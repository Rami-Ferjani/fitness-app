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3F26D" w14:textId="77777777" w:rsidR="005F1F42" w:rsidRPr="00F958E7" w:rsidRDefault="0017636E" w:rsidP="00902E2C">
      <w:pPr>
        <w:spacing w:after="0"/>
        <w:rPr>
          <w:rFonts w:ascii="Arial" w:hAnsi="Arial"/>
          <w:sz w:val="20"/>
          <w:szCs w:val="20"/>
          <w:lang w:val="fr-FR"/>
        </w:rPr>
      </w:pPr>
      <w:r>
        <w:rPr>
          <w:rFonts w:ascii="Times New Roman" w:hAnsi="Times New Roman" w:cs="Times New Roman"/>
          <w:noProof/>
          <w:sz w:val="24"/>
          <w:szCs w:val="24"/>
        </w:rPr>
        <w:pict w14:anchorId="4BE9C489">
          <v:shapetype id="_x0000_t202" coordsize="21600,21600" o:spt="202" path="m,l,21600r21600,l21600,xe">
            <v:stroke joinstyle="miter"/>
            <v:path gradientshapeok="t" o:connecttype="rect"/>
          </v:shapetype>
          <v:shape id="Text Box 539" o:spid="_x0000_s1045" type="#_x0000_t202" style="position:absolute;margin-left:58.4pt;margin-top:-15.45pt;width:353.9pt;height:128.4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" filled="f" stroked="f">
            <v:textbox style="mso-next-textbox:#Text Box 539">
              <w:txbxContent>
                <w:p w14:paraId="2AE2D682" w14:textId="77777777" w:rsidR="005F1F42" w:rsidRPr="005F1F42" w:rsidRDefault="005F1F42" w:rsidP="00F41D21">
                  <w:pPr>
                    <w:spacing w:after="0"/>
                    <w:jc w:val="center"/>
                    <w:rPr>
                      <w:b/>
                      <w:i/>
                      <w:iCs/>
                      <w:sz w:val="20"/>
                      <w:szCs w:val="20"/>
                      <w:lang w:val="fr-FR"/>
                    </w:rPr>
                  </w:pPr>
                  <w:r w:rsidRPr="005F1F42">
                    <w:rPr>
                      <w:b/>
                      <w:i/>
                      <w:iCs/>
                      <w:sz w:val="20"/>
                      <w:szCs w:val="20"/>
                      <w:lang w:val="fr-FR"/>
                    </w:rPr>
                    <w:t>République Tunisienne</w:t>
                  </w:r>
                </w:p>
                <w:p w14:paraId="5B4C134A"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08CE476" w14:textId="77777777" w:rsidR="005F1F42" w:rsidRPr="005F1F42" w:rsidRDefault="005F1F42" w:rsidP="00F41D21">
                  <w:pPr>
                    <w:spacing w:after="0"/>
                    <w:jc w:val="center"/>
                    <w:rPr>
                      <w:b/>
                      <w:i/>
                      <w:iCs/>
                      <w:sz w:val="20"/>
                      <w:szCs w:val="20"/>
                      <w:lang w:val="fr-FR"/>
                    </w:rPr>
                  </w:pPr>
                  <w:r w:rsidRPr="005F1F42">
                    <w:rPr>
                      <w:b/>
                      <w:i/>
                      <w:iCs/>
                      <w:sz w:val="20"/>
                      <w:szCs w:val="20"/>
                      <w:lang w:val="fr-FR"/>
                    </w:rPr>
                    <w:t>Ministère de l’Enseignement Supérieur et de la Recherche Scientifique</w:t>
                  </w:r>
                </w:p>
                <w:p w14:paraId="08254FE6"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A76D38B" w14:textId="77777777" w:rsidR="005F1F42" w:rsidRPr="005F1F42" w:rsidRDefault="005F1F42" w:rsidP="00F41D21">
                  <w:pPr>
                    <w:spacing w:after="0"/>
                    <w:jc w:val="center"/>
                    <w:rPr>
                      <w:b/>
                      <w:i/>
                      <w:iCs/>
                      <w:sz w:val="20"/>
                      <w:szCs w:val="20"/>
                      <w:lang w:val="fr-FR"/>
                    </w:rPr>
                  </w:pPr>
                  <w:r w:rsidRPr="005F1F42">
                    <w:rPr>
                      <w:b/>
                      <w:i/>
                      <w:iCs/>
                      <w:sz w:val="20"/>
                      <w:szCs w:val="20"/>
                      <w:lang w:val="fr-FR"/>
                    </w:rPr>
                    <w:t>Université de Monastir</w:t>
                  </w:r>
                </w:p>
                <w:p w14:paraId="5B9E3CAF"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608AE076" w14:textId="77777777" w:rsidR="005F1F42" w:rsidRPr="005F1F42" w:rsidRDefault="005F1F42" w:rsidP="003F7289">
                  <w:pPr>
                    <w:spacing w:after="0"/>
                    <w:jc w:val="center"/>
                    <w:rPr>
                      <w:b/>
                      <w:i/>
                      <w:iCs/>
                      <w:sz w:val="20"/>
                      <w:szCs w:val="20"/>
                      <w:lang w:val="fr-FR"/>
                    </w:rPr>
                  </w:pPr>
                  <w:r w:rsidRPr="005F1F42">
                    <w:rPr>
                      <w:b/>
                      <w:i/>
                      <w:iCs/>
                      <w:sz w:val="20"/>
                      <w:szCs w:val="20"/>
                      <w:lang w:val="fr-FR"/>
                    </w:rPr>
                    <w:t xml:space="preserve">Institut Supérieur d’Informatique et de Mathématiques de Monastir </w:t>
                  </w:r>
                </w:p>
                <w:p w14:paraId="4AD1F55E" w14:textId="77777777" w:rsidR="005F1F42" w:rsidRPr="00F41D21" w:rsidRDefault="005F1F42" w:rsidP="00F41D21">
                  <w:pPr>
                    <w:spacing w:after="0"/>
                    <w:jc w:val="center"/>
                    <w:rPr>
                      <w:b/>
                      <w:i/>
                      <w:iCs/>
                      <w:sz w:val="20"/>
                      <w:szCs w:val="20"/>
                    </w:rPr>
                  </w:pPr>
                  <w:r w:rsidRPr="00F41D21">
                    <w:rPr>
                      <w:b/>
                      <w:i/>
                      <w:iCs/>
                      <w:sz w:val="20"/>
                      <w:szCs w:val="20"/>
                    </w:rPr>
                    <w:t>*****</w:t>
                  </w:r>
                </w:p>
                <w:p w14:paraId="73BF0391" w14:textId="4E76B826" w:rsidR="005F1F42" w:rsidRPr="00F41D21" w:rsidRDefault="005F1F42" w:rsidP="00410B1F">
                  <w:pPr>
                    <w:spacing w:after="0"/>
                    <w:jc w:val="center"/>
                    <w:rPr>
                      <w:b/>
                      <w:i/>
                      <w:iCs/>
                      <w:sz w:val="20"/>
                      <w:szCs w:val="20"/>
                    </w:rPr>
                  </w:pPr>
                  <w:r w:rsidRPr="00F41D21">
                    <w:rPr>
                      <w:b/>
                      <w:i/>
                      <w:iCs/>
                      <w:sz w:val="20"/>
                      <w:szCs w:val="20"/>
                    </w:rPr>
                    <w:t>D</w:t>
                  </w:r>
                  <w:r>
                    <w:rPr>
                      <w:b/>
                      <w:i/>
                      <w:iCs/>
                      <w:sz w:val="20"/>
                      <w:szCs w:val="20"/>
                    </w:rPr>
                    <w:t>é</w:t>
                  </w:r>
                  <w:r w:rsidRPr="00F41D21">
                    <w:rPr>
                      <w:b/>
                      <w:i/>
                      <w:iCs/>
                      <w:sz w:val="20"/>
                      <w:szCs w:val="20"/>
                    </w:rPr>
                    <w:t xml:space="preserve">partment </w:t>
                  </w:r>
                  <w:r>
                    <w:rPr>
                      <w:b/>
                      <w:i/>
                      <w:iCs/>
                      <w:sz w:val="20"/>
                      <w:szCs w:val="20"/>
                    </w:rPr>
                    <w:t>Informatique</w:t>
                  </w:r>
                </w:p>
              </w:txbxContent>
            </v:textbox>
          </v:shape>
        </w:pict>
      </w:r>
      <w:r w:rsidR="005F1F42" w:rsidRPr="00F958E7">
        <w:rPr>
          <w:noProof/>
          <w:lang w:val="fr-FR"/>
        </w:rPr>
        <w:t xml:space="preserve">Shut up don't </w:t>
      </w:r>
      <w:r w:rsidR="005F1F42">
        <w:rPr>
          <w:noProof/>
        </w:rPr>
        <w:drawing>
          <wp:anchor distT="0" distB="0" distL="114300" distR="114300" simplePos="0" relativeHeight="251669504" behindDoc="0" locked="0" layoutInCell="1" allowOverlap="1" wp14:anchorId="079F2E35" wp14:editId="00BC502B">
            <wp:simplePos x="0" y="0"/>
            <wp:positionH relativeFrom="column">
              <wp:posOffset>-229235</wp:posOffset>
            </wp:positionH>
            <wp:positionV relativeFrom="paragraph">
              <wp:posOffset>-150495</wp:posOffset>
            </wp:positionV>
            <wp:extent cx="1180465" cy="1145540"/>
            <wp:effectExtent l="19050" t="0" r="635" b="0"/>
            <wp:wrapNone/>
            <wp:docPr id="540" name="Image 1" descr="Description : D:\ISIMM.net\Logos\ISIM LOGO 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D:\ISIMM.net\Logos\ISIM LOGO fr.jpg"/>
                    <pic:cNvPicPr>
                      <a:picLocks noChangeAspect="1" noChangeArrowheads="1"/>
                    </pic:cNvPicPr>
                  </pic:nvPicPr>
                  <pic:blipFill>
                    <a:blip r:embed="rId8"/>
                    <a:srcRect/>
                    <a:stretch>
                      <a:fillRect/>
                    </a:stretch>
                  </pic:blipFill>
                  <pic:spPr bwMode="auto">
                    <a:xfrm>
                      <a:off x="0" y="0"/>
                      <a:ext cx="1180465" cy="114554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pict w14:anchorId="62259D66">
          <v:shape id="Text Box 541" o:spid="_x0000_s1046" type="#_x0000_t202" style="position:absolute;margin-left:389.65pt;margin-top:-15.45pt;width:72.95pt;height:95.7pt;z-index:25167052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" filled="f" stroked="f">
            <v:textbox style="mso-next-textbox:#Text Box 541;mso-fit-shape-to-text:t">
              <w:txbxContent>
                <w:p w14:paraId="40A4218E" w14:textId="77777777" w:rsidR="005F1F42" w:rsidRDefault="005F1F42" w:rsidP="00F41D21">
                  <w:pPr>
                    <w:spacing w:after="0"/>
                  </w:pPr>
                  <w:r>
                    <w:rPr>
                      <w:noProof/>
                    </w:rPr>
                    <w:drawing>
                      <wp:inline distT="0" distB="0" distL="0" distR="0" wp14:anchorId="10AA668C" wp14:editId="742CC4B9">
                        <wp:extent cx="716280" cy="1123950"/>
                        <wp:effectExtent l="19050" t="0" r="7620" b="0"/>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716280" cy="1123950"/>
                                </a:xfrm>
                                <a:prstGeom prst="rect">
                                  <a:avLst/>
                                </a:prstGeom>
                                <a:noFill/>
                                <a:ln w="9525">
                                  <a:noFill/>
                                  <a:miter lim="800000"/>
                                  <a:headEnd/>
                                  <a:tailEnd/>
                                </a:ln>
                              </pic:spPr>
                            </pic:pic>
                          </a:graphicData>
                        </a:graphic>
                      </wp:inline>
                    </w:drawing>
                  </w:r>
                </w:p>
              </w:txbxContent>
            </v:textbox>
          </v:shape>
        </w:pict>
      </w:r>
    </w:p>
    <w:p w14:paraId="04F83E4E" w14:textId="77777777" w:rsidR="005F1F42" w:rsidRPr="00F958E7" w:rsidRDefault="005F1F42" w:rsidP="00F41D21">
      <w:pPr>
        <w:spacing w:after="0"/>
        <w:rPr>
          <w:rFonts w:ascii="Arial" w:hAnsi="Arial"/>
          <w:sz w:val="20"/>
          <w:szCs w:val="20"/>
          <w:lang w:val="fr-FR"/>
        </w:rPr>
      </w:pPr>
    </w:p>
    <w:p w14:paraId="427AEFCE" w14:textId="77777777" w:rsidR="005F1F42" w:rsidRPr="00F958E7" w:rsidRDefault="005F1F42" w:rsidP="00F41D21">
      <w:pPr>
        <w:keepNext/>
        <w:spacing w:after="0"/>
        <w:jc w:val="center"/>
        <w:outlineLvl w:val="0"/>
        <w:rPr>
          <w:rFonts w:ascii="Century Schoolbook" w:hAnsi="Century Schoolbook"/>
          <w:b/>
          <w:sz w:val="40"/>
          <w:szCs w:val="40"/>
          <w:lang w:val="fr-FR"/>
        </w:rPr>
      </w:pPr>
    </w:p>
    <w:p w14:paraId="014E97E4" w14:textId="77777777" w:rsidR="005F1F42" w:rsidRPr="00F958E7" w:rsidRDefault="005F1F42" w:rsidP="00F41D21">
      <w:pPr>
        <w:keepNext/>
        <w:spacing w:after="0"/>
        <w:outlineLvl w:val="0"/>
        <w:rPr>
          <w:rFonts w:ascii="Century Schoolbook" w:hAnsi="Century Schoolbook"/>
          <w:b/>
          <w:sz w:val="28"/>
          <w:szCs w:val="28"/>
          <w:lang w:val="fr-FR"/>
        </w:rPr>
      </w:pPr>
    </w:p>
    <w:p w14:paraId="3F25C871" w14:textId="77777777" w:rsidR="005F1F42" w:rsidRPr="00F958E7" w:rsidRDefault="005F1F42" w:rsidP="00F41D21">
      <w:pPr>
        <w:autoSpaceDE w:val="0"/>
        <w:adjustRightInd w:val="0"/>
        <w:spacing w:after="120"/>
        <w:ind w:firstLine="709"/>
        <w:jc w:val="right"/>
        <w:rPr>
          <w:rFonts w:eastAsia="Batang"/>
          <w:b/>
          <w:bCs/>
          <w:sz w:val="16"/>
          <w:szCs w:val="16"/>
          <w:lang w:val="fr-FR" w:eastAsia="ko-KR"/>
        </w:rPr>
      </w:pPr>
    </w:p>
    <w:p w14:paraId="27875CE3" w14:textId="77777777" w:rsidR="005F1F42" w:rsidRPr="00F958E7" w:rsidRDefault="005F1F42" w:rsidP="00F41D21">
      <w:pPr>
        <w:autoSpaceDE w:val="0"/>
        <w:adjustRightInd w:val="0"/>
        <w:spacing w:after="120"/>
        <w:ind w:firstLine="709"/>
        <w:jc w:val="right"/>
        <w:rPr>
          <w:rFonts w:eastAsia="Batang"/>
          <w:b/>
          <w:bCs/>
          <w:sz w:val="8"/>
          <w:szCs w:val="8"/>
          <w:lang w:val="fr-FR" w:eastAsia="ko-KR"/>
        </w:rPr>
      </w:pPr>
    </w:p>
    <w:p w14:paraId="0F033A7F" w14:textId="1F55F350" w:rsidR="005F1F42" w:rsidRPr="00F958E7" w:rsidRDefault="005F1F42" w:rsidP="00F41D21">
      <w:pPr>
        <w:autoSpaceDE w:val="0"/>
        <w:adjustRightInd w:val="0"/>
        <w:spacing w:after="120"/>
        <w:ind w:firstLine="709"/>
        <w:jc w:val="right"/>
        <w:rPr>
          <w:rFonts w:eastAsia="Batang"/>
          <w:sz w:val="20"/>
          <w:szCs w:val="20"/>
          <w:lang w:val="fr-FR" w:eastAsia="ko-KR"/>
        </w:rPr>
      </w:pPr>
      <w:r w:rsidRPr="00F958E7">
        <w:rPr>
          <w:rFonts w:eastAsia="Batang"/>
          <w:b/>
          <w:bCs/>
          <w:lang w:val="fr-FR" w:eastAsia="ko-KR"/>
        </w:rPr>
        <w:t>N° d’ordre :</w:t>
      </w:r>
      <w:r w:rsidR="00164996" w:rsidRPr="00F958E7">
        <w:rPr>
          <w:rFonts w:eastAsia="Batang"/>
          <w:b/>
          <w:bCs/>
          <w:lang w:val="fr-FR" w:eastAsia="ko-KR"/>
        </w:rPr>
        <w:t>LA32</w:t>
      </w:r>
    </w:p>
    <w:p w14:paraId="09E7DF4D" w14:textId="77777777" w:rsidR="005F1F42" w:rsidRPr="00F958E7" w:rsidRDefault="005F1F42" w:rsidP="00F41D21">
      <w:pPr>
        <w:keepNext/>
        <w:spacing w:after="0"/>
        <w:jc w:val="center"/>
        <w:outlineLvl w:val="0"/>
        <w:rPr>
          <w:rFonts w:ascii="Century Schoolbook" w:hAnsi="Century Schoolbook"/>
          <w:b/>
          <w:sz w:val="18"/>
          <w:szCs w:val="2"/>
          <w:lang w:val="fr-FR"/>
        </w:rPr>
      </w:pPr>
    </w:p>
    <w:p w14:paraId="1F6E3330" w14:textId="77777777"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Mémoire de Projet</w:t>
      </w:r>
    </w:p>
    <w:p w14:paraId="61AE8457" w14:textId="33459E69"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De Fin d’Etudes</w:t>
      </w:r>
    </w:p>
    <w:p w14:paraId="7F17D784" w14:textId="77777777" w:rsidR="005F1F42" w:rsidRPr="005F1F42" w:rsidRDefault="005F1F42" w:rsidP="00F95335">
      <w:pPr>
        <w:spacing w:after="0"/>
        <w:jc w:val="center"/>
        <w:rPr>
          <w:sz w:val="14"/>
          <w:szCs w:val="14"/>
          <w:lang w:val="fr-FR"/>
        </w:rPr>
      </w:pPr>
    </w:p>
    <w:p w14:paraId="50B3E1F5" w14:textId="77777777" w:rsidR="005F1F42" w:rsidRPr="005F1F42" w:rsidRDefault="005F1F42" w:rsidP="006B4826">
      <w:pPr>
        <w:spacing w:after="0"/>
        <w:jc w:val="center"/>
        <w:rPr>
          <w:rFonts w:ascii="Arial" w:hAnsi="Arial"/>
          <w:b/>
          <w:bCs/>
          <w:i/>
          <w:iCs/>
          <w:lang w:val="fr-FR"/>
        </w:rPr>
      </w:pPr>
    </w:p>
    <w:p w14:paraId="1FF04959" w14:textId="03E34A8C" w:rsidR="005F1F42" w:rsidRPr="005F1F42" w:rsidRDefault="005F1F42" w:rsidP="006B4826">
      <w:pPr>
        <w:spacing w:after="0"/>
        <w:jc w:val="center"/>
        <w:rPr>
          <w:rFonts w:ascii="Arial" w:hAnsi="Arial"/>
          <w:b/>
          <w:bCs/>
          <w:i/>
          <w:iCs/>
          <w:lang w:val="fr-FR"/>
        </w:rPr>
      </w:pPr>
      <w:r w:rsidRPr="005F1F42">
        <w:rPr>
          <w:rFonts w:ascii="Arial" w:hAnsi="Arial"/>
          <w:b/>
          <w:bCs/>
          <w:i/>
          <w:iCs/>
          <w:lang w:val="fr-FR"/>
        </w:rPr>
        <w:t>Présenté</w:t>
      </w:r>
      <w:r>
        <w:rPr>
          <w:rFonts w:ascii="Arial" w:hAnsi="Arial"/>
          <w:b/>
          <w:bCs/>
          <w:i/>
          <w:iCs/>
          <w:lang w:val="fr-FR"/>
        </w:rPr>
        <w:t xml:space="preserve"> </w:t>
      </w:r>
      <w:r w:rsidRPr="005F1F42">
        <w:rPr>
          <w:rFonts w:ascii="Arial" w:hAnsi="Arial"/>
          <w:b/>
          <w:bCs/>
          <w:i/>
          <w:iCs/>
          <w:lang w:val="fr-FR"/>
        </w:rPr>
        <w:t>en vue de l’obtention du</w:t>
      </w:r>
    </w:p>
    <w:p w14:paraId="603AB0E6" w14:textId="77777777" w:rsidR="005F1F42" w:rsidRPr="005F1F42" w:rsidRDefault="005F1F42" w:rsidP="007E02B8">
      <w:pPr>
        <w:spacing w:after="0"/>
        <w:jc w:val="center"/>
        <w:rPr>
          <w:sz w:val="16"/>
          <w:szCs w:val="16"/>
          <w:lang w:val="fr-FR"/>
        </w:rPr>
      </w:pPr>
    </w:p>
    <w:p w14:paraId="46A15207" w14:textId="77777777" w:rsidR="005F1F42" w:rsidRPr="005F1F42" w:rsidRDefault="0017636E" w:rsidP="006B4826">
      <w:pPr>
        <w:spacing w:after="0"/>
        <w:jc w:val="center"/>
        <w:rPr>
          <w:sz w:val="6"/>
          <w:szCs w:val="6"/>
          <w:lang w:val="fr-FR"/>
        </w:rPr>
      </w:pPr>
      <w:r>
        <w:rPr>
          <w:noProof/>
          <w:sz w:val="6"/>
          <w:szCs w:val="6"/>
        </w:rPr>
        <w:pict w14:anchorId="581445E5">
          <v:group id="Group 404" o:spid="_x0000_s1032" style="position:absolute;left:0;text-align:left;margin-left:-71.5pt;margin-top:1.55pt;width:609pt;height:173.95pt;z-index:-251649024" coordorigin="21,7129" coordsize="12180,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">
            <v:group id="Group 405" o:spid="_x0000_s1033" style="position:absolute;left:21;top:7129;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406" o:spid="_x0000_s1034"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7" o:spid="_x0000_s1035"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jwAAAANsAAAAPAAAAZHJzL2Rvd25yZXYueG1sRE/dasIw&#10;FL4f+A7hCN7N1Al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P2JG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8" o:spid="_x0000_s1036"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7XwAAAANsAAAAPAAAAZHJzL2Rvd25yZXYueG1sRE/dasIw&#10;FL4f+A7hCN7N1C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sIve1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9" o:spid="_x0000_s1037"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tMwAAAANsAAAAPAAAAZHJzL2Rvd25yZXYueG1sRE/dasIw&#10;FL4f+A7hCN7N1I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38d7T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10" o:spid="_x0000_s1038"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group>
            <v:group id="Group 411" o:spid="_x0000_s1039" style="position:absolute;left:120;top:7283;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412" o:spid="_x0000_s1040"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3" o:spid="_x0000_s1041"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" path="m,c705,1127,1410,2255,2189,2310,2968,2365,3691,350,4675,330v984,-20,2347,1868,3421,1859c9170,2180,10617,594,11121,275e" filled="f" strokecolor="#ddd">
                <v:path arrowok="t" o:connecttype="custom" o:connectlocs="0,0;2189,2310;4675,330;8096,2189;11121,275" o:connectangles="0,0,0,0,0"/>
              </v:shape>
              <v:shape id="Freeform 414" o:spid="_x0000_s1042"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" path="m,c705,1127,1410,2255,2189,2310,2968,2365,3691,350,4675,330v984,-20,2347,1868,3421,1859c9170,2180,10617,594,11121,275e" filled="f" strokecolor="#ddd">
                <v:path arrowok="t" o:connecttype="custom" o:connectlocs="0,0;2189,2310;4675,330;8096,2189;11121,275" o:connectangles="0,0,0,0,0"/>
              </v:shape>
              <v:shape id="Freeform 415" o:spid="_x0000_s1043"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shape id="Freeform 416" o:spid="_x0000_s1044"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group>
          </v:group>
        </w:pict>
      </w:r>
    </w:p>
    <w:p w14:paraId="35D4B4A7" w14:textId="499212AD" w:rsidR="005F1F42" w:rsidRPr="005F1F42" w:rsidRDefault="005F1F42" w:rsidP="00902E2C">
      <w:pPr>
        <w:spacing w:line="264" w:lineRule="auto"/>
        <w:jc w:val="center"/>
        <w:rPr>
          <w:rFonts w:ascii="Arial Black" w:hAnsi="Arial Black"/>
          <w:sz w:val="32"/>
          <w:szCs w:val="32"/>
          <w:lang w:val="fr-FR"/>
        </w:rPr>
      </w:pPr>
      <w:r w:rsidRPr="005F1F42">
        <w:rPr>
          <w:rFonts w:ascii="Arial Black" w:hAnsi="Arial Black"/>
          <w:sz w:val="32"/>
          <w:szCs w:val="32"/>
          <w:lang w:val="fr-FR"/>
        </w:rPr>
        <w:t>Diplôme</w:t>
      </w:r>
      <w:r>
        <w:rPr>
          <w:rFonts w:ascii="Arial Black" w:hAnsi="Arial Black"/>
          <w:sz w:val="32"/>
          <w:szCs w:val="32"/>
          <w:lang w:val="fr-FR"/>
        </w:rPr>
        <w:t xml:space="preserve"> </w:t>
      </w:r>
      <w:r w:rsidRPr="005F1F42">
        <w:rPr>
          <w:rFonts w:ascii="Arial Black" w:hAnsi="Arial Black"/>
          <w:sz w:val="32"/>
          <w:szCs w:val="32"/>
          <w:lang w:val="fr-FR"/>
        </w:rPr>
        <w:t>National</w:t>
      </w:r>
      <w:r>
        <w:rPr>
          <w:rFonts w:ascii="Arial Black" w:hAnsi="Arial Black"/>
          <w:sz w:val="32"/>
          <w:szCs w:val="32"/>
          <w:lang w:val="fr-FR"/>
        </w:rPr>
        <w:t xml:space="preserve"> </w:t>
      </w:r>
      <w:r w:rsidRPr="005F1F42">
        <w:rPr>
          <w:rFonts w:ascii="Arial Black" w:hAnsi="Arial Black"/>
          <w:sz w:val="32"/>
          <w:szCs w:val="32"/>
          <w:lang w:val="fr-FR"/>
        </w:rPr>
        <w:t>de</w:t>
      </w:r>
      <w:r>
        <w:rPr>
          <w:rFonts w:ascii="Arial Black" w:hAnsi="Arial Black"/>
          <w:sz w:val="32"/>
          <w:szCs w:val="32"/>
          <w:lang w:val="fr-FR"/>
        </w:rPr>
        <w:t xml:space="preserve"> </w:t>
      </w:r>
      <w:r w:rsidRPr="005F1F42">
        <w:rPr>
          <w:rFonts w:ascii="Arial Black" w:hAnsi="Arial Black"/>
          <w:sz w:val="32"/>
          <w:szCs w:val="32"/>
          <w:lang w:val="fr-FR"/>
        </w:rPr>
        <w:t xml:space="preserve">Licence Appliquée en Sciences Informatique </w:t>
      </w:r>
    </w:p>
    <w:p w14:paraId="3C2349E7" w14:textId="77777777" w:rsidR="005F1F42" w:rsidRPr="005F1F42" w:rsidRDefault="005F1F42" w:rsidP="00F95335">
      <w:pPr>
        <w:spacing w:line="264" w:lineRule="auto"/>
        <w:jc w:val="center"/>
        <w:rPr>
          <w:rFonts w:ascii="Arial" w:hAnsi="Arial"/>
          <w:b/>
          <w:bCs/>
          <w:i/>
          <w:iCs/>
          <w:lang w:val="fr-FR"/>
        </w:rPr>
      </w:pPr>
      <w:r w:rsidRPr="005F1F42">
        <w:rPr>
          <w:rFonts w:ascii="Arial" w:hAnsi="Arial"/>
          <w:b/>
          <w:bCs/>
          <w:i/>
          <w:iCs/>
          <w:lang w:val="fr-FR"/>
        </w:rPr>
        <w:t>Spécialité :</w:t>
      </w:r>
    </w:p>
    <w:p w14:paraId="41E51912" w14:textId="1C373CFD" w:rsidR="005F1F42" w:rsidRPr="00D066FA" w:rsidRDefault="005F1F42" w:rsidP="00D066FA">
      <w:pPr>
        <w:spacing w:line="264" w:lineRule="auto"/>
        <w:jc w:val="center"/>
        <w:rPr>
          <w:rFonts w:ascii="Arial Black" w:hAnsi="Arial Black"/>
          <w:sz w:val="32"/>
          <w:szCs w:val="32"/>
          <w:lang w:val="fr-FR"/>
        </w:rPr>
      </w:pPr>
      <w:r w:rsidRPr="005F1F42">
        <w:rPr>
          <w:rFonts w:ascii="Arial Black" w:hAnsi="Arial Black"/>
          <w:sz w:val="32"/>
          <w:szCs w:val="32"/>
          <w:lang w:val="fr-FR"/>
        </w:rPr>
        <w:t>Systèmes</w:t>
      </w:r>
      <w:r>
        <w:rPr>
          <w:rFonts w:ascii="Arial Black" w:hAnsi="Arial Black"/>
          <w:sz w:val="32"/>
          <w:szCs w:val="32"/>
          <w:lang w:val="fr-FR"/>
        </w:rPr>
        <w:t xml:space="preserve"> </w:t>
      </w:r>
      <w:r w:rsidRPr="005F1F42">
        <w:rPr>
          <w:rFonts w:ascii="Arial Black" w:hAnsi="Arial Black"/>
          <w:sz w:val="32"/>
          <w:szCs w:val="32"/>
          <w:lang w:val="fr-FR"/>
        </w:rPr>
        <w:t>Informatique et Logiciel</w:t>
      </w:r>
    </w:p>
    <w:p w14:paraId="0CFFB0BE" w14:textId="77777777" w:rsidR="005F1F42" w:rsidRPr="005F1F42" w:rsidRDefault="005F1F42" w:rsidP="007E02B8">
      <w:pPr>
        <w:spacing w:after="0"/>
        <w:jc w:val="center"/>
        <w:rPr>
          <w:rFonts w:ascii="Arial" w:hAnsi="Arial"/>
          <w:b/>
          <w:bCs/>
          <w:i/>
          <w:iCs/>
          <w:lang w:val="fr-FR"/>
        </w:rPr>
      </w:pPr>
      <w:r w:rsidRPr="005F1F42">
        <w:rPr>
          <w:rFonts w:ascii="Arial" w:hAnsi="Arial"/>
          <w:b/>
          <w:bCs/>
          <w:i/>
          <w:iCs/>
          <w:lang w:val="fr-FR"/>
        </w:rPr>
        <w:t>par</w:t>
      </w:r>
    </w:p>
    <w:p w14:paraId="482C1D66" w14:textId="77777777" w:rsidR="005F1F42" w:rsidRPr="005F1F42" w:rsidRDefault="005F1F42" w:rsidP="007E02B8">
      <w:pPr>
        <w:spacing w:after="0"/>
        <w:jc w:val="center"/>
        <w:rPr>
          <w:rFonts w:ascii="Arial" w:hAnsi="Arial"/>
          <w:b/>
          <w:bCs/>
          <w:i/>
          <w:iCs/>
          <w:lang w:val="fr-FR"/>
        </w:rPr>
      </w:pPr>
    </w:p>
    <w:p w14:paraId="5F70AA9E" w14:textId="70F64606" w:rsidR="005F1F42" w:rsidRPr="00D066FA" w:rsidRDefault="005F1F42" w:rsidP="007E02B8">
      <w:pPr>
        <w:spacing w:after="0"/>
        <w:jc w:val="center"/>
        <w:rPr>
          <w:b/>
          <w:bCs/>
          <w:i/>
          <w:iCs/>
          <w:sz w:val="48"/>
          <w:szCs w:val="48"/>
          <w:lang w:val="fr-FR"/>
        </w:rPr>
      </w:pPr>
      <w:r w:rsidRPr="00D066FA">
        <w:rPr>
          <w:b/>
          <w:bCs/>
          <w:i/>
          <w:iCs/>
          <w:sz w:val="48"/>
          <w:szCs w:val="48"/>
          <w:lang w:val="fr-FR"/>
        </w:rPr>
        <w:t>Rami Ferjani</w:t>
      </w:r>
    </w:p>
    <w:p w14:paraId="004E6411" w14:textId="77777777" w:rsidR="005F1F42" w:rsidRPr="005F1F42" w:rsidRDefault="005F1F42" w:rsidP="007E02B8">
      <w:pPr>
        <w:spacing w:after="0"/>
        <w:jc w:val="center"/>
        <w:rPr>
          <w:rFonts w:ascii="Arial Black" w:hAnsi="Arial Black"/>
          <w:sz w:val="28"/>
          <w:szCs w:val="28"/>
          <w:lang w:val="fr-FR"/>
        </w:rPr>
      </w:pPr>
    </w:p>
    <w:p w14:paraId="5A618C88" w14:textId="77777777" w:rsidR="005F1F42" w:rsidRPr="005F1F42" w:rsidRDefault="0017636E" w:rsidP="007E02B8">
      <w:pPr>
        <w:spacing w:after="0"/>
        <w:jc w:val="center"/>
        <w:rPr>
          <w:rFonts w:ascii="Arial Black" w:hAnsi="Arial Black"/>
          <w:sz w:val="16"/>
          <w:szCs w:val="16"/>
          <w:lang w:val="fr-FR"/>
        </w:rPr>
      </w:pPr>
      <w:r>
        <w:rPr>
          <w:rFonts w:ascii="Arial Black" w:hAnsi="Arial Black"/>
          <w:noProof/>
          <w:sz w:val="16"/>
          <w:szCs w:val="16"/>
        </w:rPr>
        <w:pict w14:anchorId="1CCA34FD">
          <v:line id="Line 402" o:spid="_x0000_s1030" style="position:absolute;left:0;text-align:left;z-index:251665408;visibility:visible" from="146.85pt,2pt" to="335.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" strokeweight="4.5pt">
            <v:stroke linestyle="thickThin"/>
          </v:line>
        </w:pict>
      </w:r>
    </w:p>
    <w:p w14:paraId="56EB88C4" w14:textId="4495E2A9" w:rsidR="005F1F42" w:rsidRPr="005F1F42" w:rsidRDefault="005F1F42" w:rsidP="005F1F42">
      <w:pPr>
        <w:ind w:left="308" w:right="259" w:hanging="11"/>
        <w:jc w:val="center"/>
        <w:rPr>
          <w:b/>
          <w:bCs/>
          <w:sz w:val="40"/>
          <w:szCs w:val="40"/>
          <w:lang w:val="fr-FR"/>
        </w:rPr>
      </w:pPr>
      <w:bookmarkStart w:id="0" w:name="_Hlk75555431"/>
      <w:r w:rsidRPr="005F1F42">
        <w:rPr>
          <w:b/>
          <w:bCs/>
          <w:sz w:val="40"/>
          <w:szCs w:val="40"/>
          <w:lang w:val="fr-FR"/>
        </w:rPr>
        <w:t xml:space="preserve">Développement d’une application web dynamique pour le suivit et gestion des activités. </w:t>
      </w:r>
      <w:bookmarkEnd w:id="0"/>
    </w:p>
    <w:p w14:paraId="24EAB9EC" w14:textId="77777777" w:rsidR="005F1F42" w:rsidRPr="005F1F42" w:rsidRDefault="0017636E" w:rsidP="007E02B8">
      <w:pPr>
        <w:tabs>
          <w:tab w:val="left" w:pos="6825"/>
        </w:tabs>
        <w:spacing w:after="0"/>
        <w:rPr>
          <w:rFonts w:ascii="Arial Black" w:hAnsi="Arial Black"/>
          <w:sz w:val="20"/>
          <w:szCs w:val="20"/>
          <w:lang w:val="fr-FR"/>
        </w:rPr>
      </w:pPr>
      <w:r>
        <w:rPr>
          <w:rFonts w:ascii="Arial Black" w:hAnsi="Arial Black"/>
          <w:noProof/>
          <w:sz w:val="16"/>
          <w:szCs w:val="16"/>
        </w:rPr>
        <w:pict w14:anchorId="145F9CBD">
          <v:line id="Line 403" o:spid="_x0000_s1031" style="position:absolute;z-index:251666432;visibility:visible" from="149.05pt,2.3pt" to="338.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" strokeweight="4.5pt">
            <v:stroke linestyle="thickThin"/>
          </v:line>
        </w:pict>
      </w:r>
    </w:p>
    <w:p w14:paraId="5BEB49BB" w14:textId="77777777" w:rsidR="005F1F42" w:rsidRPr="005F1F42" w:rsidRDefault="005F1F42" w:rsidP="007E02B8">
      <w:pPr>
        <w:tabs>
          <w:tab w:val="left" w:pos="6825"/>
        </w:tabs>
        <w:spacing w:after="120"/>
        <w:jc w:val="center"/>
        <w:rPr>
          <w:rFonts w:ascii="Arial" w:hAnsi="Arial"/>
          <w:b/>
          <w:bCs/>
          <w:i/>
          <w:iCs/>
          <w:sz w:val="20"/>
          <w:szCs w:val="20"/>
          <w:lang w:val="fr-FR"/>
        </w:rPr>
      </w:pPr>
    </w:p>
    <w:p w14:paraId="6C787135" w14:textId="51EC2E8E" w:rsidR="005F1F42" w:rsidRPr="005F1F42" w:rsidRDefault="005F1F42" w:rsidP="003D0CE7">
      <w:pPr>
        <w:tabs>
          <w:tab w:val="left" w:pos="6825"/>
        </w:tabs>
        <w:spacing w:after="120"/>
        <w:jc w:val="center"/>
        <w:rPr>
          <w:rFonts w:ascii="Arial" w:hAnsi="Arial"/>
          <w:b/>
          <w:bCs/>
          <w:i/>
          <w:iCs/>
          <w:sz w:val="20"/>
          <w:szCs w:val="20"/>
          <w:lang w:val="fr-FR"/>
        </w:rPr>
      </w:pPr>
      <w:r w:rsidRPr="005F1F42">
        <w:rPr>
          <w:rFonts w:ascii="Arial" w:hAnsi="Arial"/>
          <w:b/>
          <w:bCs/>
          <w:i/>
          <w:iCs/>
          <w:sz w:val="20"/>
          <w:szCs w:val="20"/>
          <w:lang w:val="fr-FR"/>
        </w:rPr>
        <w:t xml:space="preserve">Soutenu le </w:t>
      </w:r>
      <w:r>
        <w:rPr>
          <w:rFonts w:ascii="Arial" w:hAnsi="Arial"/>
          <w:b/>
          <w:bCs/>
          <w:i/>
          <w:iCs/>
          <w:sz w:val="20"/>
          <w:szCs w:val="20"/>
          <w:lang w:val="fr-FR"/>
        </w:rPr>
        <w:t>07/02/2021</w:t>
      </w:r>
      <w:r w:rsidRPr="005F1F42">
        <w:rPr>
          <w:rFonts w:ascii="Arial" w:hAnsi="Arial"/>
          <w:b/>
          <w:bCs/>
          <w:i/>
          <w:iCs/>
          <w:sz w:val="20"/>
          <w:szCs w:val="20"/>
          <w:lang w:val="fr-FR"/>
        </w:rPr>
        <w:t xml:space="preserve"> devant le jury composé de :</w:t>
      </w:r>
    </w:p>
    <w:p w14:paraId="639BFC22" w14:textId="77777777" w:rsidR="005F1F42" w:rsidRPr="005F1F42" w:rsidRDefault="005F1F42" w:rsidP="007E02B8">
      <w:pPr>
        <w:tabs>
          <w:tab w:val="left" w:pos="6825"/>
        </w:tabs>
        <w:spacing w:after="0"/>
        <w:jc w:val="center"/>
        <w:rPr>
          <w:rFonts w:ascii="Arial" w:hAnsi="Arial"/>
          <w:b/>
          <w:bCs/>
          <w:i/>
          <w:iCs/>
          <w:sz w:val="8"/>
          <w:szCs w:val="8"/>
          <w:lang w:val="fr-FR"/>
        </w:rPr>
      </w:pPr>
    </w:p>
    <w:tbl>
      <w:tblPr>
        <w:tblpPr w:leftFromText="141" w:rightFromText="141" w:vertAnchor="text" w:horzAnchor="margin" w:tblpXSpec="center" w:tblpY="48"/>
        <w:tblW w:w="5000" w:type="pct"/>
        <w:tblCellMar>
          <w:left w:w="0" w:type="dxa"/>
          <w:right w:w="0" w:type="dxa"/>
        </w:tblCellMar>
        <w:tblLook w:val="01E0" w:firstRow="1" w:lastRow="1" w:firstColumn="1" w:lastColumn="1" w:noHBand="0" w:noVBand="0"/>
      </w:tblPr>
      <w:tblGrid>
        <w:gridCol w:w="6776"/>
        <w:gridCol w:w="2630"/>
      </w:tblGrid>
      <w:tr w:rsidR="005F1F42" w:rsidRPr="00B14852" w14:paraId="7735E5BF" w14:textId="77777777" w:rsidTr="008D3A5F">
        <w:trPr>
          <w:trHeight w:val="278"/>
        </w:trPr>
        <w:tc>
          <w:tcPr>
            <w:tcW w:w="3602" w:type="pct"/>
          </w:tcPr>
          <w:p w14:paraId="7224842F" w14:textId="4C58C220" w:rsidR="005F1F42" w:rsidRPr="007E677D" w:rsidRDefault="005F1F42" w:rsidP="00024D8C">
            <w:pPr>
              <w:pStyle w:val="TOC1"/>
              <w:spacing w:after="40"/>
              <w:rPr>
                <w:rFonts w:ascii="ArialMT" w:hAnsi="ArialMT"/>
                <w:sz w:val="24"/>
              </w:rPr>
            </w:pPr>
            <w:r w:rsidRPr="007E677D">
              <w:rPr>
                <w:rFonts w:ascii="ArialMT" w:hAnsi="ArialMT"/>
                <w:sz w:val="24"/>
              </w:rPr>
              <w:t xml:space="preserve">M./Mme : </w:t>
            </w:r>
            <w:r>
              <w:rPr>
                <w:rFonts w:ascii="ArialMT" w:hAnsi="ArialMT"/>
                <w:sz w:val="24"/>
              </w:rPr>
              <w:t>Mourad KMIMECH</w:t>
            </w:r>
          </w:p>
        </w:tc>
        <w:tc>
          <w:tcPr>
            <w:tcW w:w="1398" w:type="pct"/>
          </w:tcPr>
          <w:p w14:paraId="7DEFE520" w14:textId="77777777" w:rsidR="005F1F42" w:rsidRPr="00B14852" w:rsidRDefault="005F1F42" w:rsidP="00024D8C">
            <w:pPr>
              <w:pStyle w:val="TOC1"/>
              <w:spacing w:after="40"/>
              <w:rPr>
                <w:rFonts w:ascii="ArialMT" w:hAnsi="ArialMT"/>
                <w:sz w:val="24"/>
              </w:rPr>
            </w:pPr>
            <w:r w:rsidRPr="00B14852">
              <w:rPr>
                <w:rFonts w:ascii="ArialMT" w:hAnsi="ArialMT"/>
                <w:sz w:val="24"/>
              </w:rPr>
              <w:t xml:space="preserve">Président </w:t>
            </w:r>
          </w:p>
        </w:tc>
      </w:tr>
      <w:tr w:rsidR="005F1F42" w:rsidRPr="00B14852" w14:paraId="20F5970D" w14:textId="77777777" w:rsidTr="008D3A5F">
        <w:trPr>
          <w:trHeight w:val="279"/>
        </w:trPr>
        <w:tc>
          <w:tcPr>
            <w:tcW w:w="3602" w:type="pct"/>
          </w:tcPr>
          <w:p w14:paraId="69BBCA98" w14:textId="4869B96F" w:rsidR="005F1F42" w:rsidRPr="007E677D" w:rsidRDefault="005F1F42" w:rsidP="00024D8C">
            <w:pPr>
              <w:pStyle w:val="TOC1"/>
              <w:spacing w:after="40"/>
              <w:rPr>
                <w:rFonts w:ascii="ArialMT" w:hAnsi="ArialMT"/>
                <w:sz w:val="24"/>
              </w:rPr>
            </w:pPr>
            <w:r w:rsidRPr="007E677D">
              <w:rPr>
                <w:rFonts w:ascii="ArialMT" w:hAnsi="ArialMT"/>
                <w:sz w:val="24"/>
              </w:rPr>
              <w:t xml:space="preserve">M./Mme : </w:t>
            </w:r>
            <w:r>
              <w:rPr>
                <w:rFonts w:ascii="ArialMT" w:hAnsi="ArialMT"/>
                <w:sz w:val="24"/>
              </w:rPr>
              <w:t>Maissa HAMOUDA</w:t>
            </w:r>
          </w:p>
        </w:tc>
        <w:tc>
          <w:tcPr>
            <w:tcW w:w="1398" w:type="pct"/>
          </w:tcPr>
          <w:p w14:paraId="64580CF2" w14:textId="77777777" w:rsidR="005F1F42" w:rsidRPr="00B14852" w:rsidRDefault="005F1F42" w:rsidP="00024D8C">
            <w:pPr>
              <w:pStyle w:val="TOC1"/>
              <w:spacing w:after="40"/>
              <w:rPr>
                <w:rFonts w:ascii="ArialMT" w:hAnsi="ArialMT"/>
                <w:sz w:val="24"/>
              </w:rPr>
            </w:pPr>
            <w:r>
              <w:rPr>
                <w:rFonts w:ascii="ArialMT" w:hAnsi="ArialMT"/>
                <w:sz w:val="24"/>
              </w:rPr>
              <w:t>Rapporteur</w:t>
            </w:r>
          </w:p>
        </w:tc>
      </w:tr>
      <w:tr w:rsidR="005F1F42" w:rsidRPr="00B14852" w14:paraId="31B8E3A7" w14:textId="77777777" w:rsidTr="008D3A5F">
        <w:trPr>
          <w:trHeight w:val="275"/>
        </w:trPr>
        <w:tc>
          <w:tcPr>
            <w:tcW w:w="3602" w:type="pct"/>
          </w:tcPr>
          <w:p w14:paraId="08B0A039" w14:textId="66694B4C" w:rsidR="005F1F42" w:rsidRPr="007E677D" w:rsidRDefault="005F1F42" w:rsidP="00024D8C">
            <w:pPr>
              <w:pStyle w:val="TOC1"/>
              <w:spacing w:after="40"/>
              <w:rPr>
                <w:rFonts w:ascii="ArialMT" w:hAnsi="ArialMT"/>
                <w:sz w:val="24"/>
              </w:rPr>
            </w:pPr>
            <w:r w:rsidRPr="007E677D">
              <w:rPr>
                <w:rFonts w:ascii="ArialMT" w:hAnsi="ArialMT"/>
                <w:sz w:val="24"/>
              </w:rPr>
              <w:t xml:space="preserve">M./Mme : </w:t>
            </w:r>
            <w:r>
              <w:rPr>
                <w:rFonts w:ascii="ArialMT" w:hAnsi="ArialMT"/>
                <w:sz w:val="24"/>
              </w:rPr>
              <w:t>Fakher BEN FTIMA</w:t>
            </w:r>
          </w:p>
        </w:tc>
        <w:tc>
          <w:tcPr>
            <w:tcW w:w="1398" w:type="pct"/>
          </w:tcPr>
          <w:p w14:paraId="7AFF5DA8" w14:textId="77777777" w:rsidR="005F1F42" w:rsidRPr="00B14852" w:rsidRDefault="005F1F42" w:rsidP="008D3A5F">
            <w:pPr>
              <w:pStyle w:val="TOC1"/>
              <w:spacing w:after="40"/>
              <w:rPr>
                <w:rFonts w:ascii="ArialMT" w:hAnsi="ArialMT"/>
                <w:sz w:val="24"/>
              </w:rPr>
            </w:pPr>
            <w:r w:rsidRPr="00B14852">
              <w:rPr>
                <w:rFonts w:ascii="ArialMT" w:hAnsi="ArialMT"/>
                <w:sz w:val="24"/>
              </w:rPr>
              <w:t>Encadrant</w:t>
            </w:r>
            <w:r>
              <w:rPr>
                <w:rFonts w:ascii="ArialMT" w:hAnsi="ArialMT"/>
                <w:sz w:val="24"/>
              </w:rPr>
              <w:t xml:space="preserve"> Pédagogique</w:t>
            </w:r>
          </w:p>
        </w:tc>
      </w:tr>
      <w:tr w:rsidR="005F1F42" w:rsidRPr="00B14852" w14:paraId="4EF5A260" w14:textId="77777777" w:rsidTr="008D3A5F">
        <w:trPr>
          <w:trHeight w:val="283"/>
        </w:trPr>
        <w:tc>
          <w:tcPr>
            <w:tcW w:w="3602" w:type="pct"/>
          </w:tcPr>
          <w:p w14:paraId="1D024D9E" w14:textId="4D37D4A1" w:rsidR="005F1F42" w:rsidRPr="007E677D" w:rsidRDefault="005F1F42" w:rsidP="00B62E90">
            <w:pPr>
              <w:pStyle w:val="TOC1"/>
              <w:spacing w:after="40"/>
              <w:rPr>
                <w:rFonts w:ascii="ArialMT" w:hAnsi="ArialMT"/>
                <w:sz w:val="24"/>
              </w:rPr>
            </w:pPr>
            <w:r w:rsidRPr="007E677D">
              <w:rPr>
                <w:rFonts w:ascii="ArialMT" w:hAnsi="ArialMT"/>
                <w:sz w:val="24"/>
              </w:rPr>
              <w:t>M./Mme :</w:t>
            </w:r>
            <w:r>
              <w:rPr>
                <w:rFonts w:ascii="ArialMT" w:hAnsi="ArialMT"/>
                <w:sz w:val="24"/>
              </w:rPr>
              <w:t>Kais JRAD</w:t>
            </w:r>
          </w:p>
        </w:tc>
        <w:tc>
          <w:tcPr>
            <w:tcW w:w="1398" w:type="pct"/>
          </w:tcPr>
          <w:p w14:paraId="7C6878F7" w14:textId="4110C44D" w:rsidR="005F1F42" w:rsidRPr="00B14852" w:rsidRDefault="005F1F42" w:rsidP="008D3A5F">
            <w:pPr>
              <w:pStyle w:val="TOC1"/>
              <w:spacing w:after="40"/>
              <w:rPr>
                <w:rFonts w:ascii="ArialMT" w:hAnsi="ArialMT"/>
                <w:sz w:val="24"/>
              </w:rPr>
            </w:pPr>
            <w:r w:rsidRPr="00B14852">
              <w:rPr>
                <w:rFonts w:ascii="ArialMT" w:hAnsi="ArialMT"/>
                <w:sz w:val="24"/>
              </w:rPr>
              <w:t>Encadrant</w:t>
            </w:r>
            <w:r>
              <w:rPr>
                <w:rFonts w:ascii="ArialMT" w:hAnsi="ArialMT"/>
                <w:sz w:val="24"/>
              </w:rPr>
              <w:t xml:space="preserve"> Professionnel</w:t>
            </w:r>
          </w:p>
        </w:tc>
      </w:tr>
      <w:tr w:rsidR="005F1F42" w:rsidRPr="00B14852" w14:paraId="06B25A9A" w14:textId="77777777" w:rsidTr="008D3A5F">
        <w:trPr>
          <w:trHeight w:val="324"/>
        </w:trPr>
        <w:tc>
          <w:tcPr>
            <w:tcW w:w="3602" w:type="pct"/>
          </w:tcPr>
          <w:p w14:paraId="40632673" w14:textId="77777777" w:rsidR="005F1F42" w:rsidRPr="00B14852" w:rsidRDefault="005F1F42" w:rsidP="00024D8C">
            <w:pPr>
              <w:pStyle w:val="TOC1"/>
              <w:spacing w:after="40"/>
              <w:rPr>
                <w:rFonts w:ascii="ArialMT" w:hAnsi="ArialMT"/>
                <w:b/>
                <w:bCs/>
                <w:sz w:val="24"/>
              </w:rPr>
            </w:pPr>
          </w:p>
        </w:tc>
        <w:tc>
          <w:tcPr>
            <w:tcW w:w="1398" w:type="pct"/>
          </w:tcPr>
          <w:p w14:paraId="36C6E0FF" w14:textId="77777777" w:rsidR="005F1F42" w:rsidRPr="00B14852" w:rsidRDefault="005F1F42" w:rsidP="00024D8C">
            <w:pPr>
              <w:pStyle w:val="TOC1"/>
              <w:spacing w:after="40"/>
              <w:rPr>
                <w:rFonts w:ascii="ArialMT" w:hAnsi="ArialMT"/>
                <w:sz w:val="24"/>
              </w:rPr>
            </w:pPr>
          </w:p>
        </w:tc>
      </w:tr>
    </w:tbl>
    <w:p w14:paraId="034A6FC2" w14:textId="77777777" w:rsidR="005F1F42" w:rsidRPr="009F7960" w:rsidRDefault="005F1F42" w:rsidP="007E02B8">
      <w:pPr>
        <w:tabs>
          <w:tab w:val="left" w:pos="6825"/>
        </w:tabs>
        <w:spacing w:after="0"/>
        <w:jc w:val="center"/>
        <w:rPr>
          <w:rFonts w:ascii="Arial" w:hAnsi="Arial"/>
          <w:b/>
          <w:bCs/>
          <w:i/>
          <w:iCs/>
          <w:sz w:val="20"/>
          <w:szCs w:val="20"/>
        </w:rPr>
      </w:pPr>
    </w:p>
    <w:p w14:paraId="090B42C8" w14:textId="77777777" w:rsidR="005F1F42" w:rsidRDefault="005F1F42" w:rsidP="00E44507">
      <w:pPr>
        <w:spacing w:after="120"/>
        <w:ind w:right="840"/>
        <w:jc w:val="center"/>
        <w:rPr>
          <w:i/>
          <w:iCs/>
        </w:rPr>
      </w:pPr>
    </w:p>
    <w:p w14:paraId="100DA78F" w14:textId="77777777" w:rsidR="005F1F42" w:rsidRDefault="005F1F42" w:rsidP="00E44507">
      <w:pPr>
        <w:spacing w:after="120"/>
        <w:ind w:right="840"/>
        <w:jc w:val="center"/>
        <w:rPr>
          <w:i/>
          <w:iCs/>
        </w:rPr>
      </w:pPr>
    </w:p>
    <w:p w14:paraId="76E1D590" w14:textId="77777777" w:rsidR="005F1F42" w:rsidRPr="0085290F" w:rsidRDefault="005F1F42" w:rsidP="00E44507">
      <w:pPr>
        <w:spacing w:after="120"/>
        <w:ind w:right="840"/>
        <w:jc w:val="center"/>
        <w:rPr>
          <w:b/>
          <w:bCs/>
          <w:sz w:val="56"/>
          <w:szCs w:val="56"/>
        </w:rPr>
      </w:pPr>
      <w:r w:rsidRPr="0085290F">
        <w:rPr>
          <w:b/>
          <w:bCs/>
          <w:sz w:val="56"/>
          <w:szCs w:val="56"/>
        </w:rPr>
        <w:t>Résumé</w:t>
      </w:r>
    </w:p>
    <w:p w14:paraId="17B2D076" w14:textId="7BB793D3" w:rsidR="005F1F42" w:rsidRDefault="0017636E" w:rsidP="005F1F42">
      <w:pPr>
        <w:spacing w:after="120"/>
        <w:ind w:left="11" w:right="840" w:hanging="11"/>
        <w:jc w:val="center"/>
      </w:pPr>
      <w:r>
        <w:rPr>
          <w:i/>
          <w:iCs/>
          <w:noProof/>
        </w:rPr>
        <w:pict w14:anchorId="330CB56F">
          <v:line id="Line 68" o:spid="_x0000_s1026" style="position:absolute;left:0;text-align:left;z-index:251661312;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" strokeweight="3pt">
            <v:stroke linestyle="thinThin"/>
          </v:line>
        </w:pict>
      </w:r>
    </w:p>
    <w:p w14:paraId="73521F5A" w14:textId="28591C0D" w:rsidR="005F1F42" w:rsidRPr="005F1F42" w:rsidRDefault="005F1F42" w:rsidP="005F1F42">
      <w:pPr>
        <w:spacing w:after="60"/>
        <w:ind w:firstLine="284"/>
        <w:rPr>
          <w:rFonts w:asciiTheme="minorBidi" w:hAnsiTheme="minorBidi" w:cstheme="minorBidi"/>
          <w:sz w:val="24"/>
          <w:szCs w:val="24"/>
          <w:lang w:val="fr-FR"/>
        </w:rPr>
      </w:pPr>
      <w:r w:rsidRPr="005F1F42">
        <w:rPr>
          <w:rFonts w:asciiTheme="minorBidi" w:hAnsiTheme="minorBidi" w:cstheme="minorBidi"/>
          <w:sz w:val="24"/>
          <w:szCs w:val="24"/>
          <w:lang w:val="fr-FR"/>
        </w:rPr>
        <w:t>Le Projet consiste a concevoir et développer un</w:t>
      </w:r>
      <w:r w:rsidR="000750C4">
        <w:rPr>
          <w:rFonts w:asciiTheme="minorBidi" w:hAnsiTheme="minorBidi" w:cstheme="minorBidi"/>
          <w:sz w:val="24"/>
          <w:szCs w:val="24"/>
          <w:lang w:val="fr-FR"/>
        </w:rPr>
        <w:t>e</w:t>
      </w:r>
      <w:r w:rsidRPr="005F1F42">
        <w:rPr>
          <w:rFonts w:asciiTheme="minorBidi" w:hAnsiTheme="minorBidi" w:cstheme="minorBidi"/>
          <w:sz w:val="24"/>
          <w:szCs w:val="24"/>
          <w:lang w:val="fr-FR"/>
        </w:rPr>
        <w:t xml:space="preserve"> application web dynamique pour le suivi et gestion des activités sportifs pour le compte de la société </w:t>
      </w:r>
      <w:r w:rsidR="00096CD5" w:rsidRPr="005F1F42">
        <w:rPr>
          <w:rFonts w:asciiTheme="minorBidi" w:hAnsiTheme="minorBidi" w:cstheme="minorBidi"/>
          <w:sz w:val="24"/>
          <w:szCs w:val="24"/>
          <w:lang w:val="fr-FR"/>
        </w:rPr>
        <w:t>Méga</w:t>
      </w:r>
      <w:r w:rsidRPr="005F1F42">
        <w:rPr>
          <w:rFonts w:asciiTheme="minorBidi" w:hAnsiTheme="minorBidi" w:cstheme="minorBidi"/>
          <w:sz w:val="24"/>
          <w:szCs w:val="24"/>
          <w:lang w:val="fr-FR"/>
        </w:rPr>
        <w:t>-DEV dans le cadre de l’obtention d</w:t>
      </w:r>
      <w:r w:rsidR="00096CD5">
        <w:rPr>
          <w:rFonts w:asciiTheme="minorBidi" w:hAnsiTheme="minorBidi" w:cstheme="minorBidi"/>
          <w:sz w:val="24"/>
          <w:szCs w:val="24"/>
          <w:lang w:val="fr-FR"/>
        </w:rPr>
        <w:t>u</w:t>
      </w:r>
      <w:r w:rsidRPr="005F1F42">
        <w:rPr>
          <w:rFonts w:asciiTheme="minorBidi" w:hAnsiTheme="minorBidi" w:cstheme="minorBidi"/>
          <w:sz w:val="24"/>
          <w:szCs w:val="24"/>
          <w:lang w:val="fr-FR"/>
        </w:rPr>
        <w:t xml:space="preserve"> Diplôme National de License Appliquée en Informatiques a l’institut Supérieure d’informatique et </w:t>
      </w:r>
      <w:r w:rsidR="00825949" w:rsidRPr="005F1F42">
        <w:rPr>
          <w:rFonts w:asciiTheme="minorBidi" w:hAnsiTheme="minorBidi" w:cstheme="minorBidi"/>
          <w:sz w:val="24"/>
          <w:szCs w:val="24"/>
          <w:lang w:val="fr-FR"/>
        </w:rPr>
        <w:t>Mathématique</w:t>
      </w:r>
      <w:r w:rsidRPr="005F1F42">
        <w:rPr>
          <w:rFonts w:asciiTheme="minorBidi" w:hAnsiTheme="minorBidi" w:cstheme="minorBidi"/>
          <w:sz w:val="24"/>
          <w:szCs w:val="24"/>
          <w:lang w:val="fr-FR"/>
        </w:rPr>
        <w:t xml:space="preserve"> de Monastir (ISIMM).</w:t>
      </w:r>
    </w:p>
    <w:p w14:paraId="41F40FA4" w14:textId="61730AF7" w:rsidR="005F1F42" w:rsidRPr="005F1F42" w:rsidRDefault="005F1F42" w:rsidP="005F1F42">
      <w:pPr>
        <w:pStyle w:val="Caption"/>
        <w:rPr>
          <w:rFonts w:asciiTheme="minorBidi" w:hAnsiTheme="minorBidi" w:cstheme="minorBidi"/>
          <w:b/>
          <w:bCs/>
          <w:color w:val="202124"/>
          <w:sz w:val="24"/>
          <w:szCs w:val="24"/>
          <w:lang w:val="fr-FR"/>
        </w:rPr>
      </w:pPr>
      <w:r w:rsidRPr="005F1F42">
        <w:rPr>
          <w:rFonts w:asciiTheme="minorBidi" w:hAnsiTheme="minorBidi" w:cstheme="minorBidi"/>
          <w:sz w:val="24"/>
          <w:szCs w:val="24"/>
          <w:lang w:val="fr-FR"/>
        </w:rPr>
        <w:tab/>
      </w:r>
      <w:r w:rsidRPr="005F1F42">
        <w:rPr>
          <w:rFonts w:asciiTheme="minorBidi" w:hAnsiTheme="minorBidi" w:cstheme="minorBidi"/>
          <w:i w:val="0"/>
          <w:iCs w:val="0"/>
          <w:sz w:val="24"/>
          <w:szCs w:val="24"/>
          <w:lang w:val="fr-FR"/>
        </w:rPr>
        <w:t xml:space="preserve">L’application permet </w:t>
      </w:r>
      <w:r w:rsidR="00096CD5" w:rsidRPr="005F1F42">
        <w:rPr>
          <w:rFonts w:asciiTheme="minorBidi" w:hAnsiTheme="minorBidi" w:cstheme="minorBidi"/>
          <w:i w:val="0"/>
          <w:iCs w:val="0"/>
          <w:sz w:val="24"/>
          <w:szCs w:val="24"/>
          <w:lang w:val="fr-FR"/>
        </w:rPr>
        <w:t>à</w:t>
      </w:r>
      <w:r w:rsidRPr="005F1F42">
        <w:rPr>
          <w:rFonts w:asciiTheme="minorBidi" w:hAnsiTheme="minorBidi" w:cstheme="minorBidi"/>
          <w:i w:val="0"/>
          <w:iCs w:val="0"/>
          <w:sz w:val="24"/>
          <w:szCs w:val="24"/>
          <w:lang w:val="fr-FR"/>
        </w:rPr>
        <w:t xml:space="preserve"> s</w:t>
      </w:r>
      <w:r w:rsidR="00117AA8">
        <w:rPr>
          <w:rFonts w:asciiTheme="minorBidi" w:hAnsiTheme="minorBidi" w:cstheme="minorBidi"/>
          <w:i w:val="0"/>
          <w:iCs w:val="0"/>
          <w:sz w:val="24"/>
          <w:szCs w:val="24"/>
          <w:lang w:val="fr-FR"/>
        </w:rPr>
        <w:t>e</w:t>
      </w:r>
      <w:r w:rsidRPr="005F1F42">
        <w:rPr>
          <w:rFonts w:asciiTheme="minorBidi" w:hAnsiTheme="minorBidi" w:cstheme="minorBidi"/>
          <w:i w:val="0"/>
          <w:iCs w:val="0"/>
          <w:sz w:val="24"/>
          <w:szCs w:val="24"/>
          <w:lang w:val="fr-FR"/>
        </w:rPr>
        <w:t>s utilisateurs de recevoir un programme de remise en forme qui répond à ses objectifs,</w:t>
      </w:r>
      <w:r w:rsidRPr="005F1F42">
        <w:rPr>
          <w:rStyle w:val="PageNumber"/>
          <w:rFonts w:asciiTheme="minorBidi" w:hAnsiTheme="minorBidi" w:cstheme="minorBidi"/>
          <w:i w:val="0"/>
          <w:iCs w:val="0"/>
          <w:color w:val="202124"/>
          <w:sz w:val="24"/>
          <w:szCs w:val="24"/>
          <w:lang w:val="fr-FR"/>
        </w:rPr>
        <w:t xml:space="preserve"> </w:t>
      </w:r>
      <w:r w:rsidRPr="005F1F42">
        <w:rPr>
          <w:rFonts w:asciiTheme="minorBidi" w:hAnsiTheme="minorBidi" w:cstheme="minorBidi"/>
          <w:i w:val="0"/>
          <w:iCs w:val="0"/>
          <w:sz w:val="24"/>
          <w:szCs w:val="24"/>
          <w:lang w:val="fr-FR"/>
        </w:rPr>
        <w:t>ainsi que de fournir des</w:t>
      </w:r>
      <w:r w:rsidRPr="005F1F42">
        <w:rPr>
          <w:rFonts w:asciiTheme="minorBidi" w:hAnsiTheme="minorBidi" w:cstheme="minorBidi"/>
          <w:sz w:val="24"/>
          <w:szCs w:val="24"/>
          <w:lang w:val="fr-FR"/>
        </w:rPr>
        <w:t xml:space="preserve"> in</w:t>
      </w:r>
      <w:r w:rsidRPr="005F1F42">
        <w:rPr>
          <w:rFonts w:asciiTheme="minorBidi" w:hAnsiTheme="minorBidi" w:cstheme="minorBidi"/>
          <w:i w:val="0"/>
          <w:iCs w:val="0"/>
          <w:sz w:val="24"/>
          <w:szCs w:val="24"/>
          <w:lang w:val="fr-FR"/>
        </w:rPr>
        <w:t>structions quotidiennes concernant l'entraînement, elle connectera également les utilisateurs entre eux.</w:t>
      </w:r>
    </w:p>
    <w:p w14:paraId="4B08D913" w14:textId="77777777" w:rsidR="005F1F42" w:rsidRPr="005F1F42" w:rsidRDefault="0017636E" w:rsidP="00E44507">
      <w:pPr>
        <w:spacing w:after="60"/>
        <w:ind w:firstLine="284"/>
        <w:rPr>
          <w:lang w:val="fr-FR"/>
        </w:rPr>
      </w:pPr>
      <w:r>
        <w:rPr>
          <w:i/>
          <w:iCs/>
          <w:noProof/>
        </w:rPr>
        <w:pict w14:anchorId="099934B3">
          <v:line id="Line 70" o:spid="_x0000_s1027" style="position:absolute;left:0;text-align:left;z-index:251662336;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Bo4N5TJAQAAdgMAAA4AAAAAAAAA&#10;AAAAAAAALgIAAGRycy9lMm9Eb2MueG1sUEsBAi0AFAAGAAgAAAAhAOD8rCPcAAAACAEAAA8AAAAA&#10;AAAAAAAAAAAAIwQAAGRycy9kb3ducmV2LnhtbFBLBQYAAAAABAAEAPMAAAAsBQAAAAA=&#10;" strokeweight="3pt">
            <v:stroke linestyle="thinThin"/>
          </v:line>
        </w:pict>
      </w:r>
    </w:p>
    <w:p w14:paraId="2D7C8738" w14:textId="77777777" w:rsidR="005F1F42" w:rsidRPr="005F1F42" w:rsidRDefault="005F1F42" w:rsidP="00691094">
      <w:pPr>
        <w:ind w:right="556"/>
        <w:rPr>
          <w:b/>
          <w:bCs/>
          <w:lang w:val="fr-FR"/>
        </w:rPr>
      </w:pPr>
    </w:p>
    <w:p w14:paraId="318AC909" w14:textId="77777777" w:rsidR="005F1F42" w:rsidRPr="00BA176C" w:rsidRDefault="005F1F42" w:rsidP="005F1F42">
      <w:pPr>
        <w:ind w:right="556"/>
        <w:rPr>
          <w:rFonts w:asciiTheme="minorBidi" w:hAnsiTheme="minorBidi" w:cstheme="minorBidi"/>
          <w:b/>
          <w:bCs/>
        </w:rPr>
      </w:pPr>
      <w:r w:rsidRPr="00BA176C">
        <w:rPr>
          <w:rFonts w:asciiTheme="minorBidi" w:hAnsiTheme="minorBidi" w:cstheme="minorBidi"/>
          <w:b/>
          <w:bCs/>
          <w:u w:val="single"/>
        </w:rPr>
        <w:t>Mots clés</w:t>
      </w:r>
      <w:r w:rsidRPr="00BA176C">
        <w:rPr>
          <w:rFonts w:asciiTheme="minorBidi" w:hAnsiTheme="minorBidi" w:cstheme="minorBidi"/>
          <w:b/>
          <w:bCs/>
        </w:rPr>
        <w:t xml:space="preserve"> : </w:t>
      </w:r>
      <w:bookmarkStart w:id="1" w:name="_Hlk75555317"/>
      <w:r w:rsidRPr="00BA176C">
        <w:rPr>
          <w:rFonts w:asciiTheme="minorBidi" w:hAnsiTheme="minorBidi" w:cstheme="minorBidi"/>
        </w:rPr>
        <w:t>ReactJS, NodeJS, Express.JS, MongoDB, Socket.io</w:t>
      </w:r>
      <w:bookmarkEnd w:id="1"/>
    </w:p>
    <w:p w14:paraId="1D5C369A" w14:textId="344F2B5F" w:rsidR="005F1F42" w:rsidRPr="006E768B" w:rsidRDefault="005F1F42" w:rsidP="006B4826">
      <w:pPr>
        <w:ind w:right="556"/>
        <w:rPr>
          <w:i/>
          <w:iCs/>
        </w:rPr>
      </w:pPr>
    </w:p>
    <w:p w14:paraId="69E0DC02" w14:textId="77777777" w:rsidR="005F1F42" w:rsidRDefault="005F1F42" w:rsidP="005F1F42">
      <w:pPr>
        <w:rPr>
          <w:b/>
          <w:bCs/>
        </w:rPr>
      </w:pPr>
    </w:p>
    <w:p w14:paraId="2B6EEBE0" w14:textId="77777777" w:rsidR="005F1F42" w:rsidRDefault="005F1F42" w:rsidP="005F1F42">
      <w:pPr>
        <w:rPr>
          <w:b/>
          <w:bCs/>
        </w:rPr>
      </w:pPr>
    </w:p>
    <w:p w14:paraId="2D5320BA" w14:textId="77777777" w:rsidR="005F1F42" w:rsidRDefault="005F1F42" w:rsidP="005F1F42">
      <w:pPr>
        <w:rPr>
          <w:b/>
          <w:bCs/>
        </w:rPr>
      </w:pPr>
    </w:p>
    <w:p w14:paraId="55F6AF4E" w14:textId="595BAEF0" w:rsidR="005F1F42" w:rsidRPr="005F1F42" w:rsidRDefault="005F1F42" w:rsidP="005F1F42">
      <w:pPr>
        <w:ind w:left="2880" w:firstLine="720"/>
        <w:rPr>
          <w:i/>
          <w:iCs/>
        </w:rPr>
      </w:pPr>
      <w:r w:rsidRPr="0085290F">
        <w:rPr>
          <w:b/>
          <w:bCs/>
          <w:sz w:val="56"/>
          <w:szCs w:val="56"/>
        </w:rPr>
        <w:t>Abstract</w:t>
      </w:r>
    </w:p>
    <w:p w14:paraId="73B0336D" w14:textId="77777777" w:rsidR="005F1F42" w:rsidRPr="00902E2C" w:rsidRDefault="0017636E" w:rsidP="006B4826">
      <w:pPr>
        <w:spacing w:after="120"/>
        <w:ind w:left="11" w:right="840" w:hanging="11"/>
        <w:jc w:val="center"/>
      </w:pPr>
      <w:r>
        <w:rPr>
          <w:i/>
          <w:iCs/>
          <w:noProof/>
          <w:sz w:val="24"/>
          <w:szCs w:val="24"/>
        </w:rPr>
        <w:pict w14:anchorId="5587748B">
          <v:line id="Line 71" o:spid="_x0000_s1028" style="position:absolute;left:0;text-align:left;z-index:251663360;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" strokeweight="3pt">
            <v:stroke linestyle="thinThin"/>
          </v:line>
        </w:pict>
      </w:r>
    </w:p>
    <w:p w14:paraId="204E4C4A" w14:textId="7C43104A" w:rsidR="005F1F42" w:rsidRPr="00317572" w:rsidRDefault="005F1F42" w:rsidP="005F1F42">
      <w:pPr>
        <w:spacing w:after="120"/>
        <w:ind w:left="11" w:right="840" w:hanging="11"/>
        <w:jc w:val="center"/>
        <w:rPr>
          <w:rFonts w:asciiTheme="minorBidi" w:hAnsiTheme="minorBidi" w:cstheme="minorBidi"/>
        </w:rPr>
      </w:pPr>
      <w:bookmarkStart w:id="2" w:name="_Hlk75555296"/>
      <w:r w:rsidRPr="00317572">
        <w:rPr>
          <w:rFonts w:asciiTheme="minorBidi" w:hAnsiTheme="minorBidi" w:cstheme="minorBidi"/>
        </w:rPr>
        <w:t>The project consists</w:t>
      </w:r>
      <w:r w:rsidR="00D066FA">
        <w:rPr>
          <w:rFonts w:asciiTheme="minorBidi" w:hAnsiTheme="minorBidi" w:cstheme="minorBidi"/>
        </w:rPr>
        <w:t xml:space="preserve"> of</w:t>
      </w:r>
      <w:r w:rsidRPr="00317572">
        <w:rPr>
          <w:rFonts w:asciiTheme="minorBidi" w:hAnsiTheme="minorBidi" w:cstheme="minorBidi"/>
        </w:rPr>
        <w:t xml:space="preserve"> designing and developing a dynamic web application for the </w:t>
      </w:r>
      <w:r w:rsidR="00117AA8" w:rsidRPr="00317572">
        <w:rPr>
          <w:rFonts w:asciiTheme="minorBidi" w:hAnsiTheme="minorBidi" w:cstheme="minorBidi"/>
        </w:rPr>
        <w:t>management</w:t>
      </w:r>
      <w:r w:rsidRPr="00317572">
        <w:rPr>
          <w:rFonts w:asciiTheme="minorBidi" w:hAnsiTheme="minorBidi" w:cstheme="minorBidi"/>
        </w:rPr>
        <w:t xml:space="preserve"> of fitness </w:t>
      </w:r>
      <w:r w:rsidR="00117AA8" w:rsidRPr="00317572">
        <w:rPr>
          <w:rFonts w:asciiTheme="minorBidi" w:hAnsiTheme="minorBidi" w:cstheme="minorBidi"/>
        </w:rPr>
        <w:t>activities</w:t>
      </w:r>
      <w:r w:rsidRPr="00317572">
        <w:rPr>
          <w:rFonts w:asciiTheme="minorBidi" w:hAnsiTheme="minorBidi" w:cstheme="minorBidi"/>
        </w:rPr>
        <w:t xml:space="preserve"> for Meg-DEV company as part of obtaining the national diploma of Applied License in Computer Science at the Higher </w:t>
      </w:r>
      <w:r w:rsidR="00117AA8" w:rsidRPr="00317572">
        <w:rPr>
          <w:rFonts w:asciiTheme="minorBidi" w:hAnsiTheme="minorBidi" w:cstheme="minorBidi"/>
        </w:rPr>
        <w:t>Institute</w:t>
      </w:r>
      <w:r w:rsidRPr="00317572">
        <w:rPr>
          <w:rFonts w:asciiTheme="minorBidi" w:hAnsiTheme="minorBidi" w:cstheme="minorBidi"/>
        </w:rPr>
        <w:t xml:space="preserve"> of Computer Science and Mathematics of Monastir.</w:t>
      </w:r>
    </w:p>
    <w:p w14:paraId="76D16BFA" w14:textId="6A6EDDC9" w:rsidR="005F1F42" w:rsidRDefault="005F1F42" w:rsidP="005F1F42">
      <w:pPr>
        <w:spacing w:after="120"/>
        <w:ind w:left="11" w:right="840" w:hanging="11"/>
        <w:jc w:val="center"/>
        <w:rPr>
          <w:rFonts w:asciiTheme="minorBidi" w:hAnsiTheme="minorBidi" w:cstheme="minorBidi"/>
        </w:rPr>
      </w:pPr>
      <w:r w:rsidRPr="00317572">
        <w:rPr>
          <w:rFonts w:asciiTheme="minorBidi" w:hAnsiTheme="minorBidi" w:cstheme="minorBidi"/>
        </w:rPr>
        <w:t>This application allows its user to receive a fitness program that meets their goals, as well as provid</w:t>
      </w:r>
      <w:r w:rsidR="00D066FA">
        <w:rPr>
          <w:rFonts w:asciiTheme="minorBidi" w:hAnsiTheme="minorBidi" w:cstheme="minorBidi"/>
        </w:rPr>
        <w:t>ing</w:t>
      </w:r>
      <w:r w:rsidRPr="00317572">
        <w:rPr>
          <w:rFonts w:asciiTheme="minorBidi" w:hAnsiTheme="minorBidi" w:cstheme="minorBidi"/>
        </w:rPr>
        <w:t xml:space="preserve"> daily instructions concerning the workout, it will also connect users with each other.</w:t>
      </w:r>
    </w:p>
    <w:bookmarkEnd w:id="2"/>
    <w:p w14:paraId="65CF36E2" w14:textId="77777777" w:rsidR="005F1F42" w:rsidRPr="00902E2C" w:rsidRDefault="005F1F42" w:rsidP="006B4826">
      <w:pPr>
        <w:spacing w:after="120"/>
        <w:ind w:left="11" w:right="840" w:hanging="11"/>
        <w:jc w:val="center"/>
      </w:pPr>
    </w:p>
    <w:p w14:paraId="59796D2B" w14:textId="77777777" w:rsidR="005F1F42" w:rsidRPr="00902E2C" w:rsidRDefault="0017636E" w:rsidP="00E33F9C">
      <w:pPr>
        <w:spacing w:after="60"/>
        <w:ind w:firstLine="284"/>
      </w:pPr>
      <w:r>
        <w:rPr>
          <w:i/>
          <w:iCs/>
          <w:noProof/>
        </w:rPr>
        <w:pict w14:anchorId="488ED735">
          <v:line id="Line 72" o:spid="_x0000_s1029" style="position:absolute;left:0;text-align:left;z-index:251664384;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HDTeKXJAQAAdgMAAA4AAAAAAAAA&#10;AAAAAAAALgIAAGRycy9lMm9Eb2MueG1sUEsBAi0AFAAGAAgAAAAhAOD8rCPcAAAACAEAAA8AAAAA&#10;AAAAAAAAAAAAIwQAAGRycy9kb3ducmV2LnhtbFBLBQYAAAAABAAEAPMAAAAsBQAAAAA=&#10;" strokeweight="3pt">
            <v:stroke linestyle="thinThin"/>
          </v:line>
        </w:pict>
      </w:r>
    </w:p>
    <w:p w14:paraId="7CF1EA2E" w14:textId="77777777" w:rsidR="005F1F42" w:rsidRDefault="005F1F42" w:rsidP="005F1F42">
      <w:pPr>
        <w:spacing w:after="120"/>
        <w:ind w:left="11" w:right="840" w:hanging="11"/>
        <w:rPr>
          <w:rFonts w:asciiTheme="minorBidi" w:hAnsiTheme="minorBidi" w:cstheme="minorBidi"/>
        </w:rPr>
      </w:pPr>
      <w:bookmarkStart w:id="3" w:name="_Hlk75555309"/>
    </w:p>
    <w:p w14:paraId="268FE5DA" w14:textId="41A7BAE0" w:rsidR="004678AB" w:rsidRPr="0045264A" w:rsidRDefault="005F1F42" w:rsidP="0045264A">
      <w:pPr>
        <w:spacing w:after="120"/>
        <w:ind w:left="11" w:right="840" w:hanging="11"/>
        <w:rPr>
          <w:rFonts w:asciiTheme="minorBidi" w:hAnsiTheme="minorBidi" w:cstheme="minorBidi"/>
          <w:sz w:val="24"/>
          <w:szCs w:val="24"/>
        </w:rPr>
      </w:pPr>
      <w:r w:rsidRPr="00BA176C">
        <w:rPr>
          <w:rFonts w:asciiTheme="minorBidi" w:hAnsiTheme="minorBidi" w:cstheme="minorBidi"/>
          <w:sz w:val="24"/>
          <w:szCs w:val="24"/>
        </w:rPr>
        <w:t>Key words: ReactJS, NodeJS, Express.JS, MongoDB, Socket.io</w:t>
      </w:r>
      <w:bookmarkEnd w:id="3"/>
    </w:p>
    <w:p w14:paraId="7971A339" w14:textId="77777777" w:rsidR="004678AB" w:rsidRDefault="004678AB">
      <w:pPr>
        <w:pageBreakBefore/>
        <w:suppressAutoHyphens w:val="0"/>
        <w:rPr>
          <w:lang w:bidi="ar-TN"/>
        </w:rPr>
      </w:pPr>
    </w:p>
    <w:p w14:paraId="178FC968" w14:textId="77777777" w:rsidR="004678AB" w:rsidRDefault="004678AB">
      <w:pPr>
        <w:suppressAutoHyphens w:val="0"/>
        <w:rPr>
          <w:lang w:bidi="ar-TN"/>
        </w:rPr>
      </w:pPr>
    </w:p>
    <w:p w14:paraId="022E4C76" w14:textId="77777777" w:rsidR="004678AB" w:rsidRDefault="00310D3E">
      <w:pPr>
        <w:suppressAutoHyphens w:val="0"/>
        <w:rPr>
          <w:rFonts w:ascii="Bahnschrift" w:hAnsi="Bahnschrift"/>
          <w:sz w:val="48"/>
          <w:szCs w:val="48"/>
          <w:lang w:bidi="ar-TN"/>
        </w:rPr>
      </w:pPr>
      <w:r>
        <w:rPr>
          <w:rFonts w:ascii="Bahnschrift" w:hAnsi="Bahnschrift"/>
          <w:sz w:val="48"/>
          <w:szCs w:val="48"/>
          <w:lang w:bidi="ar-TN"/>
        </w:rPr>
        <w:t>Dedication</w:t>
      </w:r>
    </w:p>
    <w:p w14:paraId="45380EC1" w14:textId="77777777" w:rsidR="004678AB" w:rsidRDefault="004678AB">
      <w:pPr>
        <w:suppressAutoHyphens w:val="0"/>
        <w:rPr>
          <w:rFonts w:ascii="Bahnschrift" w:hAnsi="Bahnschrift"/>
          <w:sz w:val="48"/>
          <w:szCs w:val="48"/>
          <w:lang w:bidi="ar-TN"/>
        </w:rPr>
      </w:pPr>
    </w:p>
    <w:p w14:paraId="129ACB53" w14:textId="77777777" w:rsidR="004678AB" w:rsidRPr="000750C4" w:rsidRDefault="004678AB">
      <w:pPr>
        <w:suppressAutoHyphens w:val="0"/>
        <w:rPr>
          <w:rFonts w:ascii="Candara" w:hAnsi="Candara"/>
          <w:sz w:val="24"/>
          <w:szCs w:val="24"/>
          <w:lang w:bidi="ar-TN"/>
        </w:rPr>
      </w:pPr>
    </w:p>
    <w:p w14:paraId="5776E506" w14:textId="77777777" w:rsidR="004678AB" w:rsidRPr="000750C4" w:rsidRDefault="00310D3E">
      <w:pPr>
        <w:suppressAutoHyphens w:val="0"/>
        <w:ind w:left="2880" w:firstLine="720"/>
        <w:rPr>
          <w:sz w:val="24"/>
          <w:szCs w:val="24"/>
        </w:rPr>
      </w:pPr>
      <w:r w:rsidRPr="000750C4">
        <w:rPr>
          <w:rFonts w:ascii="Candara" w:hAnsi="Candara"/>
          <w:sz w:val="24"/>
          <w:szCs w:val="24"/>
        </w:rPr>
        <w:t xml:space="preserve">Thanks to Almighty </w:t>
      </w:r>
      <w:r w:rsidRPr="000750C4">
        <w:rPr>
          <w:rFonts w:ascii="Candara" w:hAnsi="Candara"/>
          <w:b/>
          <w:bCs/>
          <w:sz w:val="24"/>
          <w:szCs w:val="24"/>
        </w:rPr>
        <w:t xml:space="preserve">Allah </w:t>
      </w:r>
    </w:p>
    <w:p w14:paraId="073D0807" w14:textId="77777777" w:rsidR="004678AB" w:rsidRPr="000750C4" w:rsidRDefault="00310D3E">
      <w:pPr>
        <w:suppressAutoHyphens w:val="0"/>
        <w:ind w:left="1440" w:firstLine="720"/>
        <w:rPr>
          <w:rFonts w:ascii="Candara" w:hAnsi="Candara"/>
          <w:sz w:val="24"/>
          <w:szCs w:val="24"/>
        </w:rPr>
      </w:pPr>
      <w:r w:rsidRPr="000750C4">
        <w:rPr>
          <w:rFonts w:ascii="Candara" w:hAnsi="Candara"/>
          <w:sz w:val="24"/>
          <w:szCs w:val="24"/>
        </w:rPr>
        <w:t>who gave me the strength and patient to finish this work.</w:t>
      </w:r>
    </w:p>
    <w:p w14:paraId="4B6996C9" w14:textId="77777777" w:rsidR="004678AB" w:rsidRPr="000750C4" w:rsidRDefault="004678AB">
      <w:pPr>
        <w:suppressAutoHyphens w:val="0"/>
        <w:ind w:left="1440" w:firstLine="720"/>
        <w:rPr>
          <w:rFonts w:ascii="Candara" w:hAnsi="Candara"/>
          <w:sz w:val="24"/>
          <w:szCs w:val="24"/>
        </w:rPr>
      </w:pPr>
    </w:p>
    <w:p w14:paraId="2CCA773C" w14:textId="77777777" w:rsidR="004678AB" w:rsidRPr="000750C4" w:rsidRDefault="00310D3E">
      <w:pPr>
        <w:suppressAutoHyphens w:val="0"/>
        <w:ind w:left="2160" w:firstLine="720"/>
        <w:rPr>
          <w:sz w:val="24"/>
          <w:szCs w:val="24"/>
        </w:rPr>
      </w:pPr>
      <w:r w:rsidRPr="000750C4">
        <w:rPr>
          <w:rFonts w:ascii="Candara" w:hAnsi="Candara"/>
          <w:sz w:val="24"/>
          <w:szCs w:val="24"/>
        </w:rPr>
        <w:t xml:space="preserve"> To my beloved parents </w:t>
      </w:r>
      <w:r w:rsidRPr="000750C4">
        <w:rPr>
          <w:rFonts w:ascii="Candara" w:hAnsi="Candara"/>
          <w:b/>
          <w:bCs/>
          <w:sz w:val="24"/>
          <w:szCs w:val="24"/>
        </w:rPr>
        <w:t>Samira and Ridha</w:t>
      </w:r>
    </w:p>
    <w:p w14:paraId="6E4D06F2" w14:textId="77777777" w:rsidR="004678AB" w:rsidRPr="000750C4" w:rsidRDefault="00310D3E">
      <w:pPr>
        <w:suppressAutoHyphens w:val="0"/>
        <w:ind w:firstLine="720"/>
        <w:rPr>
          <w:rFonts w:ascii="Candara" w:hAnsi="Candara"/>
          <w:sz w:val="24"/>
          <w:szCs w:val="24"/>
        </w:rPr>
      </w:pPr>
      <w:ins w:id="4" w:author="Pubsure" w:date="2021-06-24T07:50:00Z">
        <w:r w:rsidRPr="000750C4">
          <w:rPr>
            <w:rFonts w:ascii="Candara" w:hAnsi="Candara"/>
            <w:sz w:val="24"/>
            <w:szCs w:val="24"/>
          </w:rPr>
          <w:t>To</w:t>
        </w:r>
      </w:ins>
      <w:del w:id="5" w:author="Pubsure" w:date="2021-06-24T07:50:00Z">
        <w:r w:rsidRPr="000750C4">
          <w:rPr>
            <w:rFonts w:ascii="Candara" w:hAnsi="Candara"/>
            <w:sz w:val="24"/>
            <w:szCs w:val="24"/>
          </w:rPr>
          <w:delText>For</w:delText>
        </w:r>
      </w:del>
      <w:r w:rsidRPr="000750C4">
        <w:rPr>
          <w:rFonts w:ascii="Candara" w:hAnsi="Candara"/>
          <w:sz w:val="24"/>
          <w:szCs w:val="24"/>
        </w:rPr>
        <w:t xml:space="preserve"> </w:t>
      </w:r>
      <w:ins w:id="6" w:author="Pubsure" w:date="2021-06-24T07:50:00Z">
        <w:r w:rsidRPr="000750C4">
          <w:rPr>
            <w:rFonts w:ascii="Candara" w:hAnsi="Candara"/>
            <w:sz w:val="24"/>
            <w:szCs w:val="24"/>
          </w:rPr>
          <w:t>raise</w:t>
        </w:r>
      </w:ins>
      <w:del w:id="7" w:author="Pubsure" w:date="2021-06-24T07:50:00Z">
        <w:r w:rsidRPr="000750C4">
          <w:rPr>
            <w:rFonts w:ascii="Candara" w:hAnsi="Candara"/>
            <w:sz w:val="24"/>
            <w:szCs w:val="24"/>
          </w:rPr>
          <w:delText>raising</w:delText>
        </w:r>
      </w:del>
      <w:r w:rsidRPr="000750C4">
        <w:rPr>
          <w:rFonts w:ascii="Candara" w:hAnsi="Candara"/>
          <w:sz w:val="24"/>
          <w:szCs w:val="24"/>
        </w:rPr>
        <w:t xml:space="preserve"> me to believe that anything was possible. For always loving and supporting me,</w:t>
      </w:r>
    </w:p>
    <w:p w14:paraId="1C105D10" w14:textId="77777777" w:rsidR="004678AB" w:rsidRPr="000750C4" w:rsidRDefault="00310D3E">
      <w:pPr>
        <w:suppressAutoHyphens w:val="0"/>
        <w:ind w:left="2160"/>
        <w:rPr>
          <w:rFonts w:ascii="Candara" w:hAnsi="Candara"/>
          <w:sz w:val="24"/>
          <w:szCs w:val="24"/>
        </w:rPr>
      </w:pPr>
      <w:r w:rsidRPr="000750C4">
        <w:rPr>
          <w:rFonts w:ascii="Candara" w:hAnsi="Candara"/>
          <w:sz w:val="24"/>
          <w:szCs w:val="24"/>
        </w:rPr>
        <w:t xml:space="preserve"> without you none of my success would be possible.</w:t>
      </w:r>
    </w:p>
    <w:p w14:paraId="3ACEFF10" w14:textId="77777777" w:rsidR="004678AB" w:rsidRPr="000750C4" w:rsidRDefault="004678AB">
      <w:pPr>
        <w:suppressAutoHyphens w:val="0"/>
        <w:ind w:left="2160"/>
        <w:rPr>
          <w:rFonts w:ascii="Candara" w:hAnsi="Candara"/>
          <w:sz w:val="24"/>
          <w:szCs w:val="24"/>
        </w:rPr>
      </w:pPr>
    </w:p>
    <w:p w14:paraId="321BD0E5" w14:textId="77777777" w:rsidR="004678AB" w:rsidRPr="000750C4" w:rsidRDefault="00310D3E">
      <w:pPr>
        <w:suppressAutoHyphens w:val="0"/>
        <w:rPr>
          <w:rFonts w:ascii="Candara" w:hAnsi="Candara"/>
          <w:sz w:val="24"/>
          <w:szCs w:val="24"/>
        </w:rPr>
      </w:pPr>
      <w:r w:rsidRPr="000750C4">
        <w:rPr>
          <w:rFonts w:ascii="Candara" w:hAnsi="Candara"/>
          <w:sz w:val="24"/>
          <w:szCs w:val="24"/>
        </w:rPr>
        <w:t xml:space="preserve"> For my sister</w:t>
      </w:r>
      <w:ins w:id="8" w:author="Pubsure" w:date="2021-06-24T07:50:00Z">
        <w:r w:rsidRPr="000750C4">
          <w:rPr>
            <w:rFonts w:ascii="Candara" w:hAnsi="Candara"/>
            <w:sz w:val="24"/>
            <w:szCs w:val="24"/>
          </w:rPr>
          <w:t>,</w:t>
        </w:r>
      </w:ins>
      <w:r w:rsidRPr="000750C4">
        <w:rPr>
          <w:rFonts w:ascii="Candara" w:hAnsi="Candara"/>
          <w:sz w:val="24"/>
          <w:szCs w:val="24"/>
        </w:rPr>
        <w:t xml:space="preserve"> </w:t>
      </w:r>
      <w:r w:rsidRPr="00164996">
        <w:rPr>
          <w:rFonts w:ascii="Candara" w:hAnsi="Candara"/>
          <w:b/>
          <w:bCs/>
          <w:sz w:val="24"/>
          <w:szCs w:val="24"/>
        </w:rPr>
        <w:t>Meriem</w:t>
      </w:r>
      <w:r w:rsidRPr="000750C4">
        <w:rPr>
          <w:rFonts w:ascii="Candara" w:hAnsi="Candara"/>
          <w:sz w:val="24"/>
          <w:szCs w:val="24"/>
        </w:rPr>
        <w:t xml:space="preserve"> and my brother </w:t>
      </w:r>
      <w:r w:rsidRPr="00164996">
        <w:rPr>
          <w:rFonts w:ascii="Candara" w:hAnsi="Candara"/>
          <w:b/>
          <w:bCs/>
          <w:sz w:val="24"/>
          <w:szCs w:val="24"/>
        </w:rPr>
        <w:t>Anis</w:t>
      </w:r>
      <w:r w:rsidRPr="000750C4">
        <w:rPr>
          <w:rFonts w:ascii="Candara" w:hAnsi="Candara"/>
          <w:sz w:val="24"/>
          <w:szCs w:val="24"/>
        </w:rPr>
        <w:t xml:space="preserve"> You are my window to the world of childhood, the joy and gaiety in life that I see in you, your eternal love, give me hope for a better future for all of us.</w:t>
      </w:r>
    </w:p>
    <w:p w14:paraId="7029B0FD" w14:textId="77777777" w:rsidR="004678AB" w:rsidRPr="000750C4" w:rsidRDefault="004678AB">
      <w:pPr>
        <w:suppressAutoHyphens w:val="0"/>
        <w:rPr>
          <w:rFonts w:ascii="Candara" w:hAnsi="Candara"/>
          <w:sz w:val="24"/>
          <w:szCs w:val="24"/>
        </w:rPr>
      </w:pPr>
    </w:p>
    <w:p w14:paraId="0A77C4E9" w14:textId="77777777" w:rsidR="004678AB" w:rsidRPr="000750C4" w:rsidRDefault="00310D3E">
      <w:pPr>
        <w:suppressAutoHyphens w:val="0"/>
        <w:rPr>
          <w:sz w:val="24"/>
          <w:szCs w:val="24"/>
        </w:rPr>
      </w:pPr>
      <w:r w:rsidRPr="000750C4">
        <w:rPr>
          <w:rFonts w:ascii="Candara" w:hAnsi="Candara"/>
          <w:sz w:val="24"/>
          <w:szCs w:val="24"/>
        </w:rPr>
        <w:t xml:space="preserve"> </w:t>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t xml:space="preserve">    </w:t>
      </w:r>
      <w:r w:rsidRPr="000750C4">
        <w:rPr>
          <w:rFonts w:ascii="Candara" w:hAnsi="Candara"/>
          <w:b/>
          <w:bCs/>
          <w:sz w:val="24"/>
          <w:szCs w:val="24"/>
        </w:rPr>
        <w:t xml:space="preserve">To all my friends: </w:t>
      </w:r>
    </w:p>
    <w:p w14:paraId="22E8ADA0" w14:textId="77777777" w:rsidR="00BA176C" w:rsidRPr="000750C4" w:rsidRDefault="00310D3E" w:rsidP="00BA176C">
      <w:pPr>
        <w:suppressAutoHyphens w:val="0"/>
        <w:ind w:firstLine="720"/>
        <w:rPr>
          <w:rFonts w:ascii="Candara" w:hAnsi="Candara"/>
          <w:sz w:val="24"/>
          <w:szCs w:val="24"/>
        </w:rPr>
      </w:pPr>
      <w:r w:rsidRPr="000750C4">
        <w:rPr>
          <w:rFonts w:ascii="Candara" w:hAnsi="Candara"/>
          <w:sz w:val="24"/>
          <w:szCs w:val="24"/>
        </w:rPr>
        <w:t xml:space="preserve">You have always supported and encouraged me during </w:t>
      </w:r>
      <w:ins w:id="9" w:author="Pubsure" w:date="2021-06-24T07:50:00Z">
        <w:r w:rsidRPr="000750C4">
          <w:rPr>
            <w:rFonts w:ascii="Candara" w:hAnsi="Candara"/>
            <w:sz w:val="24"/>
            <w:szCs w:val="24"/>
          </w:rPr>
          <w:t>the</w:t>
        </w:r>
      </w:ins>
      <w:del w:id="10" w:author="Pubsure" w:date="2021-06-24T07:50:00Z">
        <w:r w:rsidRPr="000750C4">
          <w:rPr>
            <w:rFonts w:ascii="Candara" w:hAnsi="Candara"/>
            <w:sz w:val="24"/>
            <w:szCs w:val="24"/>
          </w:rPr>
          <w:delText>these</w:delText>
        </w:r>
      </w:del>
      <w:r w:rsidRPr="000750C4">
        <w:rPr>
          <w:rFonts w:ascii="Candara" w:hAnsi="Candara"/>
          <w:sz w:val="24"/>
          <w:szCs w:val="24"/>
        </w:rPr>
        <w:t xml:space="preserve"> years of </w:t>
      </w:r>
      <w:ins w:id="11" w:author="Pubsure" w:date="2021-06-24T07:50:00Z">
        <w:r w:rsidRPr="000750C4">
          <w:rPr>
            <w:rFonts w:ascii="Candara" w:hAnsi="Candara"/>
            <w:sz w:val="24"/>
            <w:szCs w:val="24"/>
          </w:rPr>
          <w:t xml:space="preserve">this </w:t>
        </w:r>
      </w:ins>
      <w:r w:rsidRPr="000750C4">
        <w:rPr>
          <w:rFonts w:ascii="Candara" w:hAnsi="Candara"/>
          <w:sz w:val="24"/>
          <w:szCs w:val="24"/>
        </w:rPr>
        <w:t xml:space="preserve">study. </w:t>
      </w:r>
    </w:p>
    <w:p w14:paraId="6EC22795" w14:textId="2F08D70A" w:rsidR="004678AB" w:rsidRPr="000750C4" w:rsidRDefault="00310D3E" w:rsidP="00BA176C">
      <w:pPr>
        <w:suppressAutoHyphens w:val="0"/>
        <w:ind w:left="2160" w:firstLine="720"/>
        <w:rPr>
          <w:rFonts w:ascii="Candara" w:hAnsi="Candara"/>
          <w:sz w:val="24"/>
          <w:szCs w:val="24"/>
        </w:rPr>
      </w:pPr>
      <w:r w:rsidRPr="000750C4">
        <w:rPr>
          <w:rFonts w:ascii="Candara" w:hAnsi="Candara"/>
          <w:sz w:val="24"/>
          <w:szCs w:val="24"/>
        </w:rPr>
        <w:t>Thanks for being</w:t>
      </w:r>
      <w:r w:rsidR="00BA176C" w:rsidRPr="000750C4">
        <w:rPr>
          <w:rFonts w:ascii="Candara" w:hAnsi="Candara"/>
          <w:sz w:val="24"/>
          <w:szCs w:val="24"/>
        </w:rPr>
        <w:t xml:space="preserve"> </w:t>
      </w:r>
      <w:r w:rsidRPr="000750C4">
        <w:rPr>
          <w:rFonts w:ascii="Candara" w:hAnsi="Candara"/>
          <w:sz w:val="24"/>
          <w:szCs w:val="24"/>
        </w:rPr>
        <w:t xml:space="preserve">always there for me. </w:t>
      </w:r>
    </w:p>
    <w:p w14:paraId="29757CC9" w14:textId="77777777" w:rsidR="004678AB" w:rsidRPr="000750C4" w:rsidRDefault="004678AB">
      <w:pPr>
        <w:suppressAutoHyphens w:val="0"/>
        <w:ind w:left="2880" w:firstLine="720"/>
        <w:rPr>
          <w:rFonts w:ascii="Candara" w:hAnsi="Candara"/>
          <w:sz w:val="24"/>
          <w:szCs w:val="24"/>
        </w:rPr>
      </w:pPr>
    </w:p>
    <w:p w14:paraId="1B40F606" w14:textId="77777777" w:rsidR="004678AB" w:rsidRPr="000750C4" w:rsidRDefault="00310D3E">
      <w:pPr>
        <w:suppressAutoHyphens w:val="0"/>
        <w:ind w:left="2880" w:firstLine="720"/>
        <w:rPr>
          <w:rFonts w:ascii="Candara" w:hAnsi="Candara"/>
          <w:b/>
          <w:bCs/>
          <w:sz w:val="24"/>
          <w:szCs w:val="24"/>
        </w:rPr>
      </w:pPr>
      <w:r w:rsidRPr="000750C4">
        <w:rPr>
          <w:rFonts w:ascii="Candara" w:hAnsi="Candara"/>
          <w:b/>
          <w:bCs/>
          <w:sz w:val="24"/>
          <w:szCs w:val="24"/>
        </w:rPr>
        <w:t>To all my family members:</w:t>
      </w:r>
    </w:p>
    <w:p w14:paraId="262B1734" w14:textId="77777777" w:rsidR="004678AB" w:rsidRPr="000750C4" w:rsidRDefault="00310D3E">
      <w:pPr>
        <w:suppressAutoHyphens w:val="0"/>
        <w:ind w:left="720" w:firstLine="720"/>
        <w:rPr>
          <w:sz w:val="24"/>
          <w:szCs w:val="24"/>
        </w:rPr>
      </w:pPr>
      <w:r w:rsidRPr="000750C4">
        <w:rPr>
          <w:rFonts w:ascii="Candara" w:hAnsi="Candara"/>
          <w:sz w:val="24"/>
          <w:szCs w:val="24"/>
        </w:rPr>
        <w:t xml:space="preserve">    For the exceptional moments and unlimited care and support.</w:t>
      </w:r>
    </w:p>
    <w:p w14:paraId="5E25E341" w14:textId="77777777" w:rsidR="004678AB" w:rsidRDefault="004678AB">
      <w:pPr>
        <w:pageBreakBefore/>
        <w:suppressAutoHyphens w:val="0"/>
        <w:rPr>
          <w:rFonts w:ascii="Bahnschrift" w:hAnsi="Bahnschrift"/>
          <w:b/>
          <w:bCs/>
          <w:sz w:val="40"/>
          <w:szCs w:val="40"/>
        </w:rPr>
      </w:pPr>
    </w:p>
    <w:p w14:paraId="6E8C2BBF" w14:textId="77777777" w:rsidR="004678AB" w:rsidRDefault="004678AB">
      <w:pPr>
        <w:suppressAutoHyphens w:val="0"/>
        <w:rPr>
          <w:rFonts w:ascii="Bahnschrift" w:hAnsi="Bahnschrift"/>
          <w:b/>
          <w:bCs/>
          <w:sz w:val="40"/>
          <w:szCs w:val="40"/>
        </w:rPr>
      </w:pPr>
    </w:p>
    <w:p w14:paraId="12773740" w14:textId="77777777" w:rsidR="004678AB" w:rsidRDefault="00310D3E">
      <w:pPr>
        <w:suppressAutoHyphens w:val="0"/>
        <w:rPr>
          <w:rFonts w:ascii="Bahnschrift" w:hAnsi="Bahnschrift"/>
          <w:b/>
          <w:bCs/>
          <w:sz w:val="40"/>
          <w:szCs w:val="40"/>
        </w:rPr>
      </w:pPr>
      <w:r>
        <w:rPr>
          <w:rFonts w:ascii="Bahnschrift" w:hAnsi="Bahnschrift"/>
          <w:b/>
          <w:bCs/>
          <w:sz w:val="40"/>
          <w:szCs w:val="40"/>
        </w:rPr>
        <w:t xml:space="preserve">Thanks </w:t>
      </w:r>
    </w:p>
    <w:p w14:paraId="028F4548" w14:textId="77777777" w:rsidR="004678AB" w:rsidRDefault="004678AB">
      <w:pPr>
        <w:suppressAutoHyphens w:val="0"/>
        <w:rPr>
          <w:rFonts w:ascii="Bahnschrift" w:hAnsi="Bahnschrift"/>
          <w:b/>
          <w:bCs/>
          <w:sz w:val="32"/>
          <w:szCs w:val="32"/>
        </w:rPr>
      </w:pPr>
    </w:p>
    <w:p w14:paraId="4D618305" w14:textId="77777777" w:rsidR="004678AB" w:rsidRDefault="004678AB">
      <w:pPr>
        <w:suppressAutoHyphens w:val="0"/>
        <w:rPr>
          <w:rFonts w:ascii="Bahnschrift" w:hAnsi="Bahnschrift"/>
          <w:b/>
          <w:bCs/>
          <w:sz w:val="32"/>
          <w:szCs w:val="32"/>
        </w:rPr>
      </w:pPr>
    </w:p>
    <w:p w14:paraId="30EC2293" w14:textId="77777777" w:rsidR="004678AB" w:rsidRDefault="004678AB">
      <w:pPr>
        <w:suppressAutoHyphens w:val="0"/>
        <w:rPr>
          <w:rFonts w:ascii="Bahnschrift" w:hAnsi="Bahnschrift"/>
          <w:b/>
          <w:bCs/>
          <w:sz w:val="32"/>
          <w:szCs w:val="32"/>
        </w:rPr>
      </w:pPr>
    </w:p>
    <w:p w14:paraId="6DF71E04" w14:textId="77777777" w:rsidR="004678AB" w:rsidRDefault="00310D3E">
      <w:pPr>
        <w:suppressAutoHyphens w:val="0"/>
        <w:ind w:firstLine="720"/>
        <w:rPr>
          <w:rFonts w:ascii="Arial" w:hAnsi="Arial"/>
          <w:sz w:val="24"/>
          <w:szCs w:val="24"/>
        </w:rPr>
      </w:pPr>
      <w:r>
        <w:rPr>
          <w:rFonts w:ascii="Arial" w:hAnsi="Arial"/>
          <w:sz w:val="24"/>
          <w:szCs w:val="24"/>
        </w:rPr>
        <w:t>Above all, I thank God, almighty, for all that he has given me in all that I have undertaken in my life so much courage and patience</w:t>
      </w:r>
      <w:ins w:id="12" w:author="Pubsure" w:date="2021-06-24T07:50:00Z">
        <w:r>
          <w:rPr>
            <w:rFonts w:ascii="Arial" w:hAnsi="Arial"/>
            <w:sz w:val="24"/>
            <w:szCs w:val="24"/>
          </w:rPr>
          <w:t>.</w:t>
        </w:r>
      </w:ins>
      <w:r>
        <w:rPr>
          <w:rFonts w:ascii="Arial" w:hAnsi="Arial"/>
          <w:sz w:val="24"/>
          <w:szCs w:val="24"/>
        </w:rPr>
        <w:t xml:space="preserve"> </w:t>
      </w:r>
    </w:p>
    <w:p w14:paraId="3C477DA2" w14:textId="77777777" w:rsidR="004678AB" w:rsidRDefault="00310D3E">
      <w:pPr>
        <w:suppressAutoHyphens w:val="0"/>
        <w:ind w:firstLine="720"/>
        <w:rPr>
          <w:rFonts w:ascii="Arial" w:hAnsi="Arial"/>
          <w:sz w:val="24"/>
          <w:szCs w:val="24"/>
        </w:rPr>
      </w:pPr>
      <w:r>
        <w:rPr>
          <w:rFonts w:ascii="Arial" w:hAnsi="Arial"/>
          <w:sz w:val="24"/>
          <w:szCs w:val="24"/>
        </w:rPr>
        <w:t>The realization of this work was possible thanks to the participation of several people to whom we would like to express our gratitude.</w:t>
      </w:r>
    </w:p>
    <w:p w14:paraId="1DAB8533" w14:textId="5D0A775C" w:rsidR="004678AB" w:rsidRDefault="00310D3E">
      <w:pPr>
        <w:suppressAutoHyphens w:val="0"/>
        <w:ind w:firstLine="720"/>
        <w:rPr>
          <w:rFonts w:ascii="Arial" w:hAnsi="Arial"/>
          <w:sz w:val="24"/>
          <w:szCs w:val="24"/>
        </w:rPr>
      </w:pPr>
      <w:r>
        <w:rPr>
          <w:rFonts w:ascii="Arial" w:hAnsi="Arial"/>
          <w:sz w:val="24"/>
          <w:szCs w:val="24"/>
        </w:rPr>
        <w:t xml:space="preserve"> I thank Mr. Kais Jrad , the director of Mega-DEV</w:t>
      </w:r>
      <w:ins w:id="13" w:author="Pubsure" w:date="2021-06-24T07:50:00Z">
        <w:r>
          <w:rPr>
            <w:rFonts w:ascii="Arial" w:hAnsi="Arial"/>
            <w:sz w:val="24"/>
            <w:szCs w:val="24"/>
          </w:rPr>
          <w:t>,</w:t>
        </w:r>
      </w:ins>
      <w:r>
        <w:rPr>
          <w:rFonts w:ascii="Arial" w:hAnsi="Arial"/>
          <w:sz w:val="24"/>
          <w:szCs w:val="24"/>
        </w:rPr>
        <w:t xml:space="preserve"> </w:t>
      </w:r>
      <w:ins w:id="14" w:author="Pubsure" w:date="2021-06-24T07:50:00Z">
        <w:r>
          <w:rPr>
            <w:rFonts w:ascii="Arial" w:hAnsi="Arial"/>
            <w:sz w:val="24"/>
            <w:szCs w:val="24"/>
          </w:rPr>
          <w:t>which</w:t>
        </w:r>
      </w:ins>
      <w:del w:id="15" w:author="Pubsure" w:date="2021-06-24T07:50:00Z">
        <w:r>
          <w:rPr>
            <w:rFonts w:ascii="Arial" w:hAnsi="Arial"/>
            <w:sz w:val="24"/>
            <w:szCs w:val="24"/>
          </w:rPr>
          <w:delText>that</w:delText>
        </w:r>
      </w:del>
      <w:r>
        <w:rPr>
          <w:rFonts w:ascii="Arial" w:hAnsi="Arial"/>
          <w:sz w:val="24"/>
          <w:szCs w:val="24"/>
        </w:rPr>
        <w:t xml:space="preserve"> eased my way through this project. Special thanks to </w:t>
      </w:r>
      <w:r w:rsidR="00BA176C">
        <w:rPr>
          <w:rFonts w:ascii="Arial" w:hAnsi="Arial"/>
          <w:sz w:val="24"/>
          <w:szCs w:val="24"/>
        </w:rPr>
        <w:t>Dr</w:t>
      </w:r>
      <w:r>
        <w:rPr>
          <w:rFonts w:ascii="Arial" w:hAnsi="Arial"/>
          <w:sz w:val="24"/>
          <w:szCs w:val="24"/>
        </w:rPr>
        <w:t>. Ben Ftima Fakher</w:t>
      </w:r>
      <w:ins w:id="16" w:author="Pubsure" w:date="2021-06-24T07:50:00Z">
        <w:r>
          <w:rPr>
            <w:rFonts w:ascii="Arial" w:hAnsi="Arial"/>
            <w:sz w:val="24"/>
            <w:szCs w:val="24"/>
          </w:rPr>
          <w:t>,</w:t>
        </w:r>
      </w:ins>
      <w:r>
        <w:rPr>
          <w:rFonts w:ascii="Arial" w:hAnsi="Arial"/>
          <w:sz w:val="24"/>
          <w:szCs w:val="24"/>
        </w:rPr>
        <w:t xml:space="preserve"> who helped me complete this work and who agreed to supervise my internship and for their advice</w:t>
      </w:r>
      <w:ins w:id="17" w:author="Pubsure" w:date="2021-06-24T07:50:00Z">
        <w:r>
          <w:rPr>
            <w:rFonts w:ascii="Arial" w:hAnsi="Arial"/>
            <w:sz w:val="24"/>
            <w:szCs w:val="24"/>
          </w:rPr>
          <w:t>,</w:t>
        </w:r>
      </w:ins>
      <w:r>
        <w:rPr>
          <w:rFonts w:ascii="Arial" w:hAnsi="Arial"/>
          <w:sz w:val="24"/>
          <w:szCs w:val="24"/>
        </w:rPr>
        <w:t xml:space="preserve"> which was very precious to me. Finally, </w:t>
      </w:r>
      <w:ins w:id="18" w:author="Pubsure" w:date="2021-06-24T07:50:00Z">
        <w:r>
          <w:rPr>
            <w:rFonts w:ascii="Arial" w:hAnsi="Arial"/>
            <w:sz w:val="24"/>
            <w:szCs w:val="24"/>
          </w:rPr>
          <w:t>I would</w:t>
        </w:r>
      </w:ins>
      <w:del w:id="19" w:author="Pubsure" w:date="2021-06-24T07:50:00Z">
        <w:r>
          <w:rPr>
            <w:rFonts w:ascii="Arial" w:hAnsi="Arial"/>
            <w:sz w:val="24"/>
            <w:szCs w:val="24"/>
          </w:rPr>
          <w:delText>my thanks also</w:delText>
        </w:r>
      </w:del>
      <w:r>
        <w:rPr>
          <w:rFonts w:ascii="Arial" w:hAnsi="Arial"/>
          <w:sz w:val="24"/>
          <w:szCs w:val="24"/>
        </w:rPr>
        <w:t xml:space="preserve"> </w:t>
      </w:r>
      <w:ins w:id="20" w:author="Pubsure" w:date="2021-06-24T07:50:00Z">
        <w:r>
          <w:rPr>
            <w:rFonts w:ascii="Arial" w:hAnsi="Arial"/>
            <w:sz w:val="24"/>
            <w:szCs w:val="24"/>
          </w:rPr>
          <w:t>like</w:t>
        </w:r>
      </w:ins>
      <w:del w:id="21" w:author="Pubsure" w:date="2021-06-24T07:50:00Z">
        <w:r>
          <w:rPr>
            <w:rFonts w:ascii="Arial" w:hAnsi="Arial"/>
            <w:sz w:val="24"/>
            <w:szCs w:val="24"/>
          </w:rPr>
          <w:delText>go</w:delText>
        </w:r>
      </w:del>
      <w:r>
        <w:rPr>
          <w:rFonts w:ascii="Arial" w:hAnsi="Arial"/>
          <w:sz w:val="24"/>
          <w:szCs w:val="24"/>
        </w:rPr>
        <w:t xml:space="preserve"> to </w:t>
      </w:r>
      <w:ins w:id="22" w:author="Pubsure" w:date="2021-06-24T07:50:00Z">
        <w:r>
          <w:rPr>
            <w:rFonts w:ascii="Arial" w:hAnsi="Arial"/>
            <w:sz w:val="24"/>
            <w:szCs w:val="24"/>
          </w:rPr>
          <w:t xml:space="preserve">thank </w:t>
        </w:r>
      </w:ins>
      <w:r>
        <w:rPr>
          <w:rFonts w:ascii="Arial" w:hAnsi="Arial"/>
          <w:sz w:val="24"/>
          <w:szCs w:val="24"/>
        </w:rPr>
        <w:t>all the teachers of the Higher Institute of Computer Science and Mathematics of Monastir, who constantly combine their efforts to provide us with solid training.</w:t>
      </w:r>
    </w:p>
    <w:p w14:paraId="5821A4BB" w14:textId="30B8829C" w:rsidR="004678AB" w:rsidRDefault="00310D3E">
      <w:pPr>
        <w:suppressAutoHyphens w:val="0"/>
        <w:rPr>
          <w:rFonts w:ascii="Arial" w:hAnsi="Arial"/>
          <w:sz w:val="24"/>
          <w:szCs w:val="24"/>
        </w:rPr>
      </w:pPr>
      <w:r>
        <w:rPr>
          <w:rFonts w:ascii="Arial" w:hAnsi="Arial"/>
          <w:sz w:val="24"/>
          <w:szCs w:val="24"/>
        </w:rPr>
        <w:t xml:space="preserve"> </w:t>
      </w:r>
      <w:r>
        <w:rPr>
          <w:rFonts w:ascii="Arial" w:hAnsi="Arial"/>
          <w:sz w:val="24"/>
          <w:szCs w:val="24"/>
        </w:rPr>
        <w:tab/>
      </w:r>
      <w:del w:id="23" w:author="Pubsure" w:date="2021-06-24T07:50:00Z">
        <w:r>
          <w:rPr>
            <w:rFonts w:ascii="Arial" w:hAnsi="Arial"/>
            <w:sz w:val="24"/>
            <w:szCs w:val="24"/>
          </w:rPr>
          <w:delText xml:space="preserve">My thanks go </w:delText>
        </w:r>
      </w:del>
      <w:r w:rsidR="00825949">
        <w:rPr>
          <w:rFonts w:ascii="Arial" w:hAnsi="Arial"/>
          <w:sz w:val="24"/>
          <w:szCs w:val="24"/>
        </w:rPr>
        <w:t>Finally,</w:t>
      </w:r>
      <w:del w:id="24" w:author="Pubsure" w:date="2021-06-24T07:50:00Z">
        <w:r>
          <w:rPr>
            <w:rFonts w:ascii="Arial" w:hAnsi="Arial"/>
            <w:sz w:val="24"/>
            <w:szCs w:val="24"/>
          </w:rPr>
          <w:delText>finally</w:delText>
        </w:r>
      </w:del>
      <w:ins w:id="25" w:author="Pubsure" w:date="2021-06-24T07:50:00Z">
        <w:r>
          <w:rPr>
            <w:rFonts w:ascii="Arial" w:hAnsi="Arial"/>
            <w:sz w:val="24"/>
            <w:szCs w:val="24"/>
          </w:rPr>
          <w:t xml:space="preserve"> I thank</w:t>
        </w:r>
      </w:ins>
      <w:del w:id="26" w:author="Pubsure" w:date="2021-06-24T07:50:00Z">
        <w:r>
          <w:rPr>
            <w:rFonts w:ascii="Arial" w:hAnsi="Arial"/>
            <w:sz w:val="24"/>
            <w:szCs w:val="24"/>
          </w:rPr>
          <w:delText xml:space="preserve"> to</w:delText>
        </w:r>
      </w:del>
      <w:r>
        <w:rPr>
          <w:rFonts w:ascii="Arial" w:hAnsi="Arial"/>
          <w:sz w:val="24"/>
          <w:szCs w:val="24"/>
        </w:rPr>
        <w:t xml:space="preserve"> the members of the jury, who will give my work value added through their recommendations and remarks so important, hoping they find in this report the qualities of clarity and motivation they expect, for which I will be very grateful.</w:t>
      </w:r>
    </w:p>
    <w:p w14:paraId="1DB98469" w14:textId="77777777" w:rsidR="004678AB" w:rsidRDefault="004678AB">
      <w:pPr>
        <w:pageBreakBefore/>
        <w:suppressAutoHyphens w:val="0"/>
        <w:rPr>
          <w:rFonts w:ascii="Arial" w:hAnsi="Arial"/>
          <w:sz w:val="24"/>
          <w:szCs w:val="24"/>
        </w:rPr>
      </w:pPr>
    </w:p>
    <w:sdt>
      <w:sdtPr>
        <w:rPr>
          <w:rFonts w:ascii="Calibri" w:hAnsi="Calibri"/>
          <w:color w:val="auto"/>
          <w:sz w:val="22"/>
        </w:rPr>
        <w:id w:val="-1311165608"/>
        <w:docPartObj>
          <w:docPartGallery w:val="Table of Contents"/>
          <w:docPartUnique/>
        </w:docPartObj>
      </w:sdtPr>
      <w:sdtEndPr>
        <w:rPr>
          <w:b/>
          <w:bCs/>
          <w:noProof/>
        </w:rPr>
      </w:sdtEndPr>
      <w:sdtContent>
        <w:p w14:paraId="15B535E2" w14:textId="0ED9AE01" w:rsidR="00877A09" w:rsidRDefault="00877A09">
          <w:pPr>
            <w:pStyle w:val="TOCHeading"/>
            <w:rPr>
              <w:color w:val="auto"/>
            </w:rPr>
          </w:pPr>
          <w:r w:rsidRPr="000176A9">
            <w:rPr>
              <w:color w:val="auto"/>
            </w:rPr>
            <w:t>Table of Contents</w:t>
          </w:r>
        </w:p>
        <w:p w14:paraId="4FF520B2" w14:textId="41D690E3" w:rsidR="000176A9" w:rsidRDefault="000176A9" w:rsidP="000176A9"/>
        <w:p w14:paraId="5F811EF1" w14:textId="77777777" w:rsidR="000176A9" w:rsidRPr="000176A9" w:rsidRDefault="000176A9" w:rsidP="000176A9"/>
        <w:p w14:paraId="3E36B9B6" w14:textId="045840CD" w:rsidR="0045264A" w:rsidRDefault="00877A09">
          <w:pPr>
            <w:pStyle w:val="TOC1"/>
            <w:tabs>
              <w:tab w:val="left" w:pos="1100"/>
              <w:tab w:val="right" w:leader="dot" w:pos="93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5585304" w:history="1">
            <w:r w:rsidR="0045264A" w:rsidRPr="00D82826">
              <w:rPr>
                <w:rStyle w:val="Hyperlink"/>
                <w:noProof/>
                <w:lang w:val="fr-FR"/>
              </w:rPr>
              <w:t>Chapter 1</w:t>
            </w:r>
            <w:r w:rsidR="0045264A">
              <w:rPr>
                <w:rFonts w:asciiTheme="minorHAnsi" w:eastAsiaTheme="minorEastAsia" w:hAnsiTheme="minorHAnsi" w:cstheme="minorBidi"/>
                <w:noProof/>
              </w:rPr>
              <w:tab/>
            </w:r>
            <w:r w:rsidR="0045264A" w:rsidRPr="00D82826">
              <w:rPr>
                <w:rStyle w:val="Hyperlink"/>
                <w:noProof/>
                <w:lang w:val="fr-FR"/>
              </w:rPr>
              <w:t>: Context and Objectives</w:t>
            </w:r>
            <w:r w:rsidR="0045264A">
              <w:rPr>
                <w:noProof/>
                <w:webHidden/>
              </w:rPr>
              <w:tab/>
            </w:r>
            <w:r w:rsidR="0045264A">
              <w:rPr>
                <w:noProof/>
                <w:webHidden/>
              </w:rPr>
              <w:fldChar w:fldCharType="begin"/>
            </w:r>
            <w:r w:rsidR="0045264A">
              <w:rPr>
                <w:noProof/>
                <w:webHidden/>
              </w:rPr>
              <w:instrText xml:space="preserve"> PAGEREF _Toc75585304 \h </w:instrText>
            </w:r>
            <w:r w:rsidR="0045264A">
              <w:rPr>
                <w:noProof/>
                <w:webHidden/>
              </w:rPr>
            </w:r>
            <w:r w:rsidR="0045264A">
              <w:rPr>
                <w:noProof/>
                <w:webHidden/>
              </w:rPr>
              <w:fldChar w:fldCharType="separate"/>
            </w:r>
            <w:r w:rsidR="00EF19DC">
              <w:rPr>
                <w:noProof/>
                <w:webHidden/>
              </w:rPr>
              <w:t>11</w:t>
            </w:r>
            <w:r w:rsidR="0045264A">
              <w:rPr>
                <w:noProof/>
                <w:webHidden/>
              </w:rPr>
              <w:fldChar w:fldCharType="end"/>
            </w:r>
          </w:hyperlink>
        </w:p>
        <w:p w14:paraId="547F55DB" w14:textId="7E4EE7F7" w:rsidR="0045264A" w:rsidRDefault="0017636E">
          <w:pPr>
            <w:pStyle w:val="TOC2"/>
            <w:tabs>
              <w:tab w:val="right" w:leader="dot" w:pos="9396"/>
            </w:tabs>
            <w:rPr>
              <w:rFonts w:asciiTheme="minorHAnsi" w:eastAsiaTheme="minorEastAsia" w:hAnsiTheme="minorHAnsi" w:cstheme="minorBidi"/>
              <w:noProof/>
            </w:rPr>
          </w:pPr>
          <w:hyperlink w:anchor="_Toc75585305" w:history="1">
            <w:r w:rsidR="0045264A" w:rsidRPr="00D82826">
              <w:rPr>
                <w:rStyle w:val="Hyperlink"/>
                <w:noProof/>
                <w:lang w:val="fr-FR"/>
              </w:rPr>
              <w:t>Introduction</w:t>
            </w:r>
            <w:r w:rsidR="0045264A">
              <w:rPr>
                <w:noProof/>
                <w:webHidden/>
              </w:rPr>
              <w:tab/>
            </w:r>
            <w:r w:rsidR="0045264A">
              <w:rPr>
                <w:noProof/>
                <w:webHidden/>
              </w:rPr>
              <w:fldChar w:fldCharType="begin"/>
            </w:r>
            <w:r w:rsidR="0045264A">
              <w:rPr>
                <w:noProof/>
                <w:webHidden/>
              </w:rPr>
              <w:instrText xml:space="preserve"> PAGEREF _Toc75585305 \h </w:instrText>
            </w:r>
            <w:r w:rsidR="0045264A">
              <w:rPr>
                <w:noProof/>
                <w:webHidden/>
              </w:rPr>
            </w:r>
            <w:r w:rsidR="0045264A">
              <w:rPr>
                <w:noProof/>
                <w:webHidden/>
              </w:rPr>
              <w:fldChar w:fldCharType="separate"/>
            </w:r>
            <w:r w:rsidR="00EF19DC">
              <w:rPr>
                <w:noProof/>
                <w:webHidden/>
              </w:rPr>
              <w:t>11</w:t>
            </w:r>
            <w:r w:rsidR="0045264A">
              <w:rPr>
                <w:noProof/>
                <w:webHidden/>
              </w:rPr>
              <w:fldChar w:fldCharType="end"/>
            </w:r>
          </w:hyperlink>
        </w:p>
        <w:p w14:paraId="340D8B20" w14:textId="2F154F85" w:rsidR="0045264A" w:rsidRDefault="0017636E">
          <w:pPr>
            <w:pStyle w:val="TOC2"/>
            <w:tabs>
              <w:tab w:val="right" w:leader="dot" w:pos="9396"/>
            </w:tabs>
            <w:rPr>
              <w:rFonts w:asciiTheme="minorHAnsi" w:eastAsiaTheme="minorEastAsia" w:hAnsiTheme="minorHAnsi" w:cstheme="minorBidi"/>
              <w:noProof/>
            </w:rPr>
          </w:pPr>
          <w:hyperlink w:anchor="_Toc75585306" w:history="1">
            <w:r w:rsidR="0045264A" w:rsidRPr="00D82826">
              <w:rPr>
                <w:rStyle w:val="Hyperlink"/>
                <w:noProof/>
              </w:rPr>
              <w:t>1.1 Internship Context</w:t>
            </w:r>
            <w:r w:rsidR="0045264A">
              <w:rPr>
                <w:noProof/>
                <w:webHidden/>
              </w:rPr>
              <w:tab/>
            </w:r>
            <w:r w:rsidR="0045264A">
              <w:rPr>
                <w:noProof/>
                <w:webHidden/>
              </w:rPr>
              <w:fldChar w:fldCharType="begin"/>
            </w:r>
            <w:r w:rsidR="0045264A">
              <w:rPr>
                <w:noProof/>
                <w:webHidden/>
              </w:rPr>
              <w:instrText xml:space="preserve"> PAGEREF _Toc75585306 \h </w:instrText>
            </w:r>
            <w:r w:rsidR="0045264A">
              <w:rPr>
                <w:noProof/>
                <w:webHidden/>
              </w:rPr>
            </w:r>
            <w:r w:rsidR="0045264A">
              <w:rPr>
                <w:noProof/>
                <w:webHidden/>
              </w:rPr>
              <w:fldChar w:fldCharType="separate"/>
            </w:r>
            <w:r w:rsidR="00EF19DC">
              <w:rPr>
                <w:noProof/>
                <w:webHidden/>
              </w:rPr>
              <w:t>11</w:t>
            </w:r>
            <w:r w:rsidR="0045264A">
              <w:rPr>
                <w:noProof/>
                <w:webHidden/>
              </w:rPr>
              <w:fldChar w:fldCharType="end"/>
            </w:r>
          </w:hyperlink>
        </w:p>
        <w:p w14:paraId="069F18EE" w14:textId="75B6F659" w:rsidR="0045264A" w:rsidRDefault="0017636E">
          <w:pPr>
            <w:pStyle w:val="TOC2"/>
            <w:tabs>
              <w:tab w:val="right" w:leader="dot" w:pos="9396"/>
            </w:tabs>
            <w:rPr>
              <w:rFonts w:asciiTheme="minorHAnsi" w:eastAsiaTheme="minorEastAsia" w:hAnsiTheme="minorHAnsi" w:cstheme="minorBidi"/>
              <w:noProof/>
            </w:rPr>
          </w:pPr>
          <w:hyperlink w:anchor="_Toc75585307" w:history="1">
            <w:r w:rsidR="0045264A" w:rsidRPr="00D82826">
              <w:rPr>
                <w:rStyle w:val="Hyperlink"/>
                <w:noProof/>
              </w:rPr>
              <w:t>1.2 Presentation of the host company</w:t>
            </w:r>
            <w:r w:rsidR="0045264A">
              <w:rPr>
                <w:noProof/>
                <w:webHidden/>
              </w:rPr>
              <w:tab/>
            </w:r>
            <w:r w:rsidR="0045264A">
              <w:rPr>
                <w:noProof/>
                <w:webHidden/>
              </w:rPr>
              <w:fldChar w:fldCharType="begin"/>
            </w:r>
            <w:r w:rsidR="0045264A">
              <w:rPr>
                <w:noProof/>
                <w:webHidden/>
              </w:rPr>
              <w:instrText xml:space="preserve"> PAGEREF _Toc75585307 \h </w:instrText>
            </w:r>
            <w:r w:rsidR="0045264A">
              <w:rPr>
                <w:noProof/>
                <w:webHidden/>
              </w:rPr>
            </w:r>
            <w:r w:rsidR="0045264A">
              <w:rPr>
                <w:noProof/>
                <w:webHidden/>
              </w:rPr>
              <w:fldChar w:fldCharType="separate"/>
            </w:r>
            <w:r w:rsidR="00EF19DC">
              <w:rPr>
                <w:noProof/>
                <w:webHidden/>
              </w:rPr>
              <w:t>11</w:t>
            </w:r>
            <w:r w:rsidR="0045264A">
              <w:rPr>
                <w:noProof/>
                <w:webHidden/>
              </w:rPr>
              <w:fldChar w:fldCharType="end"/>
            </w:r>
          </w:hyperlink>
        </w:p>
        <w:p w14:paraId="208C0ED2" w14:textId="67FACF3C" w:rsidR="0045264A" w:rsidRDefault="0017636E">
          <w:pPr>
            <w:pStyle w:val="TOC2"/>
            <w:tabs>
              <w:tab w:val="right" w:leader="dot" w:pos="9396"/>
            </w:tabs>
            <w:rPr>
              <w:rFonts w:asciiTheme="minorHAnsi" w:eastAsiaTheme="minorEastAsia" w:hAnsiTheme="minorHAnsi" w:cstheme="minorBidi"/>
              <w:noProof/>
            </w:rPr>
          </w:pPr>
          <w:hyperlink w:anchor="_Toc75585308" w:history="1">
            <w:r w:rsidR="0045264A" w:rsidRPr="00D82826">
              <w:rPr>
                <w:rStyle w:val="Hyperlink"/>
                <w:noProof/>
              </w:rPr>
              <w:t>1.3 Motivation and problematic</w:t>
            </w:r>
            <w:r w:rsidR="0045264A">
              <w:rPr>
                <w:noProof/>
                <w:webHidden/>
              </w:rPr>
              <w:tab/>
            </w:r>
            <w:r w:rsidR="0045264A">
              <w:rPr>
                <w:noProof/>
                <w:webHidden/>
              </w:rPr>
              <w:fldChar w:fldCharType="begin"/>
            </w:r>
            <w:r w:rsidR="0045264A">
              <w:rPr>
                <w:noProof/>
                <w:webHidden/>
              </w:rPr>
              <w:instrText xml:space="preserve"> PAGEREF _Toc75585308 \h </w:instrText>
            </w:r>
            <w:r w:rsidR="0045264A">
              <w:rPr>
                <w:noProof/>
                <w:webHidden/>
              </w:rPr>
            </w:r>
            <w:r w:rsidR="0045264A">
              <w:rPr>
                <w:noProof/>
                <w:webHidden/>
              </w:rPr>
              <w:fldChar w:fldCharType="separate"/>
            </w:r>
            <w:r w:rsidR="00EF19DC">
              <w:rPr>
                <w:noProof/>
                <w:webHidden/>
              </w:rPr>
              <w:t>12</w:t>
            </w:r>
            <w:r w:rsidR="0045264A">
              <w:rPr>
                <w:noProof/>
                <w:webHidden/>
              </w:rPr>
              <w:fldChar w:fldCharType="end"/>
            </w:r>
          </w:hyperlink>
        </w:p>
        <w:p w14:paraId="38215625" w14:textId="72336490" w:rsidR="0045264A" w:rsidRDefault="0017636E">
          <w:pPr>
            <w:pStyle w:val="TOC2"/>
            <w:tabs>
              <w:tab w:val="right" w:leader="dot" w:pos="9396"/>
            </w:tabs>
            <w:rPr>
              <w:rFonts w:asciiTheme="minorHAnsi" w:eastAsiaTheme="minorEastAsia" w:hAnsiTheme="minorHAnsi" w:cstheme="minorBidi"/>
              <w:noProof/>
            </w:rPr>
          </w:pPr>
          <w:hyperlink w:anchor="_Toc75585309" w:history="1">
            <w:r w:rsidR="0045264A" w:rsidRPr="00D82826">
              <w:rPr>
                <w:rStyle w:val="Hyperlink"/>
                <w:noProof/>
              </w:rPr>
              <w:t>1.4 Study of existing solution on the market</w:t>
            </w:r>
            <w:r w:rsidR="0045264A">
              <w:rPr>
                <w:noProof/>
                <w:webHidden/>
              </w:rPr>
              <w:tab/>
            </w:r>
            <w:r w:rsidR="0045264A">
              <w:rPr>
                <w:noProof/>
                <w:webHidden/>
              </w:rPr>
              <w:fldChar w:fldCharType="begin"/>
            </w:r>
            <w:r w:rsidR="0045264A">
              <w:rPr>
                <w:noProof/>
                <w:webHidden/>
              </w:rPr>
              <w:instrText xml:space="preserve"> PAGEREF _Toc75585309 \h </w:instrText>
            </w:r>
            <w:r w:rsidR="0045264A">
              <w:rPr>
                <w:noProof/>
                <w:webHidden/>
              </w:rPr>
            </w:r>
            <w:r w:rsidR="0045264A">
              <w:rPr>
                <w:noProof/>
                <w:webHidden/>
              </w:rPr>
              <w:fldChar w:fldCharType="separate"/>
            </w:r>
            <w:r w:rsidR="00EF19DC">
              <w:rPr>
                <w:noProof/>
                <w:webHidden/>
              </w:rPr>
              <w:t>12</w:t>
            </w:r>
            <w:r w:rsidR="0045264A">
              <w:rPr>
                <w:noProof/>
                <w:webHidden/>
              </w:rPr>
              <w:fldChar w:fldCharType="end"/>
            </w:r>
          </w:hyperlink>
        </w:p>
        <w:p w14:paraId="71F2AAB2" w14:textId="4CBF6530" w:rsidR="0045264A" w:rsidRDefault="0017636E">
          <w:pPr>
            <w:pStyle w:val="TOC3"/>
            <w:tabs>
              <w:tab w:val="right" w:leader="dot" w:pos="9396"/>
            </w:tabs>
            <w:rPr>
              <w:rFonts w:asciiTheme="minorHAnsi" w:eastAsiaTheme="minorEastAsia" w:hAnsiTheme="minorHAnsi" w:cstheme="minorBidi"/>
              <w:noProof/>
            </w:rPr>
          </w:pPr>
          <w:hyperlink w:anchor="_Toc75585310" w:history="1">
            <w:r w:rsidR="0045264A" w:rsidRPr="00D82826">
              <w:rPr>
                <w:rStyle w:val="Hyperlink"/>
                <w:noProof/>
              </w:rPr>
              <w:t>1.4.1 fitness Blender</w:t>
            </w:r>
            <w:r w:rsidR="0045264A">
              <w:rPr>
                <w:noProof/>
                <w:webHidden/>
              </w:rPr>
              <w:tab/>
            </w:r>
            <w:r w:rsidR="0045264A">
              <w:rPr>
                <w:noProof/>
                <w:webHidden/>
              </w:rPr>
              <w:fldChar w:fldCharType="begin"/>
            </w:r>
            <w:r w:rsidR="0045264A">
              <w:rPr>
                <w:noProof/>
                <w:webHidden/>
              </w:rPr>
              <w:instrText xml:space="preserve"> PAGEREF _Toc75585310 \h </w:instrText>
            </w:r>
            <w:r w:rsidR="0045264A">
              <w:rPr>
                <w:noProof/>
                <w:webHidden/>
              </w:rPr>
            </w:r>
            <w:r w:rsidR="0045264A">
              <w:rPr>
                <w:noProof/>
                <w:webHidden/>
              </w:rPr>
              <w:fldChar w:fldCharType="separate"/>
            </w:r>
            <w:r w:rsidR="00EF19DC">
              <w:rPr>
                <w:noProof/>
                <w:webHidden/>
              </w:rPr>
              <w:t>12</w:t>
            </w:r>
            <w:r w:rsidR="0045264A">
              <w:rPr>
                <w:noProof/>
                <w:webHidden/>
              </w:rPr>
              <w:fldChar w:fldCharType="end"/>
            </w:r>
          </w:hyperlink>
        </w:p>
        <w:p w14:paraId="058B6607" w14:textId="58E3BE6B" w:rsidR="0045264A" w:rsidRDefault="0017636E">
          <w:pPr>
            <w:pStyle w:val="TOC3"/>
            <w:tabs>
              <w:tab w:val="right" w:leader="dot" w:pos="9396"/>
            </w:tabs>
            <w:rPr>
              <w:rFonts w:asciiTheme="minorHAnsi" w:eastAsiaTheme="minorEastAsia" w:hAnsiTheme="minorHAnsi" w:cstheme="minorBidi"/>
              <w:noProof/>
            </w:rPr>
          </w:pPr>
          <w:hyperlink w:anchor="_Toc75585311" w:history="1">
            <w:r w:rsidR="0045264A" w:rsidRPr="00D82826">
              <w:rPr>
                <w:rStyle w:val="Hyperlink"/>
                <w:noProof/>
              </w:rPr>
              <w:t>1.4.2 BodyBuilding.com</w:t>
            </w:r>
            <w:r w:rsidR="0045264A">
              <w:rPr>
                <w:noProof/>
                <w:webHidden/>
              </w:rPr>
              <w:tab/>
            </w:r>
            <w:r w:rsidR="0045264A">
              <w:rPr>
                <w:noProof/>
                <w:webHidden/>
              </w:rPr>
              <w:fldChar w:fldCharType="begin"/>
            </w:r>
            <w:r w:rsidR="0045264A">
              <w:rPr>
                <w:noProof/>
                <w:webHidden/>
              </w:rPr>
              <w:instrText xml:space="preserve"> PAGEREF _Toc75585311 \h </w:instrText>
            </w:r>
            <w:r w:rsidR="0045264A">
              <w:rPr>
                <w:noProof/>
                <w:webHidden/>
              </w:rPr>
            </w:r>
            <w:r w:rsidR="0045264A">
              <w:rPr>
                <w:noProof/>
                <w:webHidden/>
              </w:rPr>
              <w:fldChar w:fldCharType="separate"/>
            </w:r>
            <w:r w:rsidR="00EF19DC">
              <w:rPr>
                <w:noProof/>
                <w:webHidden/>
              </w:rPr>
              <w:t>15</w:t>
            </w:r>
            <w:r w:rsidR="0045264A">
              <w:rPr>
                <w:noProof/>
                <w:webHidden/>
              </w:rPr>
              <w:fldChar w:fldCharType="end"/>
            </w:r>
          </w:hyperlink>
        </w:p>
        <w:p w14:paraId="4FD5DBA8" w14:textId="6D9347EF" w:rsidR="0045264A" w:rsidRDefault="0017636E">
          <w:pPr>
            <w:pStyle w:val="TOC2"/>
            <w:tabs>
              <w:tab w:val="right" w:leader="dot" w:pos="9396"/>
            </w:tabs>
            <w:rPr>
              <w:rFonts w:asciiTheme="minorHAnsi" w:eastAsiaTheme="minorEastAsia" w:hAnsiTheme="minorHAnsi" w:cstheme="minorBidi"/>
              <w:noProof/>
            </w:rPr>
          </w:pPr>
          <w:hyperlink w:anchor="_Toc75585312" w:history="1">
            <w:r w:rsidR="0045264A" w:rsidRPr="00D82826">
              <w:rPr>
                <w:rStyle w:val="Hyperlink"/>
                <w:noProof/>
              </w:rPr>
              <w:t>1.5 Criticism of the existing solutions</w:t>
            </w:r>
            <w:r w:rsidR="0045264A">
              <w:rPr>
                <w:noProof/>
                <w:webHidden/>
              </w:rPr>
              <w:tab/>
            </w:r>
            <w:r w:rsidR="0045264A">
              <w:rPr>
                <w:noProof/>
                <w:webHidden/>
              </w:rPr>
              <w:fldChar w:fldCharType="begin"/>
            </w:r>
            <w:r w:rsidR="0045264A">
              <w:rPr>
                <w:noProof/>
                <w:webHidden/>
              </w:rPr>
              <w:instrText xml:space="preserve"> PAGEREF _Toc75585312 \h </w:instrText>
            </w:r>
            <w:r w:rsidR="0045264A">
              <w:rPr>
                <w:noProof/>
                <w:webHidden/>
              </w:rPr>
            </w:r>
            <w:r w:rsidR="0045264A">
              <w:rPr>
                <w:noProof/>
                <w:webHidden/>
              </w:rPr>
              <w:fldChar w:fldCharType="separate"/>
            </w:r>
            <w:r w:rsidR="00EF19DC">
              <w:rPr>
                <w:noProof/>
                <w:webHidden/>
              </w:rPr>
              <w:t>19</w:t>
            </w:r>
            <w:r w:rsidR="0045264A">
              <w:rPr>
                <w:noProof/>
                <w:webHidden/>
              </w:rPr>
              <w:fldChar w:fldCharType="end"/>
            </w:r>
          </w:hyperlink>
        </w:p>
        <w:p w14:paraId="5A588FF3" w14:textId="76763A87" w:rsidR="0045264A" w:rsidRDefault="0017636E">
          <w:pPr>
            <w:pStyle w:val="TOC2"/>
            <w:tabs>
              <w:tab w:val="right" w:leader="dot" w:pos="9396"/>
            </w:tabs>
            <w:rPr>
              <w:rFonts w:asciiTheme="minorHAnsi" w:eastAsiaTheme="minorEastAsia" w:hAnsiTheme="minorHAnsi" w:cstheme="minorBidi"/>
              <w:noProof/>
            </w:rPr>
          </w:pPr>
          <w:hyperlink w:anchor="_Toc75585313" w:history="1">
            <w:r w:rsidR="0045264A" w:rsidRPr="00D82826">
              <w:rPr>
                <w:rStyle w:val="Hyperlink"/>
                <w:noProof/>
              </w:rPr>
              <w:t>1.6 Our solution</w:t>
            </w:r>
            <w:r w:rsidR="0045264A">
              <w:rPr>
                <w:noProof/>
                <w:webHidden/>
              </w:rPr>
              <w:tab/>
            </w:r>
            <w:r w:rsidR="0045264A">
              <w:rPr>
                <w:noProof/>
                <w:webHidden/>
              </w:rPr>
              <w:fldChar w:fldCharType="begin"/>
            </w:r>
            <w:r w:rsidR="0045264A">
              <w:rPr>
                <w:noProof/>
                <w:webHidden/>
              </w:rPr>
              <w:instrText xml:space="preserve"> PAGEREF _Toc75585313 \h </w:instrText>
            </w:r>
            <w:r w:rsidR="0045264A">
              <w:rPr>
                <w:noProof/>
                <w:webHidden/>
              </w:rPr>
            </w:r>
            <w:r w:rsidR="0045264A">
              <w:rPr>
                <w:noProof/>
                <w:webHidden/>
              </w:rPr>
              <w:fldChar w:fldCharType="separate"/>
            </w:r>
            <w:r w:rsidR="00EF19DC">
              <w:rPr>
                <w:noProof/>
                <w:webHidden/>
              </w:rPr>
              <w:t>20</w:t>
            </w:r>
            <w:r w:rsidR="0045264A">
              <w:rPr>
                <w:noProof/>
                <w:webHidden/>
              </w:rPr>
              <w:fldChar w:fldCharType="end"/>
            </w:r>
          </w:hyperlink>
        </w:p>
        <w:p w14:paraId="129747E7" w14:textId="754B6A52" w:rsidR="0045264A" w:rsidRDefault="0017636E">
          <w:pPr>
            <w:pStyle w:val="TOC2"/>
            <w:tabs>
              <w:tab w:val="right" w:leader="dot" w:pos="9396"/>
            </w:tabs>
            <w:rPr>
              <w:rFonts w:asciiTheme="minorHAnsi" w:eastAsiaTheme="minorEastAsia" w:hAnsiTheme="minorHAnsi" w:cstheme="minorBidi"/>
              <w:noProof/>
            </w:rPr>
          </w:pPr>
          <w:hyperlink w:anchor="_Toc75585314" w:history="1">
            <w:r w:rsidR="0045264A" w:rsidRPr="00D82826">
              <w:rPr>
                <w:rStyle w:val="Hyperlink"/>
                <w:noProof/>
              </w:rPr>
              <w:t>1.7 Methodologies</w:t>
            </w:r>
            <w:r w:rsidR="0045264A">
              <w:rPr>
                <w:noProof/>
                <w:webHidden/>
              </w:rPr>
              <w:tab/>
            </w:r>
            <w:r w:rsidR="0045264A">
              <w:rPr>
                <w:noProof/>
                <w:webHidden/>
              </w:rPr>
              <w:fldChar w:fldCharType="begin"/>
            </w:r>
            <w:r w:rsidR="0045264A">
              <w:rPr>
                <w:noProof/>
                <w:webHidden/>
              </w:rPr>
              <w:instrText xml:space="preserve"> PAGEREF _Toc75585314 \h </w:instrText>
            </w:r>
            <w:r w:rsidR="0045264A">
              <w:rPr>
                <w:noProof/>
                <w:webHidden/>
              </w:rPr>
            </w:r>
            <w:r w:rsidR="0045264A">
              <w:rPr>
                <w:noProof/>
                <w:webHidden/>
              </w:rPr>
              <w:fldChar w:fldCharType="separate"/>
            </w:r>
            <w:r w:rsidR="00EF19DC">
              <w:rPr>
                <w:noProof/>
                <w:webHidden/>
              </w:rPr>
              <w:t>21</w:t>
            </w:r>
            <w:r w:rsidR="0045264A">
              <w:rPr>
                <w:noProof/>
                <w:webHidden/>
              </w:rPr>
              <w:fldChar w:fldCharType="end"/>
            </w:r>
          </w:hyperlink>
        </w:p>
        <w:p w14:paraId="50AE2E9A" w14:textId="0CC262DA" w:rsidR="0045264A" w:rsidRDefault="0017636E">
          <w:pPr>
            <w:pStyle w:val="TOC1"/>
            <w:tabs>
              <w:tab w:val="left" w:pos="1100"/>
              <w:tab w:val="right" w:leader="dot" w:pos="9396"/>
            </w:tabs>
            <w:rPr>
              <w:rFonts w:asciiTheme="minorHAnsi" w:eastAsiaTheme="minorEastAsia" w:hAnsiTheme="minorHAnsi" w:cstheme="minorBidi"/>
              <w:noProof/>
            </w:rPr>
          </w:pPr>
          <w:hyperlink w:anchor="_Toc75585315" w:history="1">
            <w:r w:rsidR="0045264A" w:rsidRPr="00D82826">
              <w:rPr>
                <w:rStyle w:val="Hyperlink"/>
                <w:noProof/>
              </w:rPr>
              <w:t>Chapter 2</w:t>
            </w:r>
            <w:r w:rsidR="0045264A">
              <w:rPr>
                <w:rFonts w:asciiTheme="minorHAnsi" w:eastAsiaTheme="minorEastAsia" w:hAnsiTheme="minorHAnsi" w:cstheme="minorBidi"/>
                <w:noProof/>
              </w:rPr>
              <w:tab/>
            </w:r>
            <w:r w:rsidR="0045264A" w:rsidRPr="00D82826">
              <w:rPr>
                <w:rStyle w:val="Hyperlink"/>
                <w:noProof/>
              </w:rPr>
              <w:t>Specifications and Conceptions</w:t>
            </w:r>
            <w:r w:rsidR="0045264A">
              <w:rPr>
                <w:noProof/>
                <w:webHidden/>
              </w:rPr>
              <w:tab/>
            </w:r>
            <w:r w:rsidR="0045264A">
              <w:rPr>
                <w:noProof/>
                <w:webHidden/>
              </w:rPr>
              <w:fldChar w:fldCharType="begin"/>
            </w:r>
            <w:r w:rsidR="0045264A">
              <w:rPr>
                <w:noProof/>
                <w:webHidden/>
              </w:rPr>
              <w:instrText xml:space="preserve"> PAGEREF _Toc75585315 \h </w:instrText>
            </w:r>
            <w:r w:rsidR="0045264A">
              <w:rPr>
                <w:noProof/>
                <w:webHidden/>
              </w:rPr>
            </w:r>
            <w:r w:rsidR="0045264A">
              <w:rPr>
                <w:noProof/>
                <w:webHidden/>
              </w:rPr>
              <w:fldChar w:fldCharType="separate"/>
            </w:r>
            <w:r w:rsidR="00EF19DC">
              <w:rPr>
                <w:noProof/>
                <w:webHidden/>
              </w:rPr>
              <w:t>25</w:t>
            </w:r>
            <w:r w:rsidR="0045264A">
              <w:rPr>
                <w:noProof/>
                <w:webHidden/>
              </w:rPr>
              <w:fldChar w:fldCharType="end"/>
            </w:r>
          </w:hyperlink>
        </w:p>
        <w:p w14:paraId="453EA0F0" w14:textId="5DCAB66B" w:rsidR="0045264A" w:rsidRDefault="0017636E">
          <w:pPr>
            <w:pStyle w:val="TOC2"/>
            <w:tabs>
              <w:tab w:val="right" w:leader="dot" w:pos="9396"/>
            </w:tabs>
            <w:rPr>
              <w:rFonts w:asciiTheme="minorHAnsi" w:eastAsiaTheme="minorEastAsia" w:hAnsiTheme="minorHAnsi" w:cstheme="minorBidi"/>
              <w:noProof/>
            </w:rPr>
          </w:pPr>
          <w:hyperlink w:anchor="_Toc75585316" w:history="1">
            <w:r w:rsidR="0045264A" w:rsidRPr="00D82826">
              <w:rPr>
                <w:rStyle w:val="Hyperlink"/>
                <w:noProof/>
              </w:rPr>
              <w:t>2.5 Identification of Actors</w:t>
            </w:r>
            <w:r w:rsidR="0045264A">
              <w:rPr>
                <w:noProof/>
                <w:webHidden/>
              </w:rPr>
              <w:tab/>
            </w:r>
            <w:r w:rsidR="0045264A">
              <w:rPr>
                <w:noProof/>
                <w:webHidden/>
              </w:rPr>
              <w:fldChar w:fldCharType="begin"/>
            </w:r>
            <w:r w:rsidR="0045264A">
              <w:rPr>
                <w:noProof/>
                <w:webHidden/>
              </w:rPr>
              <w:instrText xml:space="preserve"> PAGEREF _Toc75585316 \h </w:instrText>
            </w:r>
            <w:r w:rsidR="0045264A">
              <w:rPr>
                <w:noProof/>
                <w:webHidden/>
              </w:rPr>
            </w:r>
            <w:r w:rsidR="0045264A">
              <w:rPr>
                <w:noProof/>
                <w:webHidden/>
              </w:rPr>
              <w:fldChar w:fldCharType="separate"/>
            </w:r>
            <w:r w:rsidR="00EF19DC">
              <w:rPr>
                <w:noProof/>
                <w:webHidden/>
              </w:rPr>
              <w:t>27</w:t>
            </w:r>
            <w:r w:rsidR="0045264A">
              <w:rPr>
                <w:noProof/>
                <w:webHidden/>
              </w:rPr>
              <w:fldChar w:fldCharType="end"/>
            </w:r>
          </w:hyperlink>
        </w:p>
        <w:p w14:paraId="0EB0EC9C" w14:textId="583CCF4F" w:rsidR="0045264A" w:rsidRDefault="0017636E">
          <w:pPr>
            <w:pStyle w:val="TOC3"/>
            <w:tabs>
              <w:tab w:val="right" w:leader="dot" w:pos="9396"/>
            </w:tabs>
            <w:rPr>
              <w:rFonts w:asciiTheme="minorHAnsi" w:eastAsiaTheme="minorEastAsia" w:hAnsiTheme="minorHAnsi" w:cstheme="minorBidi"/>
              <w:noProof/>
            </w:rPr>
          </w:pPr>
          <w:hyperlink w:anchor="_Toc75585317" w:history="1">
            <w:r w:rsidR="0045264A" w:rsidRPr="00D82826">
              <w:rPr>
                <w:rStyle w:val="Hyperlink"/>
                <w:noProof/>
              </w:rPr>
              <w:t>2.4.1 Global use-case diagram:</w:t>
            </w:r>
            <w:r w:rsidR="0045264A">
              <w:rPr>
                <w:noProof/>
                <w:webHidden/>
              </w:rPr>
              <w:tab/>
            </w:r>
            <w:r w:rsidR="0045264A">
              <w:rPr>
                <w:noProof/>
                <w:webHidden/>
              </w:rPr>
              <w:fldChar w:fldCharType="begin"/>
            </w:r>
            <w:r w:rsidR="0045264A">
              <w:rPr>
                <w:noProof/>
                <w:webHidden/>
              </w:rPr>
              <w:instrText xml:space="preserve"> PAGEREF _Toc75585317 \h </w:instrText>
            </w:r>
            <w:r w:rsidR="0045264A">
              <w:rPr>
                <w:noProof/>
                <w:webHidden/>
              </w:rPr>
            </w:r>
            <w:r w:rsidR="0045264A">
              <w:rPr>
                <w:noProof/>
                <w:webHidden/>
              </w:rPr>
              <w:fldChar w:fldCharType="separate"/>
            </w:r>
            <w:r w:rsidR="00EF19DC">
              <w:rPr>
                <w:noProof/>
                <w:webHidden/>
              </w:rPr>
              <w:t>27</w:t>
            </w:r>
            <w:r w:rsidR="0045264A">
              <w:rPr>
                <w:noProof/>
                <w:webHidden/>
              </w:rPr>
              <w:fldChar w:fldCharType="end"/>
            </w:r>
          </w:hyperlink>
        </w:p>
        <w:p w14:paraId="3471D2D9" w14:textId="3CE47E9F" w:rsidR="0045264A" w:rsidRDefault="0017636E">
          <w:pPr>
            <w:pStyle w:val="TOC3"/>
            <w:tabs>
              <w:tab w:val="right" w:leader="dot" w:pos="9396"/>
            </w:tabs>
            <w:rPr>
              <w:rFonts w:asciiTheme="minorHAnsi" w:eastAsiaTheme="minorEastAsia" w:hAnsiTheme="minorHAnsi" w:cstheme="minorBidi"/>
              <w:noProof/>
            </w:rPr>
          </w:pPr>
          <w:hyperlink w:anchor="_Toc75585318" w:history="1">
            <w:r w:rsidR="0045264A" w:rsidRPr="00D82826">
              <w:rPr>
                <w:rStyle w:val="Hyperlink"/>
                <w:noProof/>
              </w:rPr>
              <w:t>2.4.2 Authentication use-case diagram:</w:t>
            </w:r>
            <w:r w:rsidR="0045264A">
              <w:rPr>
                <w:noProof/>
                <w:webHidden/>
              </w:rPr>
              <w:tab/>
            </w:r>
            <w:r w:rsidR="0045264A">
              <w:rPr>
                <w:noProof/>
                <w:webHidden/>
              </w:rPr>
              <w:fldChar w:fldCharType="begin"/>
            </w:r>
            <w:r w:rsidR="0045264A">
              <w:rPr>
                <w:noProof/>
                <w:webHidden/>
              </w:rPr>
              <w:instrText xml:space="preserve"> PAGEREF _Toc75585318 \h </w:instrText>
            </w:r>
            <w:r w:rsidR="0045264A">
              <w:rPr>
                <w:noProof/>
                <w:webHidden/>
              </w:rPr>
            </w:r>
            <w:r w:rsidR="0045264A">
              <w:rPr>
                <w:noProof/>
                <w:webHidden/>
              </w:rPr>
              <w:fldChar w:fldCharType="separate"/>
            </w:r>
            <w:r w:rsidR="00EF19DC">
              <w:rPr>
                <w:noProof/>
                <w:webHidden/>
              </w:rPr>
              <w:t>28</w:t>
            </w:r>
            <w:r w:rsidR="0045264A">
              <w:rPr>
                <w:noProof/>
                <w:webHidden/>
              </w:rPr>
              <w:fldChar w:fldCharType="end"/>
            </w:r>
          </w:hyperlink>
        </w:p>
        <w:p w14:paraId="0DB28ED3" w14:textId="6AFF1336" w:rsidR="0045264A" w:rsidRDefault="0017636E">
          <w:pPr>
            <w:pStyle w:val="TOC2"/>
            <w:tabs>
              <w:tab w:val="right" w:leader="dot" w:pos="9396"/>
            </w:tabs>
            <w:rPr>
              <w:rFonts w:asciiTheme="minorHAnsi" w:eastAsiaTheme="minorEastAsia" w:hAnsiTheme="minorHAnsi" w:cstheme="minorBidi"/>
              <w:noProof/>
            </w:rPr>
          </w:pPr>
          <w:hyperlink w:anchor="_Toc75585319" w:history="1">
            <w:r w:rsidR="0045264A" w:rsidRPr="00D82826">
              <w:rPr>
                <w:rStyle w:val="Hyperlink"/>
                <w:noProof/>
              </w:rPr>
              <w:t>Conclusion</w:t>
            </w:r>
            <w:r w:rsidR="0045264A">
              <w:rPr>
                <w:noProof/>
                <w:webHidden/>
              </w:rPr>
              <w:tab/>
            </w:r>
            <w:r w:rsidR="0045264A">
              <w:rPr>
                <w:noProof/>
                <w:webHidden/>
              </w:rPr>
              <w:fldChar w:fldCharType="begin"/>
            </w:r>
            <w:r w:rsidR="0045264A">
              <w:rPr>
                <w:noProof/>
                <w:webHidden/>
              </w:rPr>
              <w:instrText xml:space="preserve"> PAGEREF _Toc75585319 \h </w:instrText>
            </w:r>
            <w:r w:rsidR="0045264A">
              <w:rPr>
                <w:noProof/>
                <w:webHidden/>
              </w:rPr>
            </w:r>
            <w:r w:rsidR="0045264A">
              <w:rPr>
                <w:noProof/>
                <w:webHidden/>
              </w:rPr>
              <w:fldChar w:fldCharType="separate"/>
            </w:r>
            <w:r w:rsidR="00EF19DC">
              <w:rPr>
                <w:noProof/>
                <w:webHidden/>
              </w:rPr>
              <w:t>35</w:t>
            </w:r>
            <w:r w:rsidR="0045264A">
              <w:rPr>
                <w:noProof/>
                <w:webHidden/>
              </w:rPr>
              <w:fldChar w:fldCharType="end"/>
            </w:r>
          </w:hyperlink>
        </w:p>
        <w:p w14:paraId="161DECC7" w14:textId="107BD36C" w:rsidR="0045264A" w:rsidRDefault="0017636E">
          <w:pPr>
            <w:pStyle w:val="TOC1"/>
            <w:tabs>
              <w:tab w:val="left" w:pos="1100"/>
              <w:tab w:val="right" w:leader="dot" w:pos="9396"/>
            </w:tabs>
            <w:rPr>
              <w:rFonts w:asciiTheme="minorHAnsi" w:eastAsiaTheme="minorEastAsia" w:hAnsiTheme="minorHAnsi" w:cstheme="minorBidi"/>
              <w:noProof/>
            </w:rPr>
          </w:pPr>
          <w:hyperlink w:anchor="_Toc75585320" w:history="1">
            <w:r w:rsidR="0045264A" w:rsidRPr="00D82826">
              <w:rPr>
                <w:rStyle w:val="Hyperlink"/>
                <w:noProof/>
              </w:rPr>
              <w:t>Chapter 3</w:t>
            </w:r>
            <w:r w:rsidR="0045264A">
              <w:rPr>
                <w:rFonts w:asciiTheme="minorHAnsi" w:eastAsiaTheme="minorEastAsia" w:hAnsiTheme="minorHAnsi" w:cstheme="minorBidi"/>
                <w:noProof/>
              </w:rPr>
              <w:tab/>
            </w:r>
            <w:r w:rsidR="0045264A" w:rsidRPr="00D82826">
              <w:rPr>
                <w:rStyle w:val="Hyperlink"/>
                <w:noProof/>
              </w:rPr>
              <w:t>Design and architecture</w:t>
            </w:r>
            <w:r w:rsidR="0045264A">
              <w:rPr>
                <w:noProof/>
                <w:webHidden/>
              </w:rPr>
              <w:tab/>
            </w:r>
            <w:r w:rsidR="0045264A">
              <w:rPr>
                <w:noProof/>
                <w:webHidden/>
              </w:rPr>
              <w:fldChar w:fldCharType="begin"/>
            </w:r>
            <w:r w:rsidR="0045264A">
              <w:rPr>
                <w:noProof/>
                <w:webHidden/>
              </w:rPr>
              <w:instrText xml:space="preserve"> PAGEREF _Toc75585320 \h </w:instrText>
            </w:r>
            <w:r w:rsidR="0045264A">
              <w:rPr>
                <w:noProof/>
                <w:webHidden/>
              </w:rPr>
            </w:r>
            <w:r w:rsidR="0045264A">
              <w:rPr>
                <w:noProof/>
                <w:webHidden/>
              </w:rPr>
              <w:fldChar w:fldCharType="separate"/>
            </w:r>
            <w:r w:rsidR="00EF19DC">
              <w:rPr>
                <w:noProof/>
                <w:webHidden/>
              </w:rPr>
              <w:t>36</w:t>
            </w:r>
            <w:r w:rsidR="0045264A">
              <w:rPr>
                <w:noProof/>
                <w:webHidden/>
              </w:rPr>
              <w:fldChar w:fldCharType="end"/>
            </w:r>
          </w:hyperlink>
        </w:p>
        <w:p w14:paraId="151143A5" w14:textId="05579222" w:rsidR="0045264A" w:rsidRDefault="0017636E">
          <w:pPr>
            <w:pStyle w:val="TOC3"/>
            <w:tabs>
              <w:tab w:val="right" w:leader="dot" w:pos="9396"/>
            </w:tabs>
            <w:rPr>
              <w:rFonts w:asciiTheme="minorHAnsi" w:eastAsiaTheme="minorEastAsia" w:hAnsiTheme="minorHAnsi" w:cstheme="minorBidi"/>
              <w:noProof/>
            </w:rPr>
          </w:pPr>
          <w:hyperlink w:anchor="_Toc75585321" w:history="1">
            <w:r w:rsidR="0045264A" w:rsidRPr="00D82826">
              <w:rPr>
                <w:rStyle w:val="Hyperlink"/>
                <w:noProof/>
              </w:rPr>
              <w:t>3.2.1 MVC MERN Stack</w:t>
            </w:r>
            <w:r w:rsidR="0045264A">
              <w:rPr>
                <w:noProof/>
                <w:webHidden/>
              </w:rPr>
              <w:tab/>
            </w:r>
            <w:r w:rsidR="0045264A">
              <w:rPr>
                <w:noProof/>
                <w:webHidden/>
              </w:rPr>
              <w:fldChar w:fldCharType="begin"/>
            </w:r>
            <w:r w:rsidR="0045264A">
              <w:rPr>
                <w:noProof/>
                <w:webHidden/>
              </w:rPr>
              <w:instrText xml:space="preserve"> PAGEREF _Toc75585321 \h </w:instrText>
            </w:r>
            <w:r w:rsidR="0045264A">
              <w:rPr>
                <w:noProof/>
                <w:webHidden/>
              </w:rPr>
            </w:r>
            <w:r w:rsidR="0045264A">
              <w:rPr>
                <w:noProof/>
                <w:webHidden/>
              </w:rPr>
              <w:fldChar w:fldCharType="separate"/>
            </w:r>
            <w:r w:rsidR="00EF19DC">
              <w:rPr>
                <w:noProof/>
                <w:webHidden/>
              </w:rPr>
              <w:t>36</w:t>
            </w:r>
            <w:r w:rsidR="0045264A">
              <w:rPr>
                <w:noProof/>
                <w:webHidden/>
              </w:rPr>
              <w:fldChar w:fldCharType="end"/>
            </w:r>
          </w:hyperlink>
        </w:p>
        <w:p w14:paraId="525CD101" w14:textId="59AD4A91" w:rsidR="0045264A" w:rsidRDefault="0017636E">
          <w:pPr>
            <w:pStyle w:val="TOC3"/>
            <w:tabs>
              <w:tab w:val="right" w:leader="dot" w:pos="9396"/>
            </w:tabs>
            <w:rPr>
              <w:rFonts w:asciiTheme="minorHAnsi" w:eastAsiaTheme="minorEastAsia" w:hAnsiTheme="minorHAnsi" w:cstheme="minorBidi"/>
              <w:noProof/>
            </w:rPr>
          </w:pPr>
          <w:hyperlink w:anchor="_Toc75585322" w:history="1">
            <w:r w:rsidR="0045264A" w:rsidRPr="00D82826">
              <w:rPr>
                <w:rStyle w:val="Hyperlink"/>
                <w:noProof/>
              </w:rPr>
              <w:t>3.2.2 MVC Flow</w:t>
            </w:r>
            <w:r w:rsidR="0045264A">
              <w:rPr>
                <w:noProof/>
                <w:webHidden/>
              </w:rPr>
              <w:tab/>
            </w:r>
            <w:r w:rsidR="0045264A">
              <w:rPr>
                <w:noProof/>
                <w:webHidden/>
              </w:rPr>
              <w:fldChar w:fldCharType="begin"/>
            </w:r>
            <w:r w:rsidR="0045264A">
              <w:rPr>
                <w:noProof/>
                <w:webHidden/>
              </w:rPr>
              <w:instrText xml:space="preserve"> PAGEREF _Toc75585322 \h </w:instrText>
            </w:r>
            <w:r w:rsidR="0045264A">
              <w:rPr>
                <w:noProof/>
                <w:webHidden/>
              </w:rPr>
            </w:r>
            <w:r w:rsidR="0045264A">
              <w:rPr>
                <w:noProof/>
                <w:webHidden/>
              </w:rPr>
              <w:fldChar w:fldCharType="separate"/>
            </w:r>
            <w:r w:rsidR="00EF19DC">
              <w:rPr>
                <w:noProof/>
                <w:webHidden/>
              </w:rPr>
              <w:t>38</w:t>
            </w:r>
            <w:r w:rsidR="0045264A">
              <w:rPr>
                <w:noProof/>
                <w:webHidden/>
              </w:rPr>
              <w:fldChar w:fldCharType="end"/>
            </w:r>
          </w:hyperlink>
        </w:p>
        <w:p w14:paraId="4DCAF8D1" w14:textId="2B364B23" w:rsidR="0045264A" w:rsidRDefault="0017636E">
          <w:pPr>
            <w:pStyle w:val="TOC2"/>
            <w:tabs>
              <w:tab w:val="right" w:leader="dot" w:pos="9396"/>
            </w:tabs>
            <w:rPr>
              <w:rFonts w:asciiTheme="minorHAnsi" w:eastAsiaTheme="minorEastAsia" w:hAnsiTheme="minorHAnsi" w:cstheme="minorBidi"/>
              <w:noProof/>
            </w:rPr>
          </w:pPr>
          <w:hyperlink w:anchor="_Toc75585323" w:history="1">
            <w:r w:rsidR="0045264A" w:rsidRPr="00D82826">
              <w:rPr>
                <w:rStyle w:val="Hyperlink"/>
                <w:noProof/>
              </w:rPr>
              <w:t>3.4 Deployment Diagram</w:t>
            </w:r>
            <w:r w:rsidR="0045264A">
              <w:rPr>
                <w:noProof/>
                <w:webHidden/>
              </w:rPr>
              <w:tab/>
            </w:r>
            <w:r w:rsidR="0045264A">
              <w:rPr>
                <w:noProof/>
                <w:webHidden/>
              </w:rPr>
              <w:fldChar w:fldCharType="begin"/>
            </w:r>
            <w:r w:rsidR="0045264A">
              <w:rPr>
                <w:noProof/>
                <w:webHidden/>
              </w:rPr>
              <w:instrText xml:space="preserve"> PAGEREF _Toc75585323 \h </w:instrText>
            </w:r>
            <w:r w:rsidR="0045264A">
              <w:rPr>
                <w:noProof/>
                <w:webHidden/>
              </w:rPr>
            </w:r>
            <w:r w:rsidR="0045264A">
              <w:rPr>
                <w:noProof/>
                <w:webHidden/>
              </w:rPr>
              <w:fldChar w:fldCharType="separate"/>
            </w:r>
            <w:r w:rsidR="00EF19DC">
              <w:rPr>
                <w:noProof/>
                <w:webHidden/>
              </w:rPr>
              <w:t>40</w:t>
            </w:r>
            <w:r w:rsidR="0045264A">
              <w:rPr>
                <w:noProof/>
                <w:webHidden/>
              </w:rPr>
              <w:fldChar w:fldCharType="end"/>
            </w:r>
          </w:hyperlink>
        </w:p>
        <w:p w14:paraId="7EB84183" w14:textId="187871EF" w:rsidR="0045264A" w:rsidRDefault="0017636E">
          <w:pPr>
            <w:pStyle w:val="TOC2"/>
            <w:tabs>
              <w:tab w:val="right" w:leader="dot" w:pos="9396"/>
            </w:tabs>
            <w:rPr>
              <w:rFonts w:asciiTheme="minorHAnsi" w:eastAsiaTheme="minorEastAsia" w:hAnsiTheme="minorHAnsi" w:cstheme="minorBidi"/>
              <w:noProof/>
            </w:rPr>
          </w:pPr>
          <w:hyperlink w:anchor="_Toc75585324" w:history="1">
            <w:r w:rsidR="0045264A" w:rsidRPr="00D82826">
              <w:rPr>
                <w:rStyle w:val="Hyperlink"/>
                <w:noProof/>
              </w:rPr>
              <w:t>3.5 Logical Architecture</w:t>
            </w:r>
            <w:r w:rsidR="0045264A">
              <w:rPr>
                <w:noProof/>
                <w:webHidden/>
              </w:rPr>
              <w:tab/>
            </w:r>
            <w:r w:rsidR="0045264A">
              <w:rPr>
                <w:noProof/>
                <w:webHidden/>
              </w:rPr>
              <w:fldChar w:fldCharType="begin"/>
            </w:r>
            <w:r w:rsidR="0045264A">
              <w:rPr>
                <w:noProof/>
                <w:webHidden/>
              </w:rPr>
              <w:instrText xml:space="preserve"> PAGEREF _Toc75585324 \h </w:instrText>
            </w:r>
            <w:r w:rsidR="0045264A">
              <w:rPr>
                <w:noProof/>
                <w:webHidden/>
              </w:rPr>
            </w:r>
            <w:r w:rsidR="0045264A">
              <w:rPr>
                <w:noProof/>
                <w:webHidden/>
              </w:rPr>
              <w:fldChar w:fldCharType="separate"/>
            </w:r>
            <w:r w:rsidR="00EF19DC">
              <w:rPr>
                <w:noProof/>
                <w:webHidden/>
              </w:rPr>
              <w:t>41</w:t>
            </w:r>
            <w:r w:rsidR="0045264A">
              <w:rPr>
                <w:noProof/>
                <w:webHidden/>
              </w:rPr>
              <w:fldChar w:fldCharType="end"/>
            </w:r>
          </w:hyperlink>
        </w:p>
        <w:p w14:paraId="7DB64BC0" w14:textId="209E8507" w:rsidR="0045264A" w:rsidRDefault="0017636E">
          <w:pPr>
            <w:pStyle w:val="TOC2"/>
            <w:tabs>
              <w:tab w:val="right" w:leader="dot" w:pos="9396"/>
            </w:tabs>
            <w:rPr>
              <w:rFonts w:asciiTheme="minorHAnsi" w:eastAsiaTheme="minorEastAsia" w:hAnsiTheme="minorHAnsi" w:cstheme="minorBidi"/>
              <w:noProof/>
            </w:rPr>
          </w:pPr>
          <w:hyperlink w:anchor="_Toc75585325" w:history="1">
            <w:r w:rsidR="0045264A" w:rsidRPr="00D82826">
              <w:rPr>
                <w:rStyle w:val="Hyperlink"/>
                <w:noProof/>
              </w:rPr>
              <w:t>3.6 Sequence diagrams</w:t>
            </w:r>
            <w:r w:rsidR="0045264A">
              <w:rPr>
                <w:noProof/>
                <w:webHidden/>
              </w:rPr>
              <w:tab/>
            </w:r>
            <w:r w:rsidR="0045264A">
              <w:rPr>
                <w:noProof/>
                <w:webHidden/>
              </w:rPr>
              <w:fldChar w:fldCharType="begin"/>
            </w:r>
            <w:r w:rsidR="0045264A">
              <w:rPr>
                <w:noProof/>
                <w:webHidden/>
              </w:rPr>
              <w:instrText xml:space="preserve"> PAGEREF _Toc75585325 \h </w:instrText>
            </w:r>
            <w:r w:rsidR="0045264A">
              <w:rPr>
                <w:noProof/>
                <w:webHidden/>
              </w:rPr>
            </w:r>
            <w:r w:rsidR="0045264A">
              <w:rPr>
                <w:noProof/>
                <w:webHidden/>
              </w:rPr>
              <w:fldChar w:fldCharType="separate"/>
            </w:r>
            <w:r w:rsidR="00EF19DC">
              <w:rPr>
                <w:noProof/>
                <w:webHidden/>
              </w:rPr>
              <w:t>44</w:t>
            </w:r>
            <w:r w:rsidR="0045264A">
              <w:rPr>
                <w:noProof/>
                <w:webHidden/>
              </w:rPr>
              <w:fldChar w:fldCharType="end"/>
            </w:r>
          </w:hyperlink>
        </w:p>
        <w:p w14:paraId="55850D0B" w14:textId="5916FFC8" w:rsidR="0045264A" w:rsidRDefault="0017636E">
          <w:pPr>
            <w:pStyle w:val="TOC3"/>
            <w:tabs>
              <w:tab w:val="right" w:leader="dot" w:pos="9396"/>
            </w:tabs>
            <w:rPr>
              <w:rFonts w:asciiTheme="minorHAnsi" w:eastAsiaTheme="minorEastAsia" w:hAnsiTheme="minorHAnsi" w:cstheme="minorBidi"/>
              <w:noProof/>
            </w:rPr>
          </w:pPr>
          <w:hyperlink w:anchor="_Toc75585326" w:history="1">
            <w:r w:rsidR="0045264A" w:rsidRPr="00D82826">
              <w:rPr>
                <w:rStyle w:val="Hyperlink"/>
                <w:noProof/>
                <w:shd w:val="clear" w:color="auto" w:fill="FFFFFF"/>
              </w:rPr>
              <w:t>3.5.1 Authentication Sequence Diagram</w:t>
            </w:r>
            <w:r w:rsidR="0045264A">
              <w:rPr>
                <w:noProof/>
                <w:webHidden/>
              </w:rPr>
              <w:tab/>
            </w:r>
            <w:r w:rsidR="0045264A">
              <w:rPr>
                <w:noProof/>
                <w:webHidden/>
              </w:rPr>
              <w:fldChar w:fldCharType="begin"/>
            </w:r>
            <w:r w:rsidR="0045264A">
              <w:rPr>
                <w:noProof/>
                <w:webHidden/>
              </w:rPr>
              <w:instrText xml:space="preserve"> PAGEREF _Toc75585326 \h </w:instrText>
            </w:r>
            <w:r w:rsidR="0045264A">
              <w:rPr>
                <w:noProof/>
                <w:webHidden/>
              </w:rPr>
            </w:r>
            <w:r w:rsidR="0045264A">
              <w:rPr>
                <w:noProof/>
                <w:webHidden/>
              </w:rPr>
              <w:fldChar w:fldCharType="separate"/>
            </w:r>
            <w:r w:rsidR="00EF19DC">
              <w:rPr>
                <w:noProof/>
                <w:webHidden/>
              </w:rPr>
              <w:t>45</w:t>
            </w:r>
            <w:r w:rsidR="0045264A">
              <w:rPr>
                <w:noProof/>
                <w:webHidden/>
              </w:rPr>
              <w:fldChar w:fldCharType="end"/>
            </w:r>
          </w:hyperlink>
        </w:p>
        <w:p w14:paraId="6C52486B" w14:textId="038756AD" w:rsidR="0045264A" w:rsidRDefault="0017636E">
          <w:pPr>
            <w:pStyle w:val="TOC3"/>
            <w:tabs>
              <w:tab w:val="right" w:leader="dot" w:pos="9396"/>
            </w:tabs>
            <w:rPr>
              <w:rFonts w:asciiTheme="minorHAnsi" w:eastAsiaTheme="minorEastAsia" w:hAnsiTheme="minorHAnsi" w:cstheme="minorBidi"/>
              <w:noProof/>
            </w:rPr>
          </w:pPr>
          <w:hyperlink w:anchor="_Toc75585327" w:history="1">
            <w:r w:rsidR="0045264A" w:rsidRPr="00D82826">
              <w:rPr>
                <w:rStyle w:val="Hyperlink"/>
                <w:noProof/>
                <w:shd w:val="clear" w:color="auto" w:fill="FFFFFF"/>
              </w:rPr>
              <w:t>3.5.1 User Management Sequence Diagram</w:t>
            </w:r>
            <w:r w:rsidR="0045264A">
              <w:rPr>
                <w:noProof/>
                <w:webHidden/>
              </w:rPr>
              <w:tab/>
            </w:r>
            <w:r w:rsidR="0045264A">
              <w:rPr>
                <w:noProof/>
                <w:webHidden/>
              </w:rPr>
              <w:fldChar w:fldCharType="begin"/>
            </w:r>
            <w:r w:rsidR="0045264A">
              <w:rPr>
                <w:noProof/>
                <w:webHidden/>
              </w:rPr>
              <w:instrText xml:space="preserve"> PAGEREF _Toc75585327 \h </w:instrText>
            </w:r>
            <w:r w:rsidR="0045264A">
              <w:rPr>
                <w:noProof/>
                <w:webHidden/>
              </w:rPr>
            </w:r>
            <w:r w:rsidR="0045264A">
              <w:rPr>
                <w:noProof/>
                <w:webHidden/>
              </w:rPr>
              <w:fldChar w:fldCharType="separate"/>
            </w:r>
            <w:r w:rsidR="00EF19DC">
              <w:rPr>
                <w:noProof/>
                <w:webHidden/>
              </w:rPr>
              <w:t>45</w:t>
            </w:r>
            <w:r w:rsidR="0045264A">
              <w:rPr>
                <w:noProof/>
                <w:webHidden/>
              </w:rPr>
              <w:fldChar w:fldCharType="end"/>
            </w:r>
          </w:hyperlink>
        </w:p>
        <w:p w14:paraId="2BB12084" w14:textId="0B0CC593" w:rsidR="0045264A" w:rsidRDefault="0017636E">
          <w:pPr>
            <w:pStyle w:val="TOC3"/>
            <w:tabs>
              <w:tab w:val="right" w:leader="dot" w:pos="9396"/>
            </w:tabs>
            <w:rPr>
              <w:rFonts w:asciiTheme="minorHAnsi" w:eastAsiaTheme="minorEastAsia" w:hAnsiTheme="minorHAnsi" w:cstheme="minorBidi"/>
              <w:noProof/>
            </w:rPr>
          </w:pPr>
          <w:hyperlink w:anchor="_Toc75585328" w:history="1">
            <w:r w:rsidR="0045264A" w:rsidRPr="00D82826">
              <w:rPr>
                <w:rStyle w:val="Hyperlink"/>
                <w:noProof/>
                <w:shd w:val="clear" w:color="auto" w:fill="FFFFFF"/>
              </w:rPr>
              <w:t>3.5.1 New Chat Sequence Diagram</w:t>
            </w:r>
            <w:r w:rsidR="0045264A">
              <w:rPr>
                <w:noProof/>
                <w:webHidden/>
              </w:rPr>
              <w:tab/>
            </w:r>
            <w:r w:rsidR="0045264A">
              <w:rPr>
                <w:noProof/>
                <w:webHidden/>
              </w:rPr>
              <w:fldChar w:fldCharType="begin"/>
            </w:r>
            <w:r w:rsidR="0045264A">
              <w:rPr>
                <w:noProof/>
                <w:webHidden/>
              </w:rPr>
              <w:instrText xml:space="preserve"> PAGEREF _Toc75585328 \h </w:instrText>
            </w:r>
            <w:r w:rsidR="0045264A">
              <w:rPr>
                <w:noProof/>
                <w:webHidden/>
              </w:rPr>
            </w:r>
            <w:r w:rsidR="0045264A">
              <w:rPr>
                <w:noProof/>
                <w:webHidden/>
              </w:rPr>
              <w:fldChar w:fldCharType="separate"/>
            </w:r>
            <w:r w:rsidR="00EF19DC">
              <w:rPr>
                <w:noProof/>
                <w:webHidden/>
              </w:rPr>
              <w:t>46</w:t>
            </w:r>
            <w:r w:rsidR="0045264A">
              <w:rPr>
                <w:noProof/>
                <w:webHidden/>
              </w:rPr>
              <w:fldChar w:fldCharType="end"/>
            </w:r>
          </w:hyperlink>
        </w:p>
        <w:p w14:paraId="4539344E" w14:textId="321F5C96" w:rsidR="0045264A" w:rsidRDefault="0017636E">
          <w:pPr>
            <w:pStyle w:val="TOC2"/>
            <w:tabs>
              <w:tab w:val="right" w:leader="dot" w:pos="9396"/>
            </w:tabs>
            <w:rPr>
              <w:rFonts w:asciiTheme="minorHAnsi" w:eastAsiaTheme="minorEastAsia" w:hAnsiTheme="minorHAnsi" w:cstheme="minorBidi"/>
              <w:noProof/>
            </w:rPr>
          </w:pPr>
          <w:hyperlink w:anchor="_Toc75585329" w:history="1">
            <w:r w:rsidR="0045264A" w:rsidRPr="00D82826">
              <w:rPr>
                <w:rStyle w:val="Hyperlink"/>
                <w:noProof/>
              </w:rPr>
              <w:t>3.6 General Class Diagram</w:t>
            </w:r>
            <w:r w:rsidR="0045264A">
              <w:rPr>
                <w:noProof/>
                <w:webHidden/>
              </w:rPr>
              <w:tab/>
            </w:r>
            <w:r w:rsidR="0045264A">
              <w:rPr>
                <w:noProof/>
                <w:webHidden/>
              </w:rPr>
              <w:fldChar w:fldCharType="begin"/>
            </w:r>
            <w:r w:rsidR="0045264A">
              <w:rPr>
                <w:noProof/>
                <w:webHidden/>
              </w:rPr>
              <w:instrText xml:space="preserve"> PAGEREF _Toc75585329 \h </w:instrText>
            </w:r>
            <w:r w:rsidR="0045264A">
              <w:rPr>
                <w:noProof/>
                <w:webHidden/>
              </w:rPr>
            </w:r>
            <w:r w:rsidR="0045264A">
              <w:rPr>
                <w:noProof/>
                <w:webHidden/>
              </w:rPr>
              <w:fldChar w:fldCharType="separate"/>
            </w:r>
            <w:r w:rsidR="00EF19DC">
              <w:rPr>
                <w:noProof/>
                <w:webHidden/>
              </w:rPr>
              <w:t>47</w:t>
            </w:r>
            <w:r w:rsidR="0045264A">
              <w:rPr>
                <w:noProof/>
                <w:webHidden/>
              </w:rPr>
              <w:fldChar w:fldCharType="end"/>
            </w:r>
          </w:hyperlink>
        </w:p>
        <w:p w14:paraId="3E9871B2" w14:textId="597C9F5D" w:rsidR="0045264A" w:rsidRDefault="0017636E">
          <w:pPr>
            <w:pStyle w:val="TOC2"/>
            <w:tabs>
              <w:tab w:val="right" w:leader="dot" w:pos="9396"/>
            </w:tabs>
            <w:rPr>
              <w:rFonts w:asciiTheme="minorHAnsi" w:eastAsiaTheme="minorEastAsia" w:hAnsiTheme="minorHAnsi" w:cstheme="minorBidi"/>
              <w:noProof/>
            </w:rPr>
          </w:pPr>
          <w:hyperlink w:anchor="_Toc75585330" w:history="1">
            <w:r w:rsidR="0045264A" w:rsidRPr="00D82826">
              <w:rPr>
                <w:rStyle w:val="Hyperlink"/>
                <w:noProof/>
              </w:rPr>
              <w:t>3.7 Gantt Diagram</w:t>
            </w:r>
            <w:r w:rsidR="0045264A">
              <w:rPr>
                <w:noProof/>
                <w:webHidden/>
              </w:rPr>
              <w:tab/>
            </w:r>
            <w:r w:rsidR="0045264A">
              <w:rPr>
                <w:noProof/>
                <w:webHidden/>
              </w:rPr>
              <w:fldChar w:fldCharType="begin"/>
            </w:r>
            <w:r w:rsidR="0045264A">
              <w:rPr>
                <w:noProof/>
                <w:webHidden/>
              </w:rPr>
              <w:instrText xml:space="preserve"> PAGEREF _Toc75585330 \h </w:instrText>
            </w:r>
            <w:r w:rsidR="0045264A">
              <w:rPr>
                <w:noProof/>
                <w:webHidden/>
              </w:rPr>
            </w:r>
            <w:r w:rsidR="0045264A">
              <w:rPr>
                <w:noProof/>
                <w:webHidden/>
              </w:rPr>
              <w:fldChar w:fldCharType="separate"/>
            </w:r>
            <w:r w:rsidR="00EF19DC">
              <w:rPr>
                <w:noProof/>
                <w:webHidden/>
              </w:rPr>
              <w:t>48</w:t>
            </w:r>
            <w:r w:rsidR="0045264A">
              <w:rPr>
                <w:noProof/>
                <w:webHidden/>
              </w:rPr>
              <w:fldChar w:fldCharType="end"/>
            </w:r>
          </w:hyperlink>
        </w:p>
        <w:p w14:paraId="794E9FF0" w14:textId="52ACAAE6" w:rsidR="0045264A" w:rsidRDefault="0017636E">
          <w:pPr>
            <w:pStyle w:val="TOC2"/>
            <w:tabs>
              <w:tab w:val="right" w:leader="dot" w:pos="9396"/>
            </w:tabs>
            <w:rPr>
              <w:rFonts w:asciiTheme="minorHAnsi" w:eastAsiaTheme="minorEastAsia" w:hAnsiTheme="minorHAnsi" w:cstheme="minorBidi"/>
              <w:noProof/>
            </w:rPr>
          </w:pPr>
          <w:hyperlink w:anchor="_Toc75585331" w:history="1">
            <w:r w:rsidR="0045264A" w:rsidRPr="00D82826">
              <w:rPr>
                <w:rStyle w:val="Hyperlink"/>
                <w:noProof/>
              </w:rPr>
              <w:t>3.8 Conclusion</w:t>
            </w:r>
            <w:r w:rsidR="0045264A">
              <w:rPr>
                <w:noProof/>
                <w:webHidden/>
              </w:rPr>
              <w:tab/>
            </w:r>
            <w:r w:rsidR="0045264A">
              <w:rPr>
                <w:noProof/>
                <w:webHidden/>
              </w:rPr>
              <w:fldChar w:fldCharType="begin"/>
            </w:r>
            <w:r w:rsidR="0045264A">
              <w:rPr>
                <w:noProof/>
                <w:webHidden/>
              </w:rPr>
              <w:instrText xml:space="preserve"> PAGEREF _Toc75585331 \h </w:instrText>
            </w:r>
            <w:r w:rsidR="0045264A">
              <w:rPr>
                <w:noProof/>
                <w:webHidden/>
              </w:rPr>
            </w:r>
            <w:r w:rsidR="0045264A">
              <w:rPr>
                <w:noProof/>
                <w:webHidden/>
              </w:rPr>
              <w:fldChar w:fldCharType="separate"/>
            </w:r>
            <w:r w:rsidR="00EF19DC">
              <w:rPr>
                <w:noProof/>
                <w:webHidden/>
              </w:rPr>
              <w:t>49</w:t>
            </w:r>
            <w:r w:rsidR="0045264A">
              <w:rPr>
                <w:noProof/>
                <w:webHidden/>
              </w:rPr>
              <w:fldChar w:fldCharType="end"/>
            </w:r>
          </w:hyperlink>
        </w:p>
        <w:p w14:paraId="585AB811" w14:textId="3DA775DC" w:rsidR="0045264A" w:rsidRDefault="0017636E">
          <w:pPr>
            <w:pStyle w:val="TOC1"/>
            <w:tabs>
              <w:tab w:val="left" w:pos="1100"/>
              <w:tab w:val="right" w:leader="dot" w:pos="9396"/>
            </w:tabs>
            <w:rPr>
              <w:rFonts w:asciiTheme="minorHAnsi" w:eastAsiaTheme="minorEastAsia" w:hAnsiTheme="minorHAnsi" w:cstheme="minorBidi"/>
              <w:noProof/>
            </w:rPr>
          </w:pPr>
          <w:hyperlink w:anchor="_Toc75585332" w:history="1">
            <w:r w:rsidR="0045264A" w:rsidRPr="00D82826">
              <w:rPr>
                <w:rStyle w:val="Hyperlink"/>
                <w:noProof/>
              </w:rPr>
              <w:t>Chapter 4</w:t>
            </w:r>
            <w:r w:rsidR="0045264A">
              <w:rPr>
                <w:rFonts w:asciiTheme="minorHAnsi" w:eastAsiaTheme="minorEastAsia" w:hAnsiTheme="minorHAnsi" w:cstheme="minorBidi"/>
                <w:noProof/>
              </w:rPr>
              <w:tab/>
            </w:r>
            <w:r w:rsidR="0045264A" w:rsidRPr="00D82826">
              <w:rPr>
                <w:rStyle w:val="Hyperlink"/>
                <w:noProof/>
              </w:rPr>
              <w:t>: Realization</w:t>
            </w:r>
            <w:r w:rsidR="0045264A">
              <w:rPr>
                <w:noProof/>
                <w:webHidden/>
              </w:rPr>
              <w:tab/>
            </w:r>
            <w:r w:rsidR="0045264A">
              <w:rPr>
                <w:noProof/>
                <w:webHidden/>
              </w:rPr>
              <w:fldChar w:fldCharType="begin"/>
            </w:r>
            <w:r w:rsidR="0045264A">
              <w:rPr>
                <w:noProof/>
                <w:webHidden/>
              </w:rPr>
              <w:instrText xml:space="preserve"> PAGEREF _Toc75585332 \h </w:instrText>
            </w:r>
            <w:r w:rsidR="0045264A">
              <w:rPr>
                <w:noProof/>
                <w:webHidden/>
              </w:rPr>
            </w:r>
            <w:r w:rsidR="0045264A">
              <w:rPr>
                <w:noProof/>
                <w:webHidden/>
              </w:rPr>
              <w:fldChar w:fldCharType="separate"/>
            </w:r>
            <w:r w:rsidR="00EF19DC">
              <w:rPr>
                <w:noProof/>
                <w:webHidden/>
              </w:rPr>
              <w:t>50</w:t>
            </w:r>
            <w:r w:rsidR="0045264A">
              <w:rPr>
                <w:noProof/>
                <w:webHidden/>
              </w:rPr>
              <w:fldChar w:fldCharType="end"/>
            </w:r>
          </w:hyperlink>
        </w:p>
        <w:p w14:paraId="2B544403" w14:textId="1BBF5F61" w:rsidR="0045264A" w:rsidRDefault="0017636E">
          <w:pPr>
            <w:pStyle w:val="TOC2"/>
            <w:tabs>
              <w:tab w:val="right" w:leader="dot" w:pos="9396"/>
            </w:tabs>
            <w:rPr>
              <w:rFonts w:asciiTheme="minorHAnsi" w:eastAsiaTheme="minorEastAsia" w:hAnsiTheme="minorHAnsi" w:cstheme="minorBidi"/>
              <w:noProof/>
            </w:rPr>
          </w:pPr>
          <w:hyperlink w:anchor="_Toc75585333" w:history="1">
            <w:r w:rsidR="0045264A" w:rsidRPr="00D82826">
              <w:rPr>
                <w:rStyle w:val="Hyperlink"/>
                <w:noProof/>
              </w:rPr>
              <w:t>4.2 Working environment and tools</w:t>
            </w:r>
            <w:r w:rsidR="0045264A">
              <w:rPr>
                <w:noProof/>
                <w:webHidden/>
              </w:rPr>
              <w:tab/>
            </w:r>
            <w:r w:rsidR="0045264A">
              <w:rPr>
                <w:noProof/>
                <w:webHidden/>
              </w:rPr>
              <w:fldChar w:fldCharType="begin"/>
            </w:r>
            <w:r w:rsidR="0045264A">
              <w:rPr>
                <w:noProof/>
                <w:webHidden/>
              </w:rPr>
              <w:instrText xml:space="preserve"> PAGEREF _Toc75585333 \h </w:instrText>
            </w:r>
            <w:r w:rsidR="0045264A">
              <w:rPr>
                <w:noProof/>
                <w:webHidden/>
              </w:rPr>
            </w:r>
            <w:r w:rsidR="0045264A">
              <w:rPr>
                <w:noProof/>
                <w:webHidden/>
              </w:rPr>
              <w:fldChar w:fldCharType="separate"/>
            </w:r>
            <w:r w:rsidR="00EF19DC">
              <w:rPr>
                <w:noProof/>
                <w:webHidden/>
              </w:rPr>
              <w:t>50</w:t>
            </w:r>
            <w:r w:rsidR="0045264A">
              <w:rPr>
                <w:noProof/>
                <w:webHidden/>
              </w:rPr>
              <w:fldChar w:fldCharType="end"/>
            </w:r>
          </w:hyperlink>
        </w:p>
        <w:p w14:paraId="5AC1E6C7" w14:textId="726AE060" w:rsidR="0045264A" w:rsidRDefault="0017636E">
          <w:pPr>
            <w:pStyle w:val="TOC3"/>
            <w:tabs>
              <w:tab w:val="right" w:leader="dot" w:pos="9396"/>
            </w:tabs>
            <w:rPr>
              <w:rFonts w:asciiTheme="minorHAnsi" w:eastAsiaTheme="minorEastAsia" w:hAnsiTheme="minorHAnsi" w:cstheme="minorBidi"/>
              <w:noProof/>
            </w:rPr>
          </w:pPr>
          <w:hyperlink w:anchor="_Toc75585334" w:history="1">
            <w:r w:rsidR="0045264A" w:rsidRPr="00D82826">
              <w:rPr>
                <w:rStyle w:val="Hyperlink"/>
                <w:noProof/>
              </w:rPr>
              <w:t>4.2.1 Material Environment</w:t>
            </w:r>
            <w:r w:rsidR="0045264A">
              <w:rPr>
                <w:noProof/>
                <w:webHidden/>
              </w:rPr>
              <w:tab/>
            </w:r>
            <w:r w:rsidR="0045264A">
              <w:rPr>
                <w:noProof/>
                <w:webHidden/>
              </w:rPr>
              <w:fldChar w:fldCharType="begin"/>
            </w:r>
            <w:r w:rsidR="0045264A">
              <w:rPr>
                <w:noProof/>
                <w:webHidden/>
              </w:rPr>
              <w:instrText xml:space="preserve"> PAGEREF _Toc75585334 \h </w:instrText>
            </w:r>
            <w:r w:rsidR="0045264A">
              <w:rPr>
                <w:noProof/>
                <w:webHidden/>
              </w:rPr>
            </w:r>
            <w:r w:rsidR="0045264A">
              <w:rPr>
                <w:noProof/>
                <w:webHidden/>
              </w:rPr>
              <w:fldChar w:fldCharType="separate"/>
            </w:r>
            <w:r w:rsidR="00EF19DC">
              <w:rPr>
                <w:noProof/>
                <w:webHidden/>
              </w:rPr>
              <w:t>50</w:t>
            </w:r>
            <w:r w:rsidR="0045264A">
              <w:rPr>
                <w:noProof/>
                <w:webHidden/>
              </w:rPr>
              <w:fldChar w:fldCharType="end"/>
            </w:r>
          </w:hyperlink>
        </w:p>
        <w:p w14:paraId="5BBF4944" w14:textId="5E38D377" w:rsidR="0045264A" w:rsidRDefault="0017636E">
          <w:pPr>
            <w:pStyle w:val="TOC3"/>
            <w:tabs>
              <w:tab w:val="right" w:leader="dot" w:pos="9396"/>
            </w:tabs>
            <w:rPr>
              <w:rFonts w:asciiTheme="minorHAnsi" w:eastAsiaTheme="minorEastAsia" w:hAnsiTheme="minorHAnsi" w:cstheme="minorBidi"/>
              <w:noProof/>
            </w:rPr>
          </w:pPr>
          <w:hyperlink w:anchor="_Toc75585335" w:history="1">
            <w:r w:rsidR="0045264A" w:rsidRPr="00D82826">
              <w:rPr>
                <w:rStyle w:val="Hyperlink"/>
                <w:noProof/>
              </w:rPr>
              <w:t>4.2.2 Software Environment</w:t>
            </w:r>
            <w:r w:rsidR="0045264A">
              <w:rPr>
                <w:noProof/>
                <w:webHidden/>
              </w:rPr>
              <w:tab/>
            </w:r>
            <w:r w:rsidR="0045264A">
              <w:rPr>
                <w:noProof/>
                <w:webHidden/>
              </w:rPr>
              <w:fldChar w:fldCharType="begin"/>
            </w:r>
            <w:r w:rsidR="0045264A">
              <w:rPr>
                <w:noProof/>
                <w:webHidden/>
              </w:rPr>
              <w:instrText xml:space="preserve"> PAGEREF _Toc75585335 \h </w:instrText>
            </w:r>
            <w:r w:rsidR="0045264A">
              <w:rPr>
                <w:noProof/>
                <w:webHidden/>
              </w:rPr>
            </w:r>
            <w:r w:rsidR="0045264A">
              <w:rPr>
                <w:noProof/>
                <w:webHidden/>
              </w:rPr>
              <w:fldChar w:fldCharType="separate"/>
            </w:r>
            <w:r w:rsidR="00EF19DC">
              <w:rPr>
                <w:noProof/>
                <w:webHidden/>
              </w:rPr>
              <w:t>51</w:t>
            </w:r>
            <w:r w:rsidR="0045264A">
              <w:rPr>
                <w:noProof/>
                <w:webHidden/>
              </w:rPr>
              <w:fldChar w:fldCharType="end"/>
            </w:r>
          </w:hyperlink>
        </w:p>
        <w:p w14:paraId="546AA1E6" w14:textId="6017D0C0" w:rsidR="0045264A" w:rsidRDefault="0017636E">
          <w:pPr>
            <w:pStyle w:val="TOC2"/>
            <w:tabs>
              <w:tab w:val="right" w:leader="dot" w:pos="9396"/>
            </w:tabs>
            <w:rPr>
              <w:rFonts w:asciiTheme="minorHAnsi" w:eastAsiaTheme="minorEastAsia" w:hAnsiTheme="minorHAnsi" w:cstheme="minorBidi"/>
              <w:noProof/>
            </w:rPr>
          </w:pPr>
          <w:hyperlink w:anchor="_Toc75585336" w:history="1">
            <w:r w:rsidR="0045264A" w:rsidRPr="00D82826">
              <w:rPr>
                <w:rStyle w:val="Hyperlink"/>
                <w:noProof/>
              </w:rPr>
              <w:t>4.3 Implementation</w:t>
            </w:r>
            <w:r w:rsidR="0045264A">
              <w:rPr>
                <w:noProof/>
                <w:webHidden/>
              </w:rPr>
              <w:tab/>
            </w:r>
            <w:r w:rsidR="0045264A">
              <w:rPr>
                <w:noProof/>
                <w:webHidden/>
              </w:rPr>
              <w:fldChar w:fldCharType="begin"/>
            </w:r>
            <w:r w:rsidR="0045264A">
              <w:rPr>
                <w:noProof/>
                <w:webHidden/>
              </w:rPr>
              <w:instrText xml:space="preserve"> PAGEREF _Toc75585336 \h </w:instrText>
            </w:r>
            <w:r w:rsidR="0045264A">
              <w:rPr>
                <w:noProof/>
                <w:webHidden/>
              </w:rPr>
            </w:r>
            <w:r w:rsidR="0045264A">
              <w:rPr>
                <w:noProof/>
                <w:webHidden/>
              </w:rPr>
              <w:fldChar w:fldCharType="separate"/>
            </w:r>
            <w:r w:rsidR="00EF19DC">
              <w:rPr>
                <w:noProof/>
                <w:webHidden/>
              </w:rPr>
              <w:t>57</w:t>
            </w:r>
            <w:r w:rsidR="0045264A">
              <w:rPr>
                <w:noProof/>
                <w:webHidden/>
              </w:rPr>
              <w:fldChar w:fldCharType="end"/>
            </w:r>
          </w:hyperlink>
        </w:p>
        <w:p w14:paraId="19D1D97C" w14:textId="60EA4553" w:rsidR="0045264A" w:rsidRDefault="0017636E">
          <w:pPr>
            <w:pStyle w:val="TOC3"/>
            <w:tabs>
              <w:tab w:val="right" w:leader="dot" w:pos="9396"/>
            </w:tabs>
            <w:rPr>
              <w:rFonts w:asciiTheme="minorHAnsi" w:eastAsiaTheme="minorEastAsia" w:hAnsiTheme="minorHAnsi" w:cstheme="minorBidi"/>
              <w:noProof/>
            </w:rPr>
          </w:pPr>
          <w:hyperlink w:anchor="_Toc75585337" w:history="1">
            <w:r w:rsidR="0045264A" w:rsidRPr="00D82826">
              <w:rPr>
                <w:rStyle w:val="Hyperlink"/>
                <w:noProof/>
              </w:rPr>
              <w:t>4.3.1 Home Interface</w:t>
            </w:r>
            <w:r w:rsidR="0045264A">
              <w:rPr>
                <w:noProof/>
                <w:webHidden/>
              </w:rPr>
              <w:tab/>
            </w:r>
            <w:r w:rsidR="0045264A">
              <w:rPr>
                <w:noProof/>
                <w:webHidden/>
              </w:rPr>
              <w:fldChar w:fldCharType="begin"/>
            </w:r>
            <w:r w:rsidR="0045264A">
              <w:rPr>
                <w:noProof/>
                <w:webHidden/>
              </w:rPr>
              <w:instrText xml:space="preserve"> PAGEREF _Toc75585337 \h </w:instrText>
            </w:r>
            <w:r w:rsidR="0045264A">
              <w:rPr>
                <w:noProof/>
                <w:webHidden/>
              </w:rPr>
            </w:r>
            <w:r w:rsidR="0045264A">
              <w:rPr>
                <w:noProof/>
                <w:webHidden/>
              </w:rPr>
              <w:fldChar w:fldCharType="separate"/>
            </w:r>
            <w:r w:rsidR="00EF19DC">
              <w:rPr>
                <w:noProof/>
                <w:webHidden/>
              </w:rPr>
              <w:t>57</w:t>
            </w:r>
            <w:r w:rsidR="0045264A">
              <w:rPr>
                <w:noProof/>
                <w:webHidden/>
              </w:rPr>
              <w:fldChar w:fldCharType="end"/>
            </w:r>
          </w:hyperlink>
        </w:p>
        <w:p w14:paraId="2291373A" w14:textId="3D7B240A" w:rsidR="0045264A" w:rsidRDefault="0017636E">
          <w:pPr>
            <w:pStyle w:val="TOC3"/>
            <w:tabs>
              <w:tab w:val="right" w:leader="dot" w:pos="9396"/>
            </w:tabs>
            <w:rPr>
              <w:rFonts w:asciiTheme="minorHAnsi" w:eastAsiaTheme="minorEastAsia" w:hAnsiTheme="minorHAnsi" w:cstheme="minorBidi"/>
              <w:noProof/>
            </w:rPr>
          </w:pPr>
          <w:hyperlink w:anchor="_Toc75585338" w:history="1">
            <w:r w:rsidR="0045264A" w:rsidRPr="00D82826">
              <w:rPr>
                <w:rStyle w:val="Hyperlink"/>
                <w:noProof/>
              </w:rPr>
              <w:t>4.3.2 Registration interface</w:t>
            </w:r>
            <w:r w:rsidR="0045264A">
              <w:rPr>
                <w:noProof/>
                <w:webHidden/>
              </w:rPr>
              <w:tab/>
            </w:r>
            <w:r w:rsidR="0045264A">
              <w:rPr>
                <w:noProof/>
                <w:webHidden/>
              </w:rPr>
              <w:fldChar w:fldCharType="begin"/>
            </w:r>
            <w:r w:rsidR="0045264A">
              <w:rPr>
                <w:noProof/>
                <w:webHidden/>
              </w:rPr>
              <w:instrText xml:space="preserve"> PAGEREF _Toc75585338 \h </w:instrText>
            </w:r>
            <w:r w:rsidR="0045264A">
              <w:rPr>
                <w:noProof/>
                <w:webHidden/>
              </w:rPr>
            </w:r>
            <w:r w:rsidR="0045264A">
              <w:rPr>
                <w:noProof/>
                <w:webHidden/>
              </w:rPr>
              <w:fldChar w:fldCharType="separate"/>
            </w:r>
            <w:r w:rsidR="00EF19DC">
              <w:rPr>
                <w:noProof/>
                <w:webHidden/>
              </w:rPr>
              <w:t>58</w:t>
            </w:r>
            <w:r w:rsidR="0045264A">
              <w:rPr>
                <w:noProof/>
                <w:webHidden/>
              </w:rPr>
              <w:fldChar w:fldCharType="end"/>
            </w:r>
          </w:hyperlink>
        </w:p>
        <w:p w14:paraId="380062FE" w14:textId="1A83FB81" w:rsidR="0045264A" w:rsidRDefault="0017636E">
          <w:pPr>
            <w:pStyle w:val="TOC3"/>
            <w:tabs>
              <w:tab w:val="right" w:leader="dot" w:pos="9396"/>
            </w:tabs>
            <w:rPr>
              <w:rFonts w:asciiTheme="minorHAnsi" w:eastAsiaTheme="minorEastAsia" w:hAnsiTheme="minorHAnsi" w:cstheme="minorBidi"/>
              <w:noProof/>
            </w:rPr>
          </w:pPr>
          <w:hyperlink w:anchor="_Toc75585339" w:history="1">
            <w:r w:rsidR="0045264A" w:rsidRPr="00D82826">
              <w:rPr>
                <w:rStyle w:val="Hyperlink"/>
                <w:noProof/>
              </w:rPr>
              <w:t>4.3.3 Login Interface</w:t>
            </w:r>
            <w:r w:rsidR="0045264A">
              <w:rPr>
                <w:noProof/>
                <w:webHidden/>
              </w:rPr>
              <w:tab/>
            </w:r>
            <w:r w:rsidR="0045264A">
              <w:rPr>
                <w:noProof/>
                <w:webHidden/>
              </w:rPr>
              <w:fldChar w:fldCharType="begin"/>
            </w:r>
            <w:r w:rsidR="0045264A">
              <w:rPr>
                <w:noProof/>
                <w:webHidden/>
              </w:rPr>
              <w:instrText xml:space="preserve"> PAGEREF _Toc75585339 \h </w:instrText>
            </w:r>
            <w:r w:rsidR="0045264A">
              <w:rPr>
                <w:noProof/>
                <w:webHidden/>
              </w:rPr>
            </w:r>
            <w:r w:rsidR="0045264A">
              <w:rPr>
                <w:noProof/>
                <w:webHidden/>
              </w:rPr>
              <w:fldChar w:fldCharType="separate"/>
            </w:r>
            <w:r w:rsidR="00EF19DC">
              <w:rPr>
                <w:noProof/>
                <w:webHidden/>
              </w:rPr>
              <w:t>59</w:t>
            </w:r>
            <w:r w:rsidR="0045264A">
              <w:rPr>
                <w:noProof/>
                <w:webHidden/>
              </w:rPr>
              <w:fldChar w:fldCharType="end"/>
            </w:r>
          </w:hyperlink>
        </w:p>
        <w:p w14:paraId="01E28996" w14:textId="3FD2DFA5" w:rsidR="0045264A" w:rsidRDefault="0017636E">
          <w:pPr>
            <w:pStyle w:val="TOC3"/>
            <w:tabs>
              <w:tab w:val="right" w:leader="dot" w:pos="9396"/>
            </w:tabs>
            <w:rPr>
              <w:rFonts w:asciiTheme="minorHAnsi" w:eastAsiaTheme="minorEastAsia" w:hAnsiTheme="minorHAnsi" w:cstheme="minorBidi"/>
              <w:noProof/>
            </w:rPr>
          </w:pPr>
          <w:hyperlink w:anchor="_Toc75585340" w:history="1">
            <w:r w:rsidR="0045264A" w:rsidRPr="00D82826">
              <w:rPr>
                <w:rStyle w:val="Hyperlink"/>
                <w:noProof/>
              </w:rPr>
              <w:t>4.3.4 Admin Dashboard interface</w:t>
            </w:r>
            <w:r w:rsidR="0045264A">
              <w:rPr>
                <w:noProof/>
                <w:webHidden/>
              </w:rPr>
              <w:tab/>
            </w:r>
            <w:r w:rsidR="0045264A">
              <w:rPr>
                <w:noProof/>
                <w:webHidden/>
              </w:rPr>
              <w:fldChar w:fldCharType="begin"/>
            </w:r>
            <w:r w:rsidR="0045264A">
              <w:rPr>
                <w:noProof/>
                <w:webHidden/>
              </w:rPr>
              <w:instrText xml:space="preserve"> PAGEREF _Toc75585340 \h </w:instrText>
            </w:r>
            <w:r w:rsidR="0045264A">
              <w:rPr>
                <w:noProof/>
                <w:webHidden/>
              </w:rPr>
            </w:r>
            <w:r w:rsidR="0045264A">
              <w:rPr>
                <w:noProof/>
                <w:webHidden/>
              </w:rPr>
              <w:fldChar w:fldCharType="separate"/>
            </w:r>
            <w:r w:rsidR="00EF19DC">
              <w:rPr>
                <w:noProof/>
                <w:webHidden/>
              </w:rPr>
              <w:t>60</w:t>
            </w:r>
            <w:r w:rsidR="0045264A">
              <w:rPr>
                <w:noProof/>
                <w:webHidden/>
              </w:rPr>
              <w:fldChar w:fldCharType="end"/>
            </w:r>
          </w:hyperlink>
        </w:p>
        <w:p w14:paraId="6AC4F4C4" w14:textId="38EE1BC9" w:rsidR="0045264A" w:rsidRDefault="0017636E">
          <w:pPr>
            <w:pStyle w:val="TOC3"/>
            <w:tabs>
              <w:tab w:val="right" w:leader="dot" w:pos="9396"/>
            </w:tabs>
            <w:rPr>
              <w:rFonts w:asciiTheme="minorHAnsi" w:eastAsiaTheme="minorEastAsia" w:hAnsiTheme="minorHAnsi" w:cstheme="minorBidi"/>
              <w:noProof/>
            </w:rPr>
          </w:pPr>
          <w:hyperlink w:anchor="_Toc75585341" w:history="1">
            <w:r w:rsidR="0045264A" w:rsidRPr="00D82826">
              <w:rPr>
                <w:rStyle w:val="Hyperlink"/>
                <w:noProof/>
              </w:rPr>
              <w:t>4.3.5 Create workout interface</w:t>
            </w:r>
            <w:r w:rsidR="0045264A">
              <w:rPr>
                <w:noProof/>
                <w:webHidden/>
              </w:rPr>
              <w:tab/>
            </w:r>
            <w:r w:rsidR="0045264A">
              <w:rPr>
                <w:noProof/>
                <w:webHidden/>
              </w:rPr>
              <w:fldChar w:fldCharType="begin"/>
            </w:r>
            <w:r w:rsidR="0045264A">
              <w:rPr>
                <w:noProof/>
                <w:webHidden/>
              </w:rPr>
              <w:instrText xml:space="preserve"> PAGEREF _Toc75585341 \h </w:instrText>
            </w:r>
            <w:r w:rsidR="0045264A">
              <w:rPr>
                <w:noProof/>
                <w:webHidden/>
              </w:rPr>
            </w:r>
            <w:r w:rsidR="0045264A">
              <w:rPr>
                <w:noProof/>
                <w:webHidden/>
              </w:rPr>
              <w:fldChar w:fldCharType="separate"/>
            </w:r>
            <w:r w:rsidR="00EF19DC">
              <w:rPr>
                <w:noProof/>
                <w:webHidden/>
              </w:rPr>
              <w:t>62</w:t>
            </w:r>
            <w:r w:rsidR="0045264A">
              <w:rPr>
                <w:noProof/>
                <w:webHidden/>
              </w:rPr>
              <w:fldChar w:fldCharType="end"/>
            </w:r>
          </w:hyperlink>
        </w:p>
        <w:p w14:paraId="20EEE2AB" w14:textId="7A00D12C" w:rsidR="0045264A" w:rsidRDefault="0017636E">
          <w:pPr>
            <w:pStyle w:val="TOC3"/>
            <w:tabs>
              <w:tab w:val="right" w:leader="dot" w:pos="9396"/>
            </w:tabs>
            <w:rPr>
              <w:rFonts w:asciiTheme="minorHAnsi" w:eastAsiaTheme="minorEastAsia" w:hAnsiTheme="minorHAnsi" w:cstheme="minorBidi"/>
              <w:noProof/>
            </w:rPr>
          </w:pPr>
          <w:hyperlink w:anchor="_Toc75585342" w:history="1">
            <w:r w:rsidR="0045264A" w:rsidRPr="00D82826">
              <w:rPr>
                <w:rStyle w:val="Hyperlink"/>
                <w:noProof/>
              </w:rPr>
              <w:t>4.3.6 Manage Workout Interface</w:t>
            </w:r>
            <w:r w:rsidR="0045264A">
              <w:rPr>
                <w:noProof/>
                <w:webHidden/>
              </w:rPr>
              <w:tab/>
            </w:r>
            <w:r w:rsidR="0045264A">
              <w:rPr>
                <w:noProof/>
                <w:webHidden/>
              </w:rPr>
              <w:fldChar w:fldCharType="begin"/>
            </w:r>
            <w:r w:rsidR="0045264A">
              <w:rPr>
                <w:noProof/>
                <w:webHidden/>
              </w:rPr>
              <w:instrText xml:space="preserve"> PAGEREF _Toc75585342 \h </w:instrText>
            </w:r>
            <w:r w:rsidR="0045264A">
              <w:rPr>
                <w:noProof/>
                <w:webHidden/>
              </w:rPr>
            </w:r>
            <w:r w:rsidR="0045264A">
              <w:rPr>
                <w:noProof/>
                <w:webHidden/>
              </w:rPr>
              <w:fldChar w:fldCharType="separate"/>
            </w:r>
            <w:r w:rsidR="00EF19DC">
              <w:rPr>
                <w:noProof/>
                <w:webHidden/>
              </w:rPr>
              <w:t>63</w:t>
            </w:r>
            <w:r w:rsidR="0045264A">
              <w:rPr>
                <w:noProof/>
                <w:webHidden/>
              </w:rPr>
              <w:fldChar w:fldCharType="end"/>
            </w:r>
          </w:hyperlink>
        </w:p>
        <w:p w14:paraId="077A6E0D" w14:textId="2C23C616" w:rsidR="0045264A" w:rsidRDefault="0017636E">
          <w:pPr>
            <w:pStyle w:val="TOC3"/>
            <w:tabs>
              <w:tab w:val="right" w:leader="dot" w:pos="9396"/>
            </w:tabs>
            <w:rPr>
              <w:rFonts w:asciiTheme="minorHAnsi" w:eastAsiaTheme="minorEastAsia" w:hAnsiTheme="minorHAnsi" w:cstheme="minorBidi"/>
              <w:noProof/>
            </w:rPr>
          </w:pPr>
          <w:hyperlink w:anchor="_Toc75585343" w:history="1">
            <w:r w:rsidR="0045264A" w:rsidRPr="00D82826">
              <w:rPr>
                <w:rStyle w:val="Hyperlink"/>
                <w:noProof/>
              </w:rPr>
              <w:t>4.3.7 Manage Workout Interface</w:t>
            </w:r>
            <w:r w:rsidR="0045264A">
              <w:rPr>
                <w:noProof/>
                <w:webHidden/>
              </w:rPr>
              <w:tab/>
            </w:r>
            <w:r w:rsidR="0045264A">
              <w:rPr>
                <w:noProof/>
                <w:webHidden/>
              </w:rPr>
              <w:fldChar w:fldCharType="begin"/>
            </w:r>
            <w:r w:rsidR="0045264A">
              <w:rPr>
                <w:noProof/>
                <w:webHidden/>
              </w:rPr>
              <w:instrText xml:space="preserve"> PAGEREF _Toc75585343 \h </w:instrText>
            </w:r>
            <w:r w:rsidR="0045264A">
              <w:rPr>
                <w:noProof/>
                <w:webHidden/>
              </w:rPr>
            </w:r>
            <w:r w:rsidR="0045264A">
              <w:rPr>
                <w:noProof/>
                <w:webHidden/>
              </w:rPr>
              <w:fldChar w:fldCharType="separate"/>
            </w:r>
            <w:r w:rsidR="00EF19DC">
              <w:rPr>
                <w:noProof/>
                <w:webHidden/>
              </w:rPr>
              <w:t>63</w:t>
            </w:r>
            <w:r w:rsidR="0045264A">
              <w:rPr>
                <w:noProof/>
                <w:webHidden/>
              </w:rPr>
              <w:fldChar w:fldCharType="end"/>
            </w:r>
          </w:hyperlink>
        </w:p>
        <w:p w14:paraId="7EDC9779" w14:textId="2056C95B" w:rsidR="0045264A" w:rsidRDefault="0017636E">
          <w:pPr>
            <w:pStyle w:val="TOC3"/>
            <w:tabs>
              <w:tab w:val="right" w:leader="dot" w:pos="9396"/>
            </w:tabs>
            <w:rPr>
              <w:rFonts w:asciiTheme="minorHAnsi" w:eastAsiaTheme="minorEastAsia" w:hAnsiTheme="minorHAnsi" w:cstheme="minorBidi"/>
              <w:noProof/>
            </w:rPr>
          </w:pPr>
          <w:hyperlink w:anchor="_Toc75585344" w:history="1">
            <w:r w:rsidR="0045264A" w:rsidRPr="00D82826">
              <w:rPr>
                <w:rStyle w:val="Hyperlink"/>
                <w:noProof/>
              </w:rPr>
              <w:t>4.3.8 Chat Interface</w:t>
            </w:r>
            <w:r w:rsidR="0045264A">
              <w:rPr>
                <w:noProof/>
                <w:webHidden/>
              </w:rPr>
              <w:tab/>
            </w:r>
            <w:r w:rsidR="0045264A">
              <w:rPr>
                <w:noProof/>
                <w:webHidden/>
              </w:rPr>
              <w:fldChar w:fldCharType="begin"/>
            </w:r>
            <w:r w:rsidR="0045264A">
              <w:rPr>
                <w:noProof/>
                <w:webHidden/>
              </w:rPr>
              <w:instrText xml:space="preserve"> PAGEREF _Toc75585344 \h </w:instrText>
            </w:r>
            <w:r w:rsidR="0045264A">
              <w:rPr>
                <w:noProof/>
                <w:webHidden/>
              </w:rPr>
            </w:r>
            <w:r w:rsidR="0045264A">
              <w:rPr>
                <w:noProof/>
                <w:webHidden/>
              </w:rPr>
              <w:fldChar w:fldCharType="separate"/>
            </w:r>
            <w:r w:rsidR="00EF19DC">
              <w:rPr>
                <w:noProof/>
                <w:webHidden/>
              </w:rPr>
              <w:t>64</w:t>
            </w:r>
            <w:r w:rsidR="0045264A">
              <w:rPr>
                <w:noProof/>
                <w:webHidden/>
              </w:rPr>
              <w:fldChar w:fldCharType="end"/>
            </w:r>
          </w:hyperlink>
        </w:p>
        <w:p w14:paraId="6FAC0A58" w14:textId="4C440E51" w:rsidR="0045264A" w:rsidRDefault="0017636E">
          <w:pPr>
            <w:pStyle w:val="TOC3"/>
            <w:tabs>
              <w:tab w:val="right" w:leader="dot" w:pos="9396"/>
            </w:tabs>
            <w:rPr>
              <w:rFonts w:asciiTheme="minorHAnsi" w:eastAsiaTheme="minorEastAsia" w:hAnsiTheme="minorHAnsi" w:cstheme="minorBidi"/>
              <w:noProof/>
            </w:rPr>
          </w:pPr>
          <w:hyperlink w:anchor="_Toc75585345" w:history="1">
            <w:r w:rsidR="0045264A" w:rsidRPr="00D82826">
              <w:rPr>
                <w:rStyle w:val="Hyperlink"/>
                <w:noProof/>
              </w:rPr>
              <w:t>4.3.8 Create Group Chat Interface</w:t>
            </w:r>
            <w:r w:rsidR="0045264A">
              <w:rPr>
                <w:noProof/>
                <w:webHidden/>
              </w:rPr>
              <w:tab/>
            </w:r>
            <w:r w:rsidR="0045264A">
              <w:rPr>
                <w:noProof/>
                <w:webHidden/>
              </w:rPr>
              <w:fldChar w:fldCharType="begin"/>
            </w:r>
            <w:r w:rsidR="0045264A">
              <w:rPr>
                <w:noProof/>
                <w:webHidden/>
              </w:rPr>
              <w:instrText xml:space="preserve"> PAGEREF _Toc75585345 \h </w:instrText>
            </w:r>
            <w:r w:rsidR="0045264A">
              <w:rPr>
                <w:noProof/>
                <w:webHidden/>
              </w:rPr>
            </w:r>
            <w:r w:rsidR="0045264A">
              <w:rPr>
                <w:noProof/>
                <w:webHidden/>
              </w:rPr>
              <w:fldChar w:fldCharType="separate"/>
            </w:r>
            <w:r w:rsidR="00EF19DC">
              <w:rPr>
                <w:noProof/>
                <w:webHidden/>
              </w:rPr>
              <w:t>65</w:t>
            </w:r>
            <w:r w:rsidR="0045264A">
              <w:rPr>
                <w:noProof/>
                <w:webHidden/>
              </w:rPr>
              <w:fldChar w:fldCharType="end"/>
            </w:r>
          </w:hyperlink>
        </w:p>
        <w:p w14:paraId="3615C8E2" w14:textId="3C27563C" w:rsidR="0045264A" w:rsidRDefault="0017636E">
          <w:pPr>
            <w:pStyle w:val="TOC3"/>
            <w:tabs>
              <w:tab w:val="right" w:leader="dot" w:pos="9396"/>
            </w:tabs>
            <w:rPr>
              <w:rFonts w:asciiTheme="minorHAnsi" w:eastAsiaTheme="minorEastAsia" w:hAnsiTheme="minorHAnsi" w:cstheme="minorBidi"/>
              <w:noProof/>
            </w:rPr>
          </w:pPr>
          <w:hyperlink w:anchor="_Toc75585346" w:history="1">
            <w:r w:rsidR="0045264A" w:rsidRPr="00D82826">
              <w:rPr>
                <w:rStyle w:val="Hyperlink"/>
                <w:noProof/>
              </w:rPr>
              <w:t>4.3.8 Leaderboard Interface</w:t>
            </w:r>
            <w:r w:rsidR="0045264A">
              <w:rPr>
                <w:noProof/>
                <w:webHidden/>
              </w:rPr>
              <w:tab/>
            </w:r>
            <w:r w:rsidR="0045264A">
              <w:rPr>
                <w:noProof/>
                <w:webHidden/>
              </w:rPr>
              <w:fldChar w:fldCharType="begin"/>
            </w:r>
            <w:r w:rsidR="0045264A">
              <w:rPr>
                <w:noProof/>
                <w:webHidden/>
              </w:rPr>
              <w:instrText xml:space="preserve"> PAGEREF _Toc75585346 \h </w:instrText>
            </w:r>
            <w:r w:rsidR="0045264A">
              <w:rPr>
                <w:noProof/>
                <w:webHidden/>
              </w:rPr>
            </w:r>
            <w:r w:rsidR="0045264A">
              <w:rPr>
                <w:noProof/>
                <w:webHidden/>
              </w:rPr>
              <w:fldChar w:fldCharType="separate"/>
            </w:r>
            <w:r w:rsidR="00EF19DC">
              <w:rPr>
                <w:noProof/>
                <w:webHidden/>
              </w:rPr>
              <w:t>65</w:t>
            </w:r>
            <w:r w:rsidR="0045264A">
              <w:rPr>
                <w:noProof/>
                <w:webHidden/>
              </w:rPr>
              <w:fldChar w:fldCharType="end"/>
            </w:r>
          </w:hyperlink>
        </w:p>
        <w:p w14:paraId="7CC843C4" w14:textId="1FE319F1" w:rsidR="0045264A" w:rsidRDefault="0017636E">
          <w:pPr>
            <w:pStyle w:val="TOC3"/>
            <w:tabs>
              <w:tab w:val="right" w:leader="dot" w:pos="9396"/>
            </w:tabs>
            <w:rPr>
              <w:rFonts w:asciiTheme="minorHAnsi" w:eastAsiaTheme="minorEastAsia" w:hAnsiTheme="minorHAnsi" w:cstheme="minorBidi"/>
              <w:noProof/>
            </w:rPr>
          </w:pPr>
          <w:hyperlink w:anchor="_Toc75585347" w:history="1">
            <w:r w:rsidR="0045264A" w:rsidRPr="00D82826">
              <w:rPr>
                <w:rStyle w:val="Hyperlink"/>
                <w:noProof/>
              </w:rPr>
              <w:t>4.3.9 Profile Interface</w:t>
            </w:r>
            <w:r w:rsidR="0045264A">
              <w:rPr>
                <w:noProof/>
                <w:webHidden/>
              </w:rPr>
              <w:tab/>
            </w:r>
            <w:r w:rsidR="0045264A">
              <w:rPr>
                <w:noProof/>
                <w:webHidden/>
              </w:rPr>
              <w:fldChar w:fldCharType="begin"/>
            </w:r>
            <w:r w:rsidR="0045264A">
              <w:rPr>
                <w:noProof/>
                <w:webHidden/>
              </w:rPr>
              <w:instrText xml:space="preserve"> PAGEREF _Toc75585347 \h </w:instrText>
            </w:r>
            <w:r w:rsidR="0045264A">
              <w:rPr>
                <w:noProof/>
                <w:webHidden/>
              </w:rPr>
            </w:r>
            <w:r w:rsidR="0045264A">
              <w:rPr>
                <w:noProof/>
                <w:webHidden/>
              </w:rPr>
              <w:fldChar w:fldCharType="separate"/>
            </w:r>
            <w:r w:rsidR="00EF19DC">
              <w:rPr>
                <w:noProof/>
                <w:webHidden/>
              </w:rPr>
              <w:t>66</w:t>
            </w:r>
            <w:r w:rsidR="0045264A">
              <w:rPr>
                <w:noProof/>
                <w:webHidden/>
              </w:rPr>
              <w:fldChar w:fldCharType="end"/>
            </w:r>
          </w:hyperlink>
        </w:p>
        <w:p w14:paraId="29DCA2DA" w14:textId="14D8691D" w:rsidR="0045264A" w:rsidRDefault="0017636E">
          <w:pPr>
            <w:pStyle w:val="TOC2"/>
            <w:tabs>
              <w:tab w:val="right" w:leader="dot" w:pos="9396"/>
            </w:tabs>
            <w:rPr>
              <w:rFonts w:asciiTheme="minorHAnsi" w:eastAsiaTheme="minorEastAsia" w:hAnsiTheme="minorHAnsi" w:cstheme="minorBidi"/>
              <w:noProof/>
            </w:rPr>
          </w:pPr>
          <w:hyperlink w:anchor="_Toc75585348" w:history="1">
            <w:r w:rsidR="0045264A" w:rsidRPr="00D82826">
              <w:rPr>
                <w:rStyle w:val="Hyperlink"/>
                <w:noProof/>
              </w:rPr>
              <w:t>Conclusion</w:t>
            </w:r>
            <w:r w:rsidR="0045264A">
              <w:rPr>
                <w:noProof/>
                <w:webHidden/>
              </w:rPr>
              <w:tab/>
            </w:r>
            <w:r w:rsidR="0045264A">
              <w:rPr>
                <w:noProof/>
                <w:webHidden/>
              </w:rPr>
              <w:fldChar w:fldCharType="begin"/>
            </w:r>
            <w:r w:rsidR="0045264A">
              <w:rPr>
                <w:noProof/>
                <w:webHidden/>
              </w:rPr>
              <w:instrText xml:space="preserve"> PAGEREF _Toc75585348 \h </w:instrText>
            </w:r>
            <w:r w:rsidR="0045264A">
              <w:rPr>
                <w:noProof/>
                <w:webHidden/>
              </w:rPr>
            </w:r>
            <w:r w:rsidR="0045264A">
              <w:rPr>
                <w:noProof/>
                <w:webHidden/>
              </w:rPr>
              <w:fldChar w:fldCharType="separate"/>
            </w:r>
            <w:r w:rsidR="00EF19DC">
              <w:rPr>
                <w:noProof/>
                <w:webHidden/>
              </w:rPr>
              <w:t>67</w:t>
            </w:r>
            <w:r w:rsidR="0045264A">
              <w:rPr>
                <w:noProof/>
                <w:webHidden/>
              </w:rPr>
              <w:fldChar w:fldCharType="end"/>
            </w:r>
          </w:hyperlink>
        </w:p>
        <w:p w14:paraId="1060475C" w14:textId="74D1B69A" w:rsidR="0045264A" w:rsidRDefault="0017636E">
          <w:pPr>
            <w:pStyle w:val="TOC2"/>
            <w:tabs>
              <w:tab w:val="right" w:leader="dot" w:pos="9396"/>
            </w:tabs>
            <w:rPr>
              <w:rFonts w:asciiTheme="minorHAnsi" w:eastAsiaTheme="minorEastAsia" w:hAnsiTheme="minorHAnsi" w:cstheme="minorBidi"/>
              <w:noProof/>
            </w:rPr>
          </w:pPr>
          <w:hyperlink w:anchor="_Toc75585349" w:history="1">
            <w:r w:rsidR="0045264A" w:rsidRPr="00D82826">
              <w:rPr>
                <w:rStyle w:val="Hyperlink"/>
                <w:noProof/>
              </w:rPr>
              <w:t>General conclusion and perspectives</w:t>
            </w:r>
            <w:r w:rsidR="0045264A">
              <w:rPr>
                <w:noProof/>
                <w:webHidden/>
              </w:rPr>
              <w:tab/>
            </w:r>
            <w:r w:rsidR="0045264A">
              <w:rPr>
                <w:noProof/>
                <w:webHidden/>
              </w:rPr>
              <w:fldChar w:fldCharType="begin"/>
            </w:r>
            <w:r w:rsidR="0045264A">
              <w:rPr>
                <w:noProof/>
                <w:webHidden/>
              </w:rPr>
              <w:instrText xml:space="preserve"> PAGEREF _Toc75585349 \h </w:instrText>
            </w:r>
            <w:r w:rsidR="0045264A">
              <w:rPr>
                <w:noProof/>
                <w:webHidden/>
              </w:rPr>
            </w:r>
            <w:r w:rsidR="0045264A">
              <w:rPr>
                <w:noProof/>
                <w:webHidden/>
              </w:rPr>
              <w:fldChar w:fldCharType="separate"/>
            </w:r>
            <w:r w:rsidR="00EF19DC">
              <w:rPr>
                <w:noProof/>
                <w:webHidden/>
              </w:rPr>
              <w:t>68</w:t>
            </w:r>
            <w:r w:rsidR="0045264A">
              <w:rPr>
                <w:noProof/>
                <w:webHidden/>
              </w:rPr>
              <w:fldChar w:fldCharType="end"/>
            </w:r>
          </w:hyperlink>
        </w:p>
        <w:p w14:paraId="589E56CF" w14:textId="24E45351" w:rsidR="0045264A" w:rsidRDefault="0017636E">
          <w:pPr>
            <w:pStyle w:val="TOC2"/>
            <w:tabs>
              <w:tab w:val="right" w:leader="dot" w:pos="9396"/>
            </w:tabs>
            <w:rPr>
              <w:rFonts w:asciiTheme="minorHAnsi" w:eastAsiaTheme="minorEastAsia" w:hAnsiTheme="minorHAnsi" w:cstheme="minorBidi"/>
              <w:noProof/>
            </w:rPr>
          </w:pPr>
          <w:hyperlink w:anchor="_Toc75585350" w:history="1">
            <w:r w:rsidR="0045264A" w:rsidRPr="00D82826">
              <w:rPr>
                <w:rStyle w:val="Hyperlink"/>
                <w:noProof/>
              </w:rPr>
              <w:t>Webography</w:t>
            </w:r>
            <w:r w:rsidR="0045264A">
              <w:rPr>
                <w:noProof/>
                <w:webHidden/>
              </w:rPr>
              <w:tab/>
            </w:r>
            <w:r w:rsidR="0045264A">
              <w:rPr>
                <w:noProof/>
                <w:webHidden/>
              </w:rPr>
              <w:fldChar w:fldCharType="begin"/>
            </w:r>
            <w:r w:rsidR="0045264A">
              <w:rPr>
                <w:noProof/>
                <w:webHidden/>
              </w:rPr>
              <w:instrText xml:space="preserve"> PAGEREF _Toc75585350 \h </w:instrText>
            </w:r>
            <w:r w:rsidR="0045264A">
              <w:rPr>
                <w:noProof/>
                <w:webHidden/>
              </w:rPr>
            </w:r>
            <w:r w:rsidR="0045264A">
              <w:rPr>
                <w:noProof/>
                <w:webHidden/>
              </w:rPr>
              <w:fldChar w:fldCharType="separate"/>
            </w:r>
            <w:r w:rsidR="00EF19DC">
              <w:rPr>
                <w:noProof/>
                <w:webHidden/>
              </w:rPr>
              <w:t>69</w:t>
            </w:r>
            <w:r w:rsidR="0045264A">
              <w:rPr>
                <w:noProof/>
                <w:webHidden/>
              </w:rPr>
              <w:fldChar w:fldCharType="end"/>
            </w:r>
          </w:hyperlink>
        </w:p>
        <w:p w14:paraId="63E0DA11" w14:textId="4D751A7D" w:rsidR="00877A09" w:rsidRDefault="00877A09">
          <w:r>
            <w:rPr>
              <w:b/>
              <w:bCs/>
              <w:noProof/>
            </w:rPr>
            <w:fldChar w:fldCharType="end"/>
          </w:r>
        </w:p>
      </w:sdtContent>
    </w:sdt>
    <w:p w14:paraId="65D74807" w14:textId="6B621950" w:rsidR="000176A9" w:rsidRDefault="000176A9">
      <w:pPr>
        <w:suppressAutoHyphens w:val="0"/>
      </w:pPr>
      <w:r>
        <w:br w:type="page"/>
      </w:r>
    </w:p>
    <w:p w14:paraId="2D720AC6" w14:textId="1EFC23A2" w:rsidR="00877A09" w:rsidRDefault="000176A9">
      <w:pPr>
        <w:rPr>
          <w:sz w:val="36"/>
          <w:szCs w:val="36"/>
        </w:rPr>
      </w:pPr>
      <w:r w:rsidRPr="000176A9">
        <w:rPr>
          <w:sz w:val="36"/>
          <w:szCs w:val="36"/>
        </w:rPr>
        <w:lastRenderedPageBreak/>
        <w:t>Tables of Figures</w:t>
      </w:r>
    </w:p>
    <w:p w14:paraId="49EFC808" w14:textId="77777777" w:rsidR="000176A9" w:rsidRPr="000176A9" w:rsidRDefault="000176A9">
      <w:pPr>
        <w:rPr>
          <w:sz w:val="36"/>
          <w:szCs w:val="36"/>
        </w:rPr>
      </w:pPr>
    </w:p>
    <w:p w14:paraId="4E153546" w14:textId="6BC48721" w:rsidR="00921914" w:rsidRDefault="0045264A">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"Figure" </w:instrText>
      </w:r>
      <w:r>
        <w:rPr>
          <w:lang w:bidi="ar-TN"/>
        </w:rPr>
        <w:fldChar w:fldCharType="separate"/>
      </w:r>
      <w:hyperlink w:anchor="_Toc7559097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1.1:Fitness Blender Home Page</w:t>
        </w:r>
        <w:r w:rsidR="00921914">
          <w:rPr>
            <w:noProof/>
            <w:webHidden/>
          </w:rPr>
          <w:tab/>
        </w:r>
        <w:r w:rsidR="00921914">
          <w:rPr>
            <w:noProof/>
            <w:webHidden/>
          </w:rPr>
          <w:fldChar w:fldCharType="begin"/>
        </w:r>
        <w:r w:rsidR="00921914">
          <w:rPr>
            <w:noProof/>
            <w:webHidden/>
          </w:rPr>
          <w:instrText xml:space="preserve"> PAGEREF _Toc75590971 \h </w:instrText>
        </w:r>
        <w:r w:rsidR="00921914">
          <w:rPr>
            <w:noProof/>
            <w:webHidden/>
          </w:rPr>
        </w:r>
        <w:r w:rsidR="00921914">
          <w:rPr>
            <w:noProof/>
            <w:webHidden/>
          </w:rPr>
          <w:fldChar w:fldCharType="separate"/>
        </w:r>
        <w:r w:rsidR="00EF19DC">
          <w:rPr>
            <w:noProof/>
            <w:webHidden/>
          </w:rPr>
          <w:t>14</w:t>
        </w:r>
        <w:r w:rsidR="00921914">
          <w:rPr>
            <w:noProof/>
            <w:webHidden/>
          </w:rPr>
          <w:fldChar w:fldCharType="end"/>
        </w:r>
      </w:hyperlink>
    </w:p>
    <w:p w14:paraId="1EA99B6B" w14:textId="06420C36" w:rsidR="00921914" w:rsidRDefault="0017636E">
      <w:pPr>
        <w:pStyle w:val="TableofFigures"/>
        <w:tabs>
          <w:tab w:val="right" w:leader="dot" w:pos="9396"/>
        </w:tabs>
        <w:rPr>
          <w:rFonts w:asciiTheme="minorHAnsi" w:eastAsiaTheme="minorEastAsia" w:hAnsiTheme="minorHAnsi" w:cstheme="minorBidi"/>
          <w:noProof/>
        </w:rPr>
      </w:pPr>
      <w:hyperlink w:anchor="_Toc7559097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1.2:Fitness Blender video page</w:t>
        </w:r>
        <w:r w:rsidR="00921914">
          <w:rPr>
            <w:noProof/>
            <w:webHidden/>
          </w:rPr>
          <w:tab/>
        </w:r>
        <w:r w:rsidR="00921914">
          <w:rPr>
            <w:noProof/>
            <w:webHidden/>
          </w:rPr>
          <w:fldChar w:fldCharType="begin"/>
        </w:r>
        <w:r w:rsidR="00921914">
          <w:rPr>
            <w:noProof/>
            <w:webHidden/>
          </w:rPr>
          <w:instrText xml:space="preserve"> PAGEREF _Toc75590972 \h </w:instrText>
        </w:r>
        <w:r w:rsidR="00921914">
          <w:rPr>
            <w:noProof/>
            <w:webHidden/>
          </w:rPr>
        </w:r>
        <w:r w:rsidR="00921914">
          <w:rPr>
            <w:noProof/>
            <w:webHidden/>
          </w:rPr>
          <w:fldChar w:fldCharType="separate"/>
        </w:r>
        <w:r w:rsidR="00EF19DC">
          <w:rPr>
            <w:noProof/>
            <w:webHidden/>
          </w:rPr>
          <w:t>14</w:t>
        </w:r>
        <w:r w:rsidR="00921914">
          <w:rPr>
            <w:noProof/>
            <w:webHidden/>
          </w:rPr>
          <w:fldChar w:fldCharType="end"/>
        </w:r>
      </w:hyperlink>
    </w:p>
    <w:p w14:paraId="6BBC1B4E" w14:textId="2A93FD14" w:rsidR="00921914" w:rsidRDefault="0017636E">
      <w:pPr>
        <w:pStyle w:val="TableofFigures"/>
        <w:tabs>
          <w:tab w:val="right" w:leader="dot" w:pos="9396"/>
        </w:tabs>
        <w:rPr>
          <w:rFonts w:asciiTheme="minorHAnsi" w:eastAsiaTheme="minorEastAsia" w:hAnsiTheme="minorHAnsi" w:cstheme="minorBidi"/>
          <w:noProof/>
        </w:rPr>
      </w:pPr>
      <w:hyperlink w:anchor="_Toc7559097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1.3</w:t>
        </w:r>
        <w:r w:rsidR="00921914" w:rsidRPr="009E1C99">
          <w:rPr>
            <w:rStyle w:val="Hyperlink"/>
            <w:noProof/>
            <w:lang w:val="fr-FR"/>
          </w:rPr>
          <w:t>:Bodybuilding home page</w:t>
        </w:r>
        <w:r w:rsidR="00921914">
          <w:rPr>
            <w:noProof/>
            <w:webHidden/>
          </w:rPr>
          <w:tab/>
        </w:r>
        <w:r w:rsidR="00921914">
          <w:rPr>
            <w:noProof/>
            <w:webHidden/>
          </w:rPr>
          <w:fldChar w:fldCharType="begin"/>
        </w:r>
        <w:r w:rsidR="00921914">
          <w:rPr>
            <w:noProof/>
            <w:webHidden/>
          </w:rPr>
          <w:instrText xml:space="preserve"> PAGEREF _Toc75590973 \h </w:instrText>
        </w:r>
        <w:r w:rsidR="00921914">
          <w:rPr>
            <w:noProof/>
            <w:webHidden/>
          </w:rPr>
        </w:r>
        <w:r w:rsidR="00921914">
          <w:rPr>
            <w:noProof/>
            <w:webHidden/>
          </w:rPr>
          <w:fldChar w:fldCharType="separate"/>
        </w:r>
        <w:r w:rsidR="00EF19DC">
          <w:rPr>
            <w:noProof/>
            <w:webHidden/>
          </w:rPr>
          <w:t>16</w:t>
        </w:r>
        <w:r w:rsidR="00921914">
          <w:rPr>
            <w:noProof/>
            <w:webHidden/>
          </w:rPr>
          <w:fldChar w:fldCharType="end"/>
        </w:r>
      </w:hyperlink>
    </w:p>
    <w:p w14:paraId="2A706B76" w14:textId="3BD2A531" w:rsidR="00921914" w:rsidRDefault="0017636E">
      <w:pPr>
        <w:pStyle w:val="TableofFigures"/>
        <w:tabs>
          <w:tab w:val="right" w:leader="dot" w:pos="9396"/>
        </w:tabs>
        <w:rPr>
          <w:rFonts w:asciiTheme="minorHAnsi" w:eastAsiaTheme="minorEastAsia" w:hAnsiTheme="minorHAnsi" w:cstheme="minorBidi"/>
          <w:noProof/>
        </w:rPr>
      </w:pPr>
      <w:hyperlink w:anchor="_Toc7559097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1.4:Bodybuilding Body Fit page</w:t>
        </w:r>
        <w:r w:rsidR="00921914">
          <w:rPr>
            <w:noProof/>
            <w:webHidden/>
          </w:rPr>
          <w:tab/>
        </w:r>
        <w:r w:rsidR="00921914">
          <w:rPr>
            <w:noProof/>
            <w:webHidden/>
          </w:rPr>
          <w:fldChar w:fldCharType="begin"/>
        </w:r>
        <w:r w:rsidR="00921914">
          <w:rPr>
            <w:noProof/>
            <w:webHidden/>
          </w:rPr>
          <w:instrText xml:space="preserve"> PAGEREF _Toc75590974 \h </w:instrText>
        </w:r>
        <w:r w:rsidR="00921914">
          <w:rPr>
            <w:noProof/>
            <w:webHidden/>
          </w:rPr>
        </w:r>
        <w:r w:rsidR="00921914">
          <w:rPr>
            <w:noProof/>
            <w:webHidden/>
          </w:rPr>
          <w:fldChar w:fldCharType="separate"/>
        </w:r>
        <w:r w:rsidR="00EF19DC">
          <w:rPr>
            <w:noProof/>
            <w:webHidden/>
          </w:rPr>
          <w:t>16</w:t>
        </w:r>
        <w:r w:rsidR="00921914">
          <w:rPr>
            <w:noProof/>
            <w:webHidden/>
          </w:rPr>
          <w:fldChar w:fldCharType="end"/>
        </w:r>
      </w:hyperlink>
    </w:p>
    <w:p w14:paraId="35D7458A" w14:textId="045DE8A3" w:rsidR="00921914" w:rsidRDefault="0017636E">
      <w:pPr>
        <w:pStyle w:val="TableofFigures"/>
        <w:tabs>
          <w:tab w:val="right" w:leader="dot" w:pos="9396"/>
        </w:tabs>
        <w:rPr>
          <w:rFonts w:asciiTheme="minorHAnsi" w:eastAsiaTheme="minorEastAsia" w:hAnsiTheme="minorHAnsi" w:cstheme="minorBidi"/>
          <w:noProof/>
        </w:rPr>
      </w:pPr>
      <w:hyperlink w:anchor="_Toc7559097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1.5</w:t>
        </w:r>
        <w:r w:rsidR="00921914" w:rsidRPr="009E1C99">
          <w:rPr>
            <w:rStyle w:val="Hyperlink"/>
            <w:noProof/>
            <w:lang w:val="fr-FR"/>
          </w:rPr>
          <w:t>:weeksixpack Home Page</w:t>
        </w:r>
        <w:r w:rsidR="00921914">
          <w:rPr>
            <w:noProof/>
            <w:webHidden/>
          </w:rPr>
          <w:tab/>
        </w:r>
        <w:r w:rsidR="00921914">
          <w:rPr>
            <w:noProof/>
            <w:webHidden/>
          </w:rPr>
          <w:fldChar w:fldCharType="begin"/>
        </w:r>
        <w:r w:rsidR="00921914">
          <w:rPr>
            <w:noProof/>
            <w:webHidden/>
          </w:rPr>
          <w:instrText xml:space="preserve"> PAGEREF _Toc75590975 \h </w:instrText>
        </w:r>
        <w:r w:rsidR="00921914">
          <w:rPr>
            <w:noProof/>
            <w:webHidden/>
          </w:rPr>
        </w:r>
        <w:r w:rsidR="00921914">
          <w:rPr>
            <w:noProof/>
            <w:webHidden/>
          </w:rPr>
          <w:fldChar w:fldCharType="separate"/>
        </w:r>
        <w:r w:rsidR="00EF19DC">
          <w:rPr>
            <w:noProof/>
            <w:webHidden/>
          </w:rPr>
          <w:t>18</w:t>
        </w:r>
        <w:r w:rsidR="00921914">
          <w:rPr>
            <w:noProof/>
            <w:webHidden/>
          </w:rPr>
          <w:fldChar w:fldCharType="end"/>
        </w:r>
      </w:hyperlink>
    </w:p>
    <w:p w14:paraId="1E939767" w14:textId="567DC7EB" w:rsidR="00921914" w:rsidRDefault="0017636E">
      <w:pPr>
        <w:pStyle w:val="TableofFigures"/>
        <w:tabs>
          <w:tab w:val="right" w:leader="dot" w:pos="9396"/>
        </w:tabs>
        <w:rPr>
          <w:rFonts w:asciiTheme="minorHAnsi" w:eastAsiaTheme="minorEastAsia" w:hAnsiTheme="minorHAnsi" w:cstheme="minorBidi"/>
          <w:noProof/>
        </w:rPr>
      </w:pPr>
      <w:hyperlink w:anchor="_Toc7559097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1.6:sixweeksixpac Home Page</w:t>
        </w:r>
        <w:r w:rsidR="00921914">
          <w:rPr>
            <w:noProof/>
            <w:webHidden/>
          </w:rPr>
          <w:tab/>
        </w:r>
        <w:r w:rsidR="00921914">
          <w:rPr>
            <w:noProof/>
            <w:webHidden/>
          </w:rPr>
          <w:fldChar w:fldCharType="begin"/>
        </w:r>
        <w:r w:rsidR="00921914">
          <w:rPr>
            <w:noProof/>
            <w:webHidden/>
          </w:rPr>
          <w:instrText xml:space="preserve"> PAGEREF _Toc75590976 \h </w:instrText>
        </w:r>
        <w:r w:rsidR="00921914">
          <w:rPr>
            <w:noProof/>
            <w:webHidden/>
          </w:rPr>
        </w:r>
        <w:r w:rsidR="00921914">
          <w:rPr>
            <w:noProof/>
            <w:webHidden/>
          </w:rPr>
          <w:fldChar w:fldCharType="separate"/>
        </w:r>
        <w:r w:rsidR="00EF19DC">
          <w:rPr>
            <w:noProof/>
            <w:webHidden/>
          </w:rPr>
          <w:t>18</w:t>
        </w:r>
        <w:r w:rsidR="00921914">
          <w:rPr>
            <w:noProof/>
            <w:webHidden/>
          </w:rPr>
          <w:fldChar w:fldCharType="end"/>
        </w:r>
      </w:hyperlink>
    </w:p>
    <w:p w14:paraId="1F23FCD9" w14:textId="5BC8D4C5" w:rsidR="00921914" w:rsidRDefault="0017636E">
      <w:pPr>
        <w:pStyle w:val="TableofFigures"/>
        <w:tabs>
          <w:tab w:val="right" w:leader="dot" w:pos="9396"/>
        </w:tabs>
        <w:rPr>
          <w:rFonts w:asciiTheme="minorHAnsi" w:eastAsiaTheme="minorEastAsia" w:hAnsiTheme="minorHAnsi" w:cstheme="minorBidi"/>
          <w:noProof/>
        </w:rPr>
      </w:pPr>
      <w:hyperlink w:anchor="_Toc7559097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1.7:Waterfall methodology diagram</w:t>
        </w:r>
        <w:r w:rsidR="00921914">
          <w:rPr>
            <w:noProof/>
            <w:webHidden/>
          </w:rPr>
          <w:tab/>
        </w:r>
        <w:r w:rsidR="00921914">
          <w:rPr>
            <w:noProof/>
            <w:webHidden/>
          </w:rPr>
          <w:fldChar w:fldCharType="begin"/>
        </w:r>
        <w:r w:rsidR="00921914">
          <w:rPr>
            <w:noProof/>
            <w:webHidden/>
          </w:rPr>
          <w:instrText xml:space="preserve"> PAGEREF _Toc75590977 \h </w:instrText>
        </w:r>
        <w:r w:rsidR="00921914">
          <w:rPr>
            <w:noProof/>
            <w:webHidden/>
          </w:rPr>
        </w:r>
        <w:r w:rsidR="00921914">
          <w:rPr>
            <w:noProof/>
            <w:webHidden/>
          </w:rPr>
          <w:fldChar w:fldCharType="separate"/>
        </w:r>
        <w:r w:rsidR="00EF19DC">
          <w:rPr>
            <w:noProof/>
            <w:webHidden/>
          </w:rPr>
          <w:t>22</w:t>
        </w:r>
        <w:r w:rsidR="00921914">
          <w:rPr>
            <w:noProof/>
            <w:webHidden/>
          </w:rPr>
          <w:fldChar w:fldCharType="end"/>
        </w:r>
      </w:hyperlink>
    </w:p>
    <w:p w14:paraId="42A7CDAD" w14:textId="48037977" w:rsidR="00921914" w:rsidRDefault="0017636E">
      <w:pPr>
        <w:pStyle w:val="TableofFigures"/>
        <w:tabs>
          <w:tab w:val="right" w:leader="dot" w:pos="9396"/>
        </w:tabs>
        <w:rPr>
          <w:rFonts w:asciiTheme="minorHAnsi" w:eastAsiaTheme="minorEastAsia" w:hAnsiTheme="minorHAnsi" w:cstheme="minorBidi"/>
          <w:noProof/>
        </w:rPr>
      </w:pPr>
      <w:hyperlink w:anchor="_Toc7559097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1.8:Scrum Process Diagram</w:t>
        </w:r>
        <w:r w:rsidR="00921914">
          <w:rPr>
            <w:noProof/>
            <w:webHidden/>
          </w:rPr>
          <w:tab/>
        </w:r>
        <w:r w:rsidR="00921914">
          <w:rPr>
            <w:noProof/>
            <w:webHidden/>
          </w:rPr>
          <w:fldChar w:fldCharType="begin"/>
        </w:r>
        <w:r w:rsidR="00921914">
          <w:rPr>
            <w:noProof/>
            <w:webHidden/>
          </w:rPr>
          <w:instrText xml:space="preserve"> PAGEREF _Toc75590978 \h </w:instrText>
        </w:r>
        <w:r w:rsidR="00921914">
          <w:rPr>
            <w:noProof/>
            <w:webHidden/>
          </w:rPr>
        </w:r>
        <w:r w:rsidR="00921914">
          <w:rPr>
            <w:noProof/>
            <w:webHidden/>
          </w:rPr>
          <w:fldChar w:fldCharType="separate"/>
        </w:r>
        <w:r w:rsidR="00EF19DC">
          <w:rPr>
            <w:noProof/>
            <w:webHidden/>
          </w:rPr>
          <w:t>23</w:t>
        </w:r>
        <w:r w:rsidR="00921914">
          <w:rPr>
            <w:noProof/>
            <w:webHidden/>
          </w:rPr>
          <w:fldChar w:fldCharType="end"/>
        </w:r>
      </w:hyperlink>
    </w:p>
    <w:p w14:paraId="3A8A2C35" w14:textId="66C5069F" w:rsidR="00921914" w:rsidRDefault="0017636E">
      <w:pPr>
        <w:pStyle w:val="TableofFigures"/>
        <w:tabs>
          <w:tab w:val="right" w:leader="dot" w:pos="9396"/>
        </w:tabs>
        <w:rPr>
          <w:rFonts w:asciiTheme="minorHAnsi" w:eastAsiaTheme="minorEastAsia" w:hAnsiTheme="minorHAnsi" w:cstheme="minorBidi"/>
          <w:noProof/>
        </w:rPr>
      </w:pPr>
      <w:hyperlink w:anchor="_Toc7559097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2.1:General use case diagram</w:t>
        </w:r>
        <w:r w:rsidR="00921914">
          <w:rPr>
            <w:noProof/>
            <w:webHidden/>
          </w:rPr>
          <w:tab/>
        </w:r>
        <w:r w:rsidR="00921914">
          <w:rPr>
            <w:noProof/>
            <w:webHidden/>
          </w:rPr>
          <w:fldChar w:fldCharType="begin"/>
        </w:r>
        <w:r w:rsidR="00921914">
          <w:rPr>
            <w:noProof/>
            <w:webHidden/>
          </w:rPr>
          <w:instrText xml:space="preserve"> PAGEREF _Toc75590979 \h </w:instrText>
        </w:r>
        <w:r w:rsidR="00921914">
          <w:rPr>
            <w:noProof/>
            <w:webHidden/>
          </w:rPr>
        </w:r>
        <w:r w:rsidR="00921914">
          <w:rPr>
            <w:noProof/>
            <w:webHidden/>
          </w:rPr>
          <w:fldChar w:fldCharType="separate"/>
        </w:r>
        <w:r w:rsidR="00EF19DC">
          <w:rPr>
            <w:noProof/>
            <w:webHidden/>
          </w:rPr>
          <w:t>28</w:t>
        </w:r>
        <w:r w:rsidR="00921914">
          <w:rPr>
            <w:noProof/>
            <w:webHidden/>
          </w:rPr>
          <w:fldChar w:fldCharType="end"/>
        </w:r>
      </w:hyperlink>
    </w:p>
    <w:p w14:paraId="61CEB63B" w14:textId="0B721B88" w:rsidR="00921914" w:rsidRDefault="0017636E">
      <w:pPr>
        <w:pStyle w:val="TableofFigures"/>
        <w:tabs>
          <w:tab w:val="right" w:leader="dot" w:pos="9396"/>
        </w:tabs>
        <w:rPr>
          <w:rFonts w:asciiTheme="minorHAnsi" w:eastAsiaTheme="minorEastAsia" w:hAnsiTheme="minorHAnsi" w:cstheme="minorBidi"/>
          <w:noProof/>
        </w:rPr>
      </w:pPr>
      <w:hyperlink w:anchor="_Toc7559098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2.2:Authentication use case diagram</w:t>
        </w:r>
        <w:r w:rsidR="00921914">
          <w:rPr>
            <w:noProof/>
            <w:webHidden/>
          </w:rPr>
          <w:tab/>
        </w:r>
        <w:r w:rsidR="00921914">
          <w:rPr>
            <w:noProof/>
            <w:webHidden/>
          </w:rPr>
          <w:fldChar w:fldCharType="begin"/>
        </w:r>
        <w:r w:rsidR="00921914">
          <w:rPr>
            <w:noProof/>
            <w:webHidden/>
          </w:rPr>
          <w:instrText xml:space="preserve"> PAGEREF _Toc75590980 \h </w:instrText>
        </w:r>
        <w:r w:rsidR="00921914">
          <w:rPr>
            <w:noProof/>
            <w:webHidden/>
          </w:rPr>
        </w:r>
        <w:r w:rsidR="00921914">
          <w:rPr>
            <w:noProof/>
            <w:webHidden/>
          </w:rPr>
          <w:fldChar w:fldCharType="separate"/>
        </w:r>
        <w:r w:rsidR="00EF19DC">
          <w:rPr>
            <w:noProof/>
            <w:webHidden/>
          </w:rPr>
          <w:t>29</w:t>
        </w:r>
        <w:r w:rsidR="00921914">
          <w:rPr>
            <w:noProof/>
            <w:webHidden/>
          </w:rPr>
          <w:fldChar w:fldCharType="end"/>
        </w:r>
      </w:hyperlink>
    </w:p>
    <w:p w14:paraId="5231F27D" w14:textId="3F8B9CF2" w:rsidR="00921914" w:rsidRDefault="0017636E">
      <w:pPr>
        <w:pStyle w:val="TableofFigures"/>
        <w:tabs>
          <w:tab w:val="right" w:leader="dot" w:pos="9396"/>
        </w:tabs>
        <w:rPr>
          <w:rFonts w:asciiTheme="minorHAnsi" w:eastAsiaTheme="minorEastAsia" w:hAnsiTheme="minorHAnsi" w:cstheme="minorBidi"/>
          <w:noProof/>
        </w:rPr>
      </w:pPr>
      <w:hyperlink w:anchor="_Toc7559098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2.3:Workout Management Use-Case Diagram</w:t>
        </w:r>
        <w:r w:rsidR="00921914">
          <w:rPr>
            <w:noProof/>
            <w:webHidden/>
          </w:rPr>
          <w:tab/>
        </w:r>
        <w:r w:rsidR="00921914">
          <w:rPr>
            <w:noProof/>
            <w:webHidden/>
          </w:rPr>
          <w:fldChar w:fldCharType="begin"/>
        </w:r>
        <w:r w:rsidR="00921914">
          <w:rPr>
            <w:noProof/>
            <w:webHidden/>
          </w:rPr>
          <w:instrText xml:space="preserve"> PAGEREF _Toc75590981 \h </w:instrText>
        </w:r>
        <w:r w:rsidR="00921914">
          <w:rPr>
            <w:noProof/>
            <w:webHidden/>
          </w:rPr>
        </w:r>
        <w:r w:rsidR="00921914">
          <w:rPr>
            <w:noProof/>
            <w:webHidden/>
          </w:rPr>
          <w:fldChar w:fldCharType="separate"/>
        </w:r>
        <w:r w:rsidR="00EF19DC">
          <w:rPr>
            <w:noProof/>
            <w:webHidden/>
          </w:rPr>
          <w:t>30</w:t>
        </w:r>
        <w:r w:rsidR="00921914">
          <w:rPr>
            <w:noProof/>
            <w:webHidden/>
          </w:rPr>
          <w:fldChar w:fldCharType="end"/>
        </w:r>
      </w:hyperlink>
    </w:p>
    <w:p w14:paraId="61308551" w14:textId="20160E6D" w:rsidR="00921914" w:rsidRDefault="0017636E">
      <w:pPr>
        <w:pStyle w:val="TableofFigures"/>
        <w:tabs>
          <w:tab w:val="right" w:leader="dot" w:pos="9396"/>
        </w:tabs>
        <w:rPr>
          <w:rFonts w:asciiTheme="minorHAnsi" w:eastAsiaTheme="minorEastAsia" w:hAnsiTheme="minorHAnsi" w:cstheme="minorBidi"/>
          <w:noProof/>
        </w:rPr>
      </w:pPr>
      <w:hyperlink w:anchor="_Toc7559098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2.4:Chats Management Use Case Diagram</w:t>
        </w:r>
        <w:r w:rsidR="00921914">
          <w:rPr>
            <w:noProof/>
            <w:webHidden/>
          </w:rPr>
          <w:tab/>
        </w:r>
        <w:r w:rsidR="00921914">
          <w:rPr>
            <w:noProof/>
            <w:webHidden/>
          </w:rPr>
          <w:fldChar w:fldCharType="begin"/>
        </w:r>
        <w:r w:rsidR="00921914">
          <w:rPr>
            <w:noProof/>
            <w:webHidden/>
          </w:rPr>
          <w:instrText xml:space="preserve"> PAGEREF _Toc75590982 \h </w:instrText>
        </w:r>
        <w:r w:rsidR="00921914">
          <w:rPr>
            <w:noProof/>
            <w:webHidden/>
          </w:rPr>
        </w:r>
        <w:r w:rsidR="00921914">
          <w:rPr>
            <w:noProof/>
            <w:webHidden/>
          </w:rPr>
          <w:fldChar w:fldCharType="separate"/>
        </w:r>
        <w:r w:rsidR="00EF19DC">
          <w:rPr>
            <w:noProof/>
            <w:webHidden/>
          </w:rPr>
          <w:t>33</w:t>
        </w:r>
        <w:r w:rsidR="00921914">
          <w:rPr>
            <w:noProof/>
            <w:webHidden/>
          </w:rPr>
          <w:fldChar w:fldCharType="end"/>
        </w:r>
      </w:hyperlink>
    </w:p>
    <w:p w14:paraId="1D776173" w14:textId="335EC21F" w:rsidR="00921914" w:rsidRDefault="0017636E">
      <w:pPr>
        <w:pStyle w:val="TableofFigures"/>
        <w:tabs>
          <w:tab w:val="left" w:pos="2448"/>
          <w:tab w:val="right" w:leader="dot" w:pos="9396"/>
        </w:tabs>
        <w:rPr>
          <w:rFonts w:asciiTheme="minorHAnsi" w:eastAsiaTheme="minorEastAsia" w:hAnsiTheme="minorHAnsi" w:cstheme="minorBidi"/>
          <w:noProof/>
        </w:rPr>
      </w:pPr>
      <w:hyperlink w:anchor="_Toc7559098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3.1:The Controller</w:t>
        </w:r>
        <w:r w:rsidR="00921914">
          <w:rPr>
            <w:rFonts w:asciiTheme="minorHAnsi" w:eastAsiaTheme="minorEastAsia" w:hAnsiTheme="minorHAnsi" w:cstheme="minorBidi"/>
            <w:noProof/>
          </w:rPr>
          <w:tab/>
        </w:r>
        <w:r w:rsidR="00921914" w:rsidRPr="009E1C99">
          <w:rPr>
            <w:rStyle w:val="Hyperlink"/>
            <w:noProof/>
          </w:rPr>
          <w:t xml:space="preserve">   Figure </w:t>
        </w:r>
        <w:r w:rsidR="00921914" w:rsidRPr="009E1C99">
          <w:rPr>
            <w:rStyle w:val="Hyperlink"/>
            <w:noProof/>
            <w:cs/>
          </w:rPr>
          <w:t>‎</w:t>
        </w:r>
        <w:r w:rsidR="00921914" w:rsidRPr="009E1C99">
          <w:rPr>
            <w:rStyle w:val="Hyperlink"/>
            <w:noProof/>
          </w:rPr>
          <w:t>3.2:The View</w:t>
        </w:r>
        <w:r w:rsidR="00921914">
          <w:rPr>
            <w:noProof/>
            <w:webHidden/>
          </w:rPr>
          <w:tab/>
        </w:r>
        <w:r w:rsidR="00921914">
          <w:rPr>
            <w:noProof/>
            <w:webHidden/>
          </w:rPr>
          <w:fldChar w:fldCharType="begin"/>
        </w:r>
        <w:r w:rsidR="00921914">
          <w:rPr>
            <w:noProof/>
            <w:webHidden/>
          </w:rPr>
          <w:instrText xml:space="preserve"> PAGEREF _Toc75590983 \h </w:instrText>
        </w:r>
        <w:r w:rsidR="00921914">
          <w:rPr>
            <w:noProof/>
            <w:webHidden/>
          </w:rPr>
        </w:r>
        <w:r w:rsidR="00921914">
          <w:rPr>
            <w:noProof/>
            <w:webHidden/>
          </w:rPr>
          <w:fldChar w:fldCharType="separate"/>
        </w:r>
        <w:r w:rsidR="00EF19DC">
          <w:rPr>
            <w:noProof/>
            <w:webHidden/>
          </w:rPr>
          <w:t>37</w:t>
        </w:r>
        <w:r w:rsidR="00921914">
          <w:rPr>
            <w:noProof/>
            <w:webHidden/>
          </w:rPr>
          <w:fldChar w:fldCharType="end"/>
        </w:r>
      </w:hyperlink>
    </w:p>
    <w:p w14:paraId="07E23745" w14:textId="114AF31B" w:rsidR="00921914" w:rsidRDefault="0017636E">
      <w:pPr>
        <w:pStyle w:val="TableofFigures"/>
        <w:tabs>
          <w:tab w:val="right" w:leader="dot" w:pos="9396"/>
        </w:tabs>
        <w:rPr>
          <w:rFonts w:asciiTheme="minorHAnsi" w:eastAsiaTheme="minorEastAsia" w:hAnsiTheme="minorHAnsi" w:cstheme="minorBidi"/>
          <w:noProof/>
        </w:rPr>
      </w:pPr>
      <w:hyperlink r:id="rId10" w:anchor="_Toc7559098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3.3</w:t>
        </w:r>
        <w:r w:rsidR="00921914" w:rsidRPr="009E1C99">
          <w:rPr>
            <w:rStyle w:val="Hyperlink"/>
            <w:noProof/>
            <w:lang w:val="fr-FR"/>
          </w:rPr>
          <w:t>:The model</w:t>
        </w:r>
        <w:r w:rsidR="00921914">
          <w:rPr>
            <w:noProof/>
            <w:webHidden/>
          </w:rPr>
          <w:tab/>
        </w:r>
        <w:r w:rsidR="00921914">
          <w:rPr>
            <w:noProof/>
            <w:webHidden/>
          </w:rPr>
          <w:fldChar w:fldCharType="begin"/>
        </w:r>
        <w:r w:rsidR="00921914">
          <w:rPr>
            <w:noProof/>
            <w:webHidden/>
          </w:rPr>
          <w:instrText xml:space="preserve"> PAGEREF _Toc75590984 \h </w:instrText>
        </w:r>
        <w:r w:rsidR="00921914">
          <w:rPr>
            <w:noProof/>
            <w:webHidden/>
          </w:rPr>
        </w:r>
        <w:r w:rsidR="00921914">
          <w:rPr>
            <w:noProof/>
            <w:webHidden/>
          </w:rPr>
          <w:fldChar w:fldCharType="separate"/>
        </w:r>
        <w:r w:rsidR="00EF19DC">
          <w:rPr>
            <w:noProof/>
            <w:webHidden/>
          </w:rPr>
          <w:t>38</w:t>
        </w:r>
        <w:r w:rsidR="00921914">
          <w:rPr>
            <w:noProof/>
            <w:webHidden/>
          </w:rPr>
          <w:fldChar w:fldCharType="end"/>
        </w:r>
      </w:hyperlink>
    </w:p>
    <w:p w14:paraId="0C6F1847" w14:textId="21907E29" w:rsidR="00921914" w:rsidRDefault="0017636E">
      <w:pPr>
        <w:pStyle w:val="TableofFigures"/>
        <w:tabs>
          <w:tab w:val="right" w:leader="dot" w:pos="9396"/>
        </w:tabs>
        <w:rPr>
          <w:rFonts w:asciiTheme="minorHAnsi" w:eastAsiaTheme="minorEastAsia" w:hAnsiTheme="minorHAnsi" w:cstheme="minorBidi"/>
          <w:noProof/>
        </w:rPr>
      </w:pPr>
      <w:hyperlink w:anchor="_Toc7559098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3.4:MVC flow</w:t>
        </w:r>
        <w:r w:rsidR="00921914">
          <w:rPr>
            <w:noProof/>
            <w:webHidden/>
          </w:rPr>
          <w:tab/>
        </w:r>
        <w:r w:rsidR="00921914">
          <w:rPr>
            <w:noProof/>
            <w:webHidden/>
          </w:rPr>
          <w:fldChar w:fldCharType="begin"/>
        </w:r>
        <w:r w:rsidR="00921914">
          <w:rPr>
            <w:noProof/>
            <w:webHidden/>
          </w:rPr>
          <w:instrText xml:space="preserve"> PAGEREF _Toc75590985 \h </w:instrText>
        </w:r>
        <w:r w:rsidR="00921914">
          <w:rPr>
            <w:noProof/>
            <w:webHidden/>
          </w:rPr>
        </w:r>
        <w:r w:rsidR="00921914">
          <w:rPr>
            <w:noProof/>
            <w:webHidden/>
          </w:rPr>
          <w:fldChar w:fldCharType="separate"/>
        </w:r>
        <w:r w:rsidR="00EF19DC">
          <w:rPr>
            <w:noProof/>
            <w:webHidden/>
          </w:rPr>
          <w:t>38</w:t>
        </w:r>
        <w:r w:rsidR="00921914">
          <w:rPr>
            <w:noProof/>
            <w:webHidden/>
          </w:rPr>
          <w:fldChar w:fldCharType="end"/>
        </w:r>
      </w:hyperlink>
    </w:p>
    <w:p w14:paraId="1D0316D7" w14:textId="49E08D20" w:rsidR="00921914" w:rsidRDefault="0017636E">
      <w:pPr>
        <w:pStyle w:val="TableofFigures"/>
        <w:tabs>
          <w:tab w:val="right" w:leader="dot" w:pos="9396"/>
        </w:tabs>
        <w:rPr>
          <w:rFonts w:asciiTheme="minorHAnsi" w:eastAsiaTheme="minorEastAsia" w:hAnsiTheme="minorHAnsi" w:cstheme="minorBidi"/>
          <w:noProof/>
        </w:rPr>
      </w:pPr>
      <w:hyperlink w:anchor="_Toc7559098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3.5:Physical Architecture</w:t>
        </w:r>
        <w:r w:rsidR="00921914">
          <w:rPr>
            <w:noProof/>
            <w:webHidden/>
          </w:rPr>
          <w:tab/>
        </w:r>
        <w:r w:rsidR="00921914">
          <w:rPr>
            <w:noProof/>
            <w:webHidden/>
          </w:rPr>
          <w:fldChar w:fldCharType="begin"/>
        </w:r>
        <w:r w:rsidR="00921914">
          <w:rPr>
            <w:noProof/>
            <w:webHidden/>
          </w:rPr>
          <w:instrText xml:space="preserve"> PAGEREF _Toc75590986 \h </w:instrText>
        </w:r>
        <w:r w:rsidR="00921914">
          <w:rPr>
            <w:noProof/>
            <w:webHidden/>
          </w:rPr>
        </w:r>
        <w:r w:rsidR="00921914">
          <w:rPr>
            <w:noProof/>
            <w:webHidden/>
          </w:rPr>
          <w:fldChar w:fldCharType="separate"/>
        </w:r>
        <w:r w:rsidR="00EF19DC">
          <w:rPr>
            <w:noProof/>
            <w:webHidden/>
          </w:rPr>
          <w:t>39</w:t>
        </w:r>
        <w:r w:rsidR="00921914">
          <w:rPr>
            <w:noProof/>
            <w:webHidden/>
          </w:rPr>
          <w:fldChar w:fldCharType="end"/>
        </w:r>
      </w:hyperlink>
    </w:p>
    <w:p w14:paraId="1A8FEEAE" w14:textId="0E9228B2" w:rsidR="00921914" w:rsidRDefault="0017636E">
      <w:pPr>
        <w:pStyle w:val="TableofFigures"/>
        <w:tabs>
          <w:tab w:val="right" w:leader="dot" w:pos="9396"/>
        </w:tabs>
        <w:rPr>
          <w:rFonts w:asciiTheme="minorHAnsi" w:eastAsiaTheme="minorEastAsia" w:hAnsiTheme="minorHAnsi" w:cstheme="minorBidi"/>
          <w:noProof/>
        </w:rPr>
      </w:pPr>
      <w:hyperlink w:anchor="_Toc7559098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3.6:Deployment Diagram</w:t>
        </w:r>
        <w:r w:rsidR="00921914">
          <w:rPr>
            <w:noProof/>
            <w:webHidden/>
          </w:rPr>
          <w:tab/>
        </w:r>
        <w:r w:rsidR="00921914">
          <w:rPr>
            <w:noProof/>
            <w:webHidden/>
          </w:rPr>
          <w:fldChar w:fldCharType="begin"/>
        </w:r>
        <w:r w:rsidR="00921914">
          <w:rPr>
            <w:noProof/>
            <w:webHidden/>
          </w:rPr>
          <w:instrText xml:space="preserve"> PAGEREF _Toc75590987 \h </w:instrText>
        </w:r>
        <w:r w:rsidR="00921914">
          <w:rPr>
            <w:noProof/>
            <w:webHidden/>
          </w:rPr>
        </w:r>
        <w:r w:rsidR="00921914">
          <w:rPr>
            <w:noProof/>
            <w:webHidden/>
          </w:rPr>
          <w:fldChar w:fldCharType="separate"/>
        </w:r>
        <w:r w:rsidR="00EF19DC">
          <w:rPr>
            <w:noProof/>
            <w:webHidden/>
          </w:rPr>
          <w:t>40</w:t>
        </w:r>
        <w:r w:rsidR="00921914">
          <w:rPr>
            <w:noProof/>
            <w:webHidden/>
          </w:rPr>
          <w:fldChar w:fldCharType="end"/>
        </w:r>
      </w:hyperlink>
    </w:p>
    <w:p w14:paraId="1EC44202" w14:textId="006544B4" w:rsidR="00921914" w:rsidRDefault="0017636E">
      <w:pPr>
        <w:pStyle w:val="TableofFigures"/>
        <w:tabs>
          <w:tab w:val="right" w:leader="dot" w:pos="9396"/>
        </w:tabs>
        <w:rPr>
          <w:rFonts w:asciiTheme="minorHAnsi" w:eastAsiaTheme="minorEastAsia" w:hAnsiTheme="minorHAnsi" w:cstheme="minorBidi"/>
          <w:noProof/>
        </w:rPr>
      </w:pPr>
      <w:hyperlink w:anchor="_Toc7559098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3.7:Logical Architecture Diagram</w:t>
        </w:r>
        <w:r w:rsidR="00921914">
          <w:rPr>
            <w:noProof/>
            <w:webHidden/>
          </w:rPr>
          <w:tab/>
        </w:r>
        <w:r w:rsidR="00921914">
          <w:rPr>
            <w:noProof/>
            <w:webHidden/>
          </w:rPr>
          <w:fldChar w:fldCharType="begin"/>
        </w:r>
        <w:r w:rsidR="00921914">
          <w:rPr>
            <w:noProof/>
            <w:webHidden/>
          </w:rPr>
          <w:instrText xml:space="preserve"> PAGEREF _Toc75590988 \h </w:instrText>
        </w:r>
        <w:r w:rsidR="00921914">
          <w:rPr>
            <w:noProof/>
            <w:webHidden/>
          </w:rPr>
        </w:r>
        <w:r w:rsidR="00921914">
          <w:rPr>
            <w:noProof/>
            <w:webHidden/>
          </w:rPr>
          <w:fldChar w:fldCharType="separate"/>
        </w:r>
        <w:r w:rsidR="00EF19DC">
          <w:rPr>
            <w:noProof/>
            <w:webHidden/>
          </w:rPr>
          <w:t>41</w:t>
        </w:r>
        <w:r w:rsidR="00921914">
          <w:rPr>
            <w:noProof/>
            <w:webHidden/>
          </w:rPr>
          <w:fldChar w:fldCharType="end"/>
        </w:r>
      </w:hyperlink>
    </w:p>
    <w:p w14:paraId="6A25146D" w14:textId="2A6E7AFB" w:rsidR="00921914" w:rsidRDefault="0017636E">
      <w:pPr>
        <w:pStyle w:val="TableofFigures"/>
        <w:tabs>
          <w:tab w:val="right" w:leader="dot" w:pos="9396"/>
        </w:tabs>
        <w:rPr>
          <w:rFonts w:asciiTheme="minorHAnsi" w:eastAsiaTheme="minorEastAsia" w:hAnsiTheme="minorHAnsi" w:cstheme="minorBidi"/>
          <w:noProof/>
        </w:rPr>
      </w:pPr>
      <w:hyperlink w:anchor="_Toc7559098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3.8:BackEnd diagram</w:t>
        </w:r>
        <w:r w:rsidR="00921914">
          <w:rPr>
            <w:noProof/>
            <w:webHidden/>
          </w:rPr>
          <w:tab/>
        </w:r>
        <w:r w:rsidR="00921914">
          <w:rPr>
            <w:noProof/>
            <w:webHidden/>
          </w:rPr>
          <w:fldChar w:fldCharType="begin"/>
        </w:r>
        <w:r w:rsidR="00921914">
          <w:rPr>
            <w:noProof/>
            <w:webHidden/>
          </w:rPr>
          <w:instrText xml:space="preserve"> PAGEREF _Toc75590989 \h </w:instrText>
        </w:r>
        <w:r w:rsidR="00921914">
          <w:rPr>
            <w:noProof/>
            <w:webHidden/>
          </w:rPr>
        </w:r>
        <w:r w:rsidR="00921914">
          <w:rPr>
            <w:noProof/>
            <w:webHidden/>
          </w:rPr>
          <w:fldChar w:fldCharType="separate"/>
        </w:r>
        <w:r w:rsidR="00EF19DC">
          <w:rPr>
            <w:noProof/>
            <w:webHidden/>
          </w:rPr>
          <w:t>42</w:t>
        </w:r>
        <w:r w:rsidR="00921914">
          <w:rPr>
            <w:noProof/>
            <w:webHidden/>
          </w:rPr>
          <w:fldChar w:fldCharType="end"/>
        </w:r>
      </w:hyperlink>
    </w:p>
    <w:p w14:paraId="2B8D814D" w14:textId="5C702FCE" w:rsidR="00921914" w:rsidRDefault="0017636E">
      <w:pPr>
        <w:pStyle w:val="TableofFigures"/>
        <w:tabs>
          <w:tab w:val="right" w:leader="dot" w:pos="9396"/>
        </w:tabs>
        <w:rPr>
          <w:rFonts w:asciiTheme="minorHAnsi" w:eastAsiaTheme="minorEastAsia" w:hAnsiTheme="minorHAnsi" w:cstheme="minorBidi"/>
          <w:noProof/>
        </w:rPr>
      </w:pPr>
      <w:hyperlink w:anchor="_Toc7559099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3.9:Redux diagram</w:t>
        </w:r>
        <w:r w:rsidR="00921914">
          <w:rPr>
            <w:noProof/>
            <w:webHidden/>
          </w:rPr>
          <w:tab/>
        </w:r>
        <w:r w:rsidR="00921914">
          <w:rPr>
            <w:noProof/>
            <w:webHidden/>
          </w:rPr>
          <w:fldChar w:fldCharType="begin"/>
        </w:r>
        <w:r w:rsidR="00921914">
          <w:rPr>
            <w:noProof/>
            <w:webHidden/>
          </w:rPr>
          <w:instrText xml:space="preserve"> PAGEREF _Toc75590990 \h </w:instrText>
        </w:r>
        <w:r w:rsidR="00921914">
          <w:rPr>
            <w:noProof/>
            <w:webHidden/>
          </w:rPr>
        </w:r>
        <w:r w:rsidR="00921914">
          <w:rPr>
            <w:noProof/>
            <w:webHidden/>
          </w:rPr>
          <w:fldChar w:fldCharType="separate"/>
        </w:r>
        <w:r w:rsidR="00EF19DC">
          <w:rPr>
            <w:noProof/>
            <w:webHidden/>
          </w:rPr>
          <w:t>43</w:t>
        </w:r>
        <w:r w:rsidR="00921914">
          <w:rPr>
            <w:noProof/>
            <w:webHidden/>
          </w:rPr>
          <w:fldChar w:fldCharType="end"/>
        </w:r>
      </w:hyperlink>
    </w:p>
    <w:p w14:paraId="6EA6296E" w14:textId="70EC68D3" w:rsidR="00921914" w:rsidRDefault="0017636E">
      <w:pPr>
        <w:pStyle w:val="TableofFigures"/>
        <w:tabs>
          <w:tab w:val="right" w:leader="dot" w:pos="9396"/>
        </w:tabs>
        <w:rPr>
          <w:rFonts w:asciiTheme="minorHAnsi" w:eastAsiaTheme="minorEastAsia" w:hAnsiTheme="minorHAnsi" w:cstheme="minorBidi"/>
          <w:noProof/>
        </w:rPr>
      </w:pPr>
      <w:hyperlink w:anchor="_Toc7559099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3.10:Socket.io Diagram</w:t>
        </w:r>
        <w:r w:rsidR="00921914">
          <w:rPr>
            <w:noProof/>
            <w:webHidden/>
          </w:rPr>
          <w:tab/>
        </w:r>
        <w:r w:rsidR="00921914">
          <w:rPr>
            <w:noProof/>
            <w:webHidden/>
          </w:rPr>
          <w:fldChar w:fldCharType="begin"/>
        </w:r>
        <w:r w:rsidR="00921914">
          <w:rPr>
            <w:noProof/>
            <w:webHidden/>
          </w:rPr>
          <w:instrText xml:space="preserve"> PAGEREF _Toc75590991 \h </w:instrText>
        </w:r>
        <w:r w:rsidR="00921914">
          <w:rPr>
            <w:noProof/>
            <w:webHidden/>
          </w:rPr>
        </w:r>
        <w:r w:rsidR="00921914">
          <w:rPr>
            <w:noProof/>
            <w:webHidden/>
          </w:rPr>
          <w:fldChar w:fldCharType="separate"/>
        </w:r>
        <w:r w:rsidR="00EF19DC">
          <w:rPr>
            <w:noProof/>
            <w:webHidden/>
          </w:rPr>
          <w:t>44</w:t>
        </w:r>
        <w:r w:rsidR="00921914">
          <w:rPr>
            <w:noProof/>
            <w:webHidden/>
          </w:rPr>
          <w:fldChar w:fldCharType="end"/>
        </w:r>
      </w:hyperlink>
    </w:p>
    <w:p w14:paraId="77906595" w14:textId="63177E7F" w:rsidR="00921914" w:rsidRDefault="0017636E">
      <w:pPr>
        <w:pStyle w:val="TableofFigures"/>
        <w:tabs>
          <w:tab w:val="right" w:leader="dot" w:pos="9396"/>
        </w:tabs>
        <w:rPr>
          <w:rFonts w:asciiTheme="minorHAnsi" w:eastAsiaTheme="minorEastAsia" w:hAnsiTheme="minorHAnsi" w:cstheme="minorBidi"/>
          <w:noProof/>
        </w:rPr>
      </w:pPr>
      <w:hyperlink w:anchor="_Toc7559099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3.11:Authentication Sequence Diagram</w:t>
        </w:r>
        <w:r w:rsidR="00921914">
          <w:rPr>
            <w:noProof/>
            <w:webHidden/>
          </w:rPr>
          <w:tab/>
        </w:r>
        <w:r w:rsidR="00921914">
          <w:rPr>
            <w:noProof/>
            <w:webHidden/>
          </w:rPr>
          <w:fldChar w:fldCharType="begin"/>
        </w:r>
        <w:r w:rsidR="00921914">
          <w:rPr>
            <w:noProof/>
            <w:webHidden/>
          </w:rPr>
          <w:instrText xml:space="preserve"> PAGEREF _Toc75590992 \h </w:instrText>
        </w:r>
        <w:r w:rsidR="00921914">
          <w:rPr>
            <w:noProof/>
            <w:webHidden/>
          </w:rPr>
        </w:r>
        <w:r w:rsidR="00921914">
          <w:rPr>
            <w:noProof/>
            <w:webHidden/>
          </w:rPr>
          <w:fldChar w:fldCharType="separate"/>
        </w:r>
        <w:r w:rsidR="00EF19DC">
          <w:rPr>
            <w:noProof/>
            <w:webHidden/>
          </w:rPr>
          <w:t>45</w:t>
        </w:r>
        <w:r w:rsidR="00921914">
          <w:rPr>
            <w:noProof/>
            <w:webHidden/>
          </w:rPr>
          <w:fldChar w:fldCharType="end"/>
        </w:r>
      </w:hyperlink>
    </w:p>
    <w:p w14:paraId="7995F272" w14:textId="595FCB16" w:rsidR="00921914" w:rsidRDefault="0017636E">
      <w:pPr>
        <w:pStyle w:val="TableofFigures"/>
        <w:tabs>
          <w:tab w:val="right" w:leader="dot" w:pos="9396"/>
        </w:tabs>
        <w:rPr>
          <w:rFonts w:asciiTheme="minorHAnsi" w:eastAsiaTheme="minorEastAsia" w:hAnsiTheme="minorHAnsi" w:cstheme="minorBidi"/>
          <w:noProof/>
        </w:rPr>
      </w:pPr>
      <w:hyperlink w:anchor="_Toc7559099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3.12:User Management Sequence Diagram</w:t>
        </w:r>
        <w:r w:rsidR="00921914">
          <w:rPr>
            <w:noProof/>
            <w:webHidden/>
          </w:rPr>
          <w:tab/>
        </w:r>
        <w:r w:rsidR="00921914">
          <w:rPr>
            <w:noProof/>
            <w:webHidden/>
          </w:rPr>
          <w:fldChar w:fldCharType="begin"/>
        </w:r>
        <w:r w:rsidR="00921914">
          <w:rPr>
            <w:noProof/>
            <w:webHidden/>
          </w:rPr>
          <w:instrText xml:space="preserve"> PAGEREF _Toc75590993 \h </w:instrText>
        </w:r>
        <w:r w:rsidR="00921914">
          <w:rPr>
            <w:noProof/>
            <w:webHidden/>
          </w:rPr>
        </w:r>
        <w:r w:rsidR="00921914">
          <w:rPr>
            <w:noProof/>
            <w:webHidden/>
          </w:rPr>
          <w:fldChar w:fldCharType="separate"/>
        </w:r>
        <w:r w:rsidR="00EF19DC">
          <w:rPr>
            <w:noProof/>
            <w:webHidden/>
          </w:rPr>
          <w:t>46</w:t>
        </w:r>
        <w:r w:rsidR="00921914">
          <w:rPr>
            <w:noProof/>
            <w:webHidden/>
          </w:rPr>
          <w:fldChar w:fldCharType="end"/>
        </w:r>
      </w:hyperlink>
    </w:p>
    <w:p w14:paraId="08830038" w14:textId="2FA630AA" w:rsidR="00921914" w:rsidRDefault="0017636E">
      <w:pPr>
        <w:pStyle w:val="TableofFigures"/>
        <w:tabs>
          <w:tab w:val="right" w:leader="dot" w:pos="9396"/>
        </w:tabs>
        <w:rPr>
          <w:rFonts w:asciiTheme="minorHAnsi" w:eastAsiaTheme="minorEastAsia" w:hAnsiTheme="minorHAnsi" w:cstheme="minorBidi"/>
          <w:noProof/>
        </w:rPr>
      </w:pPr>
      <w:hyperlink w:anchor="_Toc7559099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3.13:Create New Conversation Sequence Diagram</w:t>
        </w:r>
        <w:r w:rsidR="00921914">
          <w:rPr>
            <w:noProof/>
            <w:webHidden/>
          </w:rPr>
          <w:tab/>
        </w:r>
        <w:r w:rsidR="00921914">
          <w:rPr>
            <w:noProof/>
            <w:webHidden/>
          </w:rPr>
          <w:fldChar w:fldCharType="begin"/>
        </w:r>
        <w:r w:rsidR="00921914">
          <w:rPr>
            <w:noProof/>
            <w:webHidden/>
          </w:rPr>
          <w:instrText xml:space="preserve"> PAGEREF _Toc75590994 \h </w:instrText>
        </w:r>
        <w:r w:rsidR="00921914">
          <w:rPr>
            <w:noProof/>
            <w:webHidden/>
          </w:rPr>
        </w:r>
        <w:r w:rsidR="00921914">
          <w:rPr>
            <w:noProof/>
            <w:webHidden/>
          </w:rPr>
          <w:fldChar w:fldCharType="separate"/>
        </w:r>
        <w:r w:rsidR="00EF19DC">
          <w:rPr>
            <w:noProof/>
            <w:webHidden/>
          </w:rPr>
          <w:t>47</w:t>
        </w:r>
        <w:r w:rsidR="00921914">
          <w:rPr>
            <w:noProof/>
            <w:webHidden/>
          </w:rPr>
          <w:fldChar w:fldCharType="end"/>
        </w:r>
      </w:hyperlink>
    </w:p>
    <w:p w14:paraId="24AC211D" w14:textId="11620C5F" w:rsidR="00921914" w:rsidRDefault="0017636E">
      <w:pPr>
        <w:pStyle w:val="TableofFigures"/>
        <w:tabs>
          <w:tab w:val="right" w:leader="dot" w:pos="9396"/>
        </w:tabs>
        <w:rPr>
          <w:rFonts w:asciiTheme="minorHAnsi" w:eastAsiaTheme="minorEastAsia" w:hAnsiTheme="minorHAnsi" w:cstheme="minorBidi"/>
          <w:noProof/>
        </w:rPr>
      </w:pPr>
      <w:hyperlink w:anchor="_Toc7559099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3.14:General Class Diagram</w:t>
        </w:r>
        <w:r w:rsidR="00921914">
          <w:rPr>
            <w:noProof/>
            <w:webHidden/>
          </w:rPr>
          <w:tab/>
        </w:r>
        <w:r w:rsidR="00921914">
          <w:rPr>
            <w:noProof/>
            <w:webHidden/>
          </w:rPr>
          <w:fldChar w:fldCharType="begin"/>
        </w:r>
        <w:r w:rsidR="00921914">
          <w:rPr>
            <w:noProof/>
            <w:webHidden/>
          </w:rPr>
          <w:instrText xml:space="preserve"> PAGEREF _Toc75590995 \h </w:instrText>
        </w:r>
        <w:r w:rsidR="00921914">
          <w:rPr>
            <w:noProof/>
            <w:webHidden/>
          </w:rPr>
        </w:r>
        <w:r w:rsidR="00921914">
          <w:rPr>
            <w:noProof/>
            <w:webHidden/>
          </w:rPr>
          <w:fldChar w:fldCharType="separate"/>
        </w:r>
        <w:r w:rsidR="00EF19DC">
          <w:rPr>
            <w:noProof/>
            <w:webHidden/>
          </w:rPr>
          <w:t>48</w:t>
        </w:r>
        <w:r w:rsidR="00921914">
          <w:rPr>
            <w:noProof/>
            <w:webHidden/>
          </w:rPr>
          <w:fldChar w:fldCharType="end"/>
        </w:r>
      </w:hyperlink>
    </w:p>
    <w:p w14:paraId="7A7F14EC" w14:textId="725B02EA" w:rsidR="00921914" w:rsidRDefault="0017636E">
      <w:pPr>
        <w:pStyle w:val="TableofFigures"/>
        <w:tabs>
          <w:tab w:val="right" w:leader="dot" w:pos="9396"/>
        </w:tabs>
        <w:rPr>
          <w:rFonts w:asciiTheme="minorHAnsi" w:eastAsiaTheme="minorEastAsia" w:hAnsiTheme="minorHAnsi" w:cstheme="minorBidi"/>
          <w:noProof/>
        </w:rPr>
      </w:pPr>
      <w:hyperlink w:anchor="_Toc7559099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3.15:Gantt Diagram</w:t>
        </w:r>
        <w:r w:rsidR="00921914">
          <w:rPr>
            <w:noProof/>
            <w:webHidden/>
          </w:rPr>
          <w:tab/>
        </w:r>
        <w:r w:rsidR="00921914">
          <w:rPr>
            <w:noProof/>
            <w:webHidden/>
          </w:rPr>
          <w:fldChar w:fldCharType="begin"/>
        </w:r>
        <w:r w:rsidR="00921914">
          <w:rPr>
            <w:noProof/>
            <w:webHidden/>
          </w:rPr>
          <w:instrText xml:space="preserve"> PAGEREF _Toc75590996 \h </w:instrText>
        </w:r>
        <w:r w:rsidR="00921914">
          <w:rPr>
            <w:noProof/>
            <w:webHidden/>
          </w:rPr>
        </w:r>
        <w:r w:rsidR="00921914">
          <w:rPr>
            <w:noProof/>
            <w:webHidden/>
          </w:rPr>
          <w:fldChar w:fldCharType="separate"/>
        </w:r>
        <w:r w:rsidR="00EF19DC">
          <w:rPr>
            <w:noProof/>
            <w:webHidden/>
          </w:rPr>
          <w:t>49</w:t>
        </w:r>
        <w:r w:rsidR="00921914">
          <w:rPr>
            <w:noProof/>
            <w:webHidden/>
          </w:rPr>
          <w:fldChar w:fldCharType="end"/>
        </w:r>
      </w:hyperlink>
    </w:p>
    <w:p w14:paraId="78529532" w14:textId="12289499" w:rsidR="00921914" w:rsidRDefault="0017636E">
      <w:pPr>
        <w:pStyle w:val="TableofFigures"/>
        <w:tabs>
          <w:tab w:val="right" w:leader="dot" w:pos="9396"/>
        </w:tabs>
        <w:rPr>
          <w:rFonts w:asciiTheme="minorHAnsi" w:eastAsiaTheme="minorEastAsia" w:hAnsiTheme="minorHAnsi" w:cstheme="minorBidi"/>
          <w:noProof/>
        </w:rPr>
      </w:pPr>
      <w:hyperlink w:anchor="_Toc7559099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4.1:Computer characteristics</w:t>
        </w:r>
        <w:r w:rsidR="00921914">
          <w:rPr>
            <w:noProof/>
            <w:webHidden/>
          </w:rPr>
          <w:tab/>
        </w:r>
        <w:r w:rsidR="00921914">
          <w:rPr>
            <w:noProof/>
            <w:webHidden/>
          </w:rPr>
          <w:fldChar w:fldCharType="begin"/>
        </w:r>
        <w:r w:rsidR="00921914">
          <w:rPr>
            <w:noProof/>
            <w:webHidden/>
          </w:rPr>
          <w:instrText xml:space="preserve"> PAGEREF _Toc75590997 \h </w:instrText>
        </w:r>
        <w:r w:rsidR="00921914">
          <w:rPr>
            <w:noProof/>
            <w:webHidden/>
          </w:rPr>
        </w:r>
        <w:r w:rsidR="00921914">
          <w:rPr>
            <w:noProof/>
            <w:webHidden/>
          </w:rPr>
          <w:fldChar w:fldCharType="separate"/>
        </w:r>
        <w:r w:rsidR="00EF19DC">
          <w:rPr>
            <w:noProof/>
            <w:webHidden/>
          </w:rPr>
          <w:t>51</w:t>
        </w:r>
        <w:r w:rsidR="00921914">
          <w:rPr>
            <w:noProof/>
            <w:webHidden/>
          </w:rPr>
          <w:fldChar w:fldCharType="end"/>
        </w:r>
      </w:hyperlink>
    </w:p>
    <w:p w14:paraId="13329BEC" w14:textId="637FA833" w:rsidR="00921914" w:rsidRDefault="0017636E">
      <w:pPr>
        <w:pStyle w:val="TableofFigures"/>
        <w:tabs>
          <w:tab w:val="right" w:leader="dot" w:pos="9396"/>
        </w:tabs>
        <w:rPr>
          <w:rFonts w:asciiTheme="minorHAnsi" w:eastAsiaTheme="minorEastAsia" w:hAnsiTheme="minorHAnsi" w:cstheme="minorBidi"/>
          <w:noProof/>
        </w:rPr>
      </w:pPr>
      <w:hyperlink w:anchor="_Toc7559099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4.2:ReactJS logo</w:t>
        </w:r>
        <w:r w:rsidR="00921914">
          <w:rPr>
            <w:noProof/>
            <w:webHidden/>
          </w:rPr>
          <w:tab/>
        </w:r>
        <w:r w:rsidR="00921914">
          <w:rPr>
            <w:noProof/>
            <w:webHidden/>
          </w:rPr>
          <w:fldChar w:fldCharType="begin"/>
        </w:r>
        <w:r w:rsidR="00921914">
          <w:rPr>
            <w:noProof/>
            <w:webHidden/>
          </w:rPr>
          <w:instrText xml:space="preserve"> PAGEREF _Toc75590998 \h </w:instrText>
        </w:r>
        <w:r w:rsidR="00921914">
          <w:rPr>
            <w:noProof/>
            <w:webHidden/>
          </w:rPr>
        </w:r>
        <w:r w:rsidR="00921914">
          <w:rPr>
            <w:noProof/>
            <w:webHidden/>
          </w:rPr>
          <w:fldChar w:fldCharType="separate"/>
        </w:r>
        <w:r w:rsidR="00EF19DC">
          <w:rPr>
            <w:noProof/>
            <w:webHidden/>
          </w:rPr>
          <w:t>52</w:t>
        </w:r>
        <w:r w:rsidR="00921914">
          <w:rPr>
            <w:noProof/>
            <w:webHidden/>
          </w:rPr>
          <w:fldChar w:fldCharType="end"/>
        </w:r>
      </w:hyperlink>
    </w:p>
    <w:p w14:paraId="179470D9" w14:textId="32BA335D" w:rsidR="00921914" w:rsidRDefault="0017636E">
      <w:pPr>
        <w:pStyle w:val="TableofFigures"/>
        <w:tabs>
          <w:tab w:val="right" w:leader="dot" w:pos="9396"/>
        </w:tabs>
        <w:rPr>
          <w:rFonts w:asciiTheme="minorHAnsi" w:eastAsiaTheme="minorEastAsia" w:hAnsiTheme="minorHAnsi" w:cstheme="minorBidi"/>
          <w:noProof/>
        </w:rPr>
      </w:pPr>
      <w:hyperlink w:anchor="_Toc7559099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4.3:Redux Logo</w:t>
        </w:r>
        <w:r w:rsidR="00921914">
          <w:rPr>
            <w:noProof/>
            <w:webHidden/>
          </w:rPr>
          <w:tab/>
        </w:r>
        <w:r w:rsidR="00921914">
          <w:rPr>
            <w:noProof/>
            <w:webHidden/>
          </w:rPr>
          <w:fldChar w:fldCharType="begin"/>
        </w:r>
        <w:r w:rsidR="00921914">
          <w:rPr>
            <w:noProof/>
            <w:webHidden/>
          </w:rPr>
          <w:instrText xml:space="preserve"> PAGEREF _Toc75590999 \h </w:instrText>
        </w:r>
        <w:r w:rsidR="00921914">
          <w:rPr>
            <w:noProof/>
            <w:webHidden/>
          </w:rPr>
        </w:r>
        <w:r w:rsidR="00921914">
          <w:rPr>
            <w:noProof/>
            <w:webHidden/>
          </w:rPr>
          <w:fldChar w:fldCharType="separate"/>
        </w:r>
        <w:r w:rsidR="00EF19DC">
          <w:rPr>
            <w:noProof/>
            <w:webHidden/>
          </w:rPr>
          <w:t>52</w:t>
        </w:r>
        <w:r w:rsidR="00921914">
          <w:rPr>
            <w:noProof/>
            <w:webHidden/>
          </w:rPr>
          <w:fldChar w:fldCharType="end"/>
        </w:r>
      </w:hyperlink>
    </w:p>
    <w:p w14:paraId="34B9EC94" w14:textId="46413F4A" w:rsidR="00921914" w:rsidRDefault="0017636E">
      <w:pPr>
        <w:pStyle w:val="TableofFigures"/>
        <w:tabs>
          <w:tab w:val="right" w:leader="dot" w:pos="9396"/>
        </w:tabs>
        <w:rPr>
          <w:rFonts w:asciiTheme="minorHAnsi" w:eastAsiaTheme="minorEastAsia" w:hAnsiTheme="minorHAnsi" w:cstheme="minorBidi"/>
          <w:noProof/>
        </w:rPr>
      </w:pPr>
      <w:hyperlink w:anchor="_Toc7559100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4.4:Bootstrap Logo</w:t>
        </w:r>
        <w:r w:rsidR="00921914">
          <w:rPr>
            <w:noProof/>
            <w:webHidden/>
          </w:rPr>
          <w:tab/>
        </w:r>
        <w:r w:rsidR="00921914">
          <w:rPr>
            <w:noProof/>
            <w:webHidden/>
          </w:rPr>
          <w:fldChar w:fldCharType="begin"/>
        </w:r>
        <w:r w:rsidR="00921914">
          <w:rPr>
            <w:noProof/>
            <w:webHidden/>
          </w:rPr>
          <w:instrText xml:space="preserve"> PAGEREF _Toc75591000 \h </w:instrText>
        </w:r>
        <w:r w:rsidR="00921914">
          <w:rPr>
            <w:noProof/>
            <w:webHidden/>
          </w:rPr>
        </w:r>
        <w:r w:rsidR="00921914">
          <w:rPr>
            <w:noProof/>
            <w:webHidden/>
          </w:rPr>
          <w:fldChar w:fldCharType="separate"/>
        </w:r>
        <w:r w:rsidR="00EF19DC">
          <w:rPr>
            <w:noProof/>
            <w:webHidden/>
          </w:rPr>
          <w:t>52</w:t>
        </w:r>
        <w:r w:rsidR="00921914">
          <w:rPr>
            <w:noProof/>
            <w:webHidden/>
          </w:rPr>
          <w:fldChar w:fldCharType="end"/>
        </w:r>
      </w:hyperlink>
    </w:p>
    <w:p w14:paraId="5BB5C900" w14:textId="55945940" w:rsidR="00921914" w:rsidRDefault="0017636E">
      <w:pPr>
        <w:pStyle w:val="TableofFigures"/>
        <w:tabs>
          <w:tab w:val="right" w:leader="dot" w:pos="9396"/>
        </w:tabs>
        <w:rPr>
          <w:rFonts w:asciiTheme="minorHAnsi" w:eastAsiaTheme="minorEastAsia" w:hAnsiTheme="minorHAnsi" w:cstheme="minorBidi"/>
          <w:noProof/>
        </w:rPr>
      </w:pPr>
      <w:hyperlink w:anchor="_Toc7559100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4.5:Reactstrap Logo</w:t>
        </w:r>
        <w:r w:rsidR="00921914">
          <w:rPr>
            <w:noProof/>
            <w:webHidden/>
          </w:rPr>
          <w:tab/>
        </w:r>
        <w:r w:rsidR="00921914">
          <w:rPr>
            <w:noProof/>
            <w:webHidden/>
          </w:rPr>
          <w:fldChar w:fldCharType="begin"/>
        </w:r>
        <w:r w:rsidR="00921914">
          <w:rPr>
            <w:noProof/>
            <w:webHidden/>
          </w:rPr>
          <w:instrText xml:space="preserve"> PAGEREF _Toc75591001 \h </w:instrText>
        </w:r>
        <w:r w:rsidR="00921914">
          <w:rPr>
            <w:noProof/>
            <w:webHidden/>
          </w:rPr>
        </w:r>
        <w:r w:rsidR="00921914">
          <w:rPr>
            <w:noProof/>
            <w:webHidden/>
          </w:rPr>
          <w:fldChar w:fldCharType="separate"/>
        </w:r>
        <w:r w:rsidR="00EF19DC">
          <w:rPr>
            <w:noProof/>
            <w:webHidden/>
          </w:rPr>
          <w:t>53</w:t>
        </w:r>
        <w:r w:rsidR="00921914">
          <w:rPr>
            <w:noProof/>
            <w:webHidden/>
          </w:rPr>
          <w:fldChar w:fldCharType="end"/>
        </w:r>
      </w:hyperlink>
    </w:p>
    <w:p w14:paraId="67ECD9AB" w14:textId="65D00AA7" w:rsidR="00921914" w:rsidRDefault="0017636E">
      <w:pPr>
        <w:pStyle w:val="TableofFigures"/>
        <w:tabs>
          <w:tab w:val="right" w:leader="dot" w:pos="9396"/>
        </w:tabs>
        <w:rPr>
          <w:rFonts w:asciiTheme="minorHAnsi" w:eastAsiaTheme="minorEastAsia" w:hAnsiTheme="minorHAnsi" w:cstheme="minorBidi"/>
          <w:noProof/>
        </w:rPr>
      </w:pPr>
      <w:hyperlink w:anchor="_Toc7559100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4.6:Node.js Logo</w:t>
        </w:r>
        <w:r w:rsidR="00921914">
          <w:rPr>
            <w:noProof/>
            <w:webHidden/>
          </w:rPr>
          <w:tab/>
        </w:r>
        <w:r w:rsidR="00921914">
          <w:rPr>
            <w:noProof/>
            <w:webHidden/>
          </w:rPr>
          <w:fldChar w:fldCharType="begin"/>
        </w:r>
        <w:r w:rsidR="00921914">
          <w:rPr>
            <w:noProof/>
            <w:webHidden/>
          </w:rPr>
          <w:instrText xml:space="preserve"> PAGEREF _Toc75591002 \h </w:instrText>
        </w:r>
        <w:r w:rsidR="00921914">
          <w:rPr>
            <w:noProof/>
            <w:webHidden/>
          </w:rPr>
        </w:r>
        <w:r w:rsidR="00921914">
          <w:rPr>
            <w:noProof/>
            <w:webHidden/>
          </w:rPr>
          <w:fldChar w:fldCharType="separate"/>
        </w:r>
        <w:r w:rsidR="00EF19DC">
          <w:rPr>
            <w:noProof/>
            <w:webHidden/>
          </w:rPr>
          <w:t>53</w:t>
        </w:r>
        <w:r w:rsidR="00921914">
          <w:rPr>
            <w:noProof/>
            <w:webHidden/>
          </w:rPr>
          <w:fldChar w:fldCharType="end"/>
        </w:r>
      </w:hyperlink>
    </w:p>
    <w:p w14:paraId="046758B4" w14:textId="19D5ED9C" w:rsidR="00921914" w:rsidRDefault="0017636E">
      <w:pPr>
        <w:pStyle w:val="TableofFigures"/>
        <w:tabs>
          <w:tab w:val="right" w:leader="dot" w:pos="9396"/>
        </w:tabs>
        <w:rPr>
          <w:rFonts w:asciiTheme="minorHAnsi" w:eastAsiaTheme="minorEastAsia" w:hAnsiTheme="minorHAnsi" w:cstheme="minorBidi"/>
          <w:noProof/>
        </w:rPr>
      </w:pPr>
      <w:hyperlink w:anchor="_Toc7559100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4.7:Express.js logo</w:t>
        </w:r>
        <w:r w:rsidR="00921914">
          <w:rPr>
            <w:noProof/>
            <w:webHidden/>
          </w:rPr>
          <w:tab/>
        </w:r>
        <w:r w:rsidR="00921914">
          <w:rPr>
            <w:noProof/>
            <w:webHidden/>
          </w:rPr>
          <w:fldChar w:fldCharType="begin"/>
        </w:r>
        <w:r w:rsidR="00921914">
          <w:rPr>
            <w:noProof/>
            <w:webHidden/>
          </w:rPr>
          <w:instrText xml:space="preserve"> PAGEREF _Toc75591003 \h </w:instrText>
        </w:r>
        <w:r w:rsidR="00921914">
          <w:rPr>
            <w:noProof/>
            <w:webHidden/>
          </w:rPr>
        </w:r>
        <w:r w:rsidR="00921914">
          <w:rPr>
            <w:noProof/>
            <w:webHidden/>
          </w:rPr>
          <w:fldChar w:fldCharType="separate"/>
        </w:r>
        <w:r w:rsidR="00EF19DC">
          <w:rPr>
            <w:noProof/>
            <w:webHidden/>
          </w:rPr>
          <w:t>54</w:t>
        </w:r>
        <w:r w:rsidR="00921914">
          <w:rPr>
            <w:noProof/>
            <w:webHidden/>
          </w:rPr>
          <w:fldChar w:fldCharType="end"/>
        </w:r>
      </w:hyperlink>
    </w:p>
    <w:p w14:paraId="0BC2B43B" w14:textId="606601D5" w:rsidR="00921914" w:rsidRDefault="0017636E">
      <w:pPr>
        <w:pStyle w:val="TableofFigures"/>
        <w:tabs>
          <w:tab w:val="right" w:leader="dot" w:pos="9396"/>
        </w:tabs>
        <w:rPr>
          <w:rFonts w:asciiTheme="minorHAnsi" w:eastAsiaTheme="minorEastAsia" w:hAnsiTheme="minorHAnsi" w:cstheme="minorBidi"/>
          <w:noProof/>
        </w:rPr>
      </w:pPr>
      <w:hyperlink w:anchor="_Toc7559100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4.8:MongoDB logo</w:t>
        </w:r>
        <w:r w:rsidR="00921914">
          <w:rPr>
            <w:noProof/>
            <w:webHidden/>
          </w:rPr>
          <w:tab/>
        </w:r>
        <w:r w:rsidR="00921914">
          <w:rPr>
            <w:noProof/>
            <w:webHidden/>
          </w:rPr>
          <w:fldChar w:fldCharType="begin"/>
        </w:r>
        <w:r w:rsidR="00921914">
          <w:rPr>
            <w:noProof/>
            <w:webHidden/>
          </w:rPr>
          <w:instrText xml:space="preserve"> PAGEREF _Toc75591004 \h </w:instrText>
        </w:r>
        <w:r w:rsidR="00921914">
          <w:rPr>
            <w:noProof/>
            <w:webHidden/>
          </w:rPr>
        </w:r>
        <w:r w:rsidR="00921914">
          <w:rPr>
            <w:noProof/>
            <w:webHidden/>
          </w:rPr>
          <w:fldChar w:fldCharType="separate"/>
        </w:r>
        <w:r w:rsidR="00EF19DC">
          <w:rPr>
            <w:noProof/>
            <w:webHidden/>
          </w:rPr>
          <w:t>54</w:t>
        </w:r>
        <w:r w:rsidR="00921914">
          <w:rPr>
            <w:noProof/>
            <w:webHidden/>
          </w:rPr>
          <w:fldChar w:fldCharType="end"/>
        </w:r>
      </w:hyperlink>
    </w:p>
    <w:p w14:paraId="4788EFCF" w14:textId="625B571C" w:rsidR="00921914" w:rsidRDefault="0017636E">
      <w:pPr>
        <w:pStyle w:val="TableofFigures"/>
        <w:tabs>
          <w:tab w:val="right" w:leader="dot" w:pos="9396"/>
        </w:tabs>
        <w:rPr>
          <w:rFonts w:asciiTheme="minorHAnsi" w:eastAsiaTheme="minorEastAsia" w:hAnsiTheme="minorHAnsi" w:cstheme="minorBidi"/>
          <w:noProof/>
        </w:rPr>
      </w:pPr>
      <w:hyperlink w:anchor="_Toc7559100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4.9:Socket.io Logo</w:t>
        </w:r>
        <w:r w:rsidR="00921914">
          <w:rPr>
            <w:noProof/>
            <w:webHidden/>
          </w:rPr>
          <w:tab/>
        </w:r>
        <w:r w:rsidR="00921914">
          <w:rPr>
            <w:noProof/>
            <w:webHidden/>
          </w:rPr>
          <w:fldChar w:fldCharType="begin"/>
        </w:r>
        <w:r w:rsidR="00921914">
          <w:rPr>
            <w:noProof/>
            <w:webHidden/>
          </w:rPr>
          <w:instrText xml:space="preserve"> PAGEREF _Toc75591005 \h </w:instrText>
        </w:r>
        <w:r w:rsidR="00921914">
          <w:rPr>
            <w:noProof/>
            <w:webHidden/>
          </w:rPr>
        </w:r>
        <w:r w:rsidR="00921914">
          <w:rPr>
            <w:noProof/>
            <w:webHidden/>
          </w:rPr>
          <w:fldChar w:fldCharType="separate"/>
        </w:r>
        <w:r w:rsidR="00EF19DC">
          <w:rPr>
            <w:noProof/>
            <w:webHidden/>
          </w:rPr>
          <w:t>55</w:t>
        </w:r>
        <w:r w:rsidR="00921914">
          <w:rPr>
            <w:noProof/>
            <w:webHidden/>
          </w:rPr>
          <w:fldChar w:fldCharType="end"/>
        </w:r>
      </w:hyperlink>
    </w:p>
    <w:p w14:paraId="6B64B0C3" w14:textId="0E207FEA" w:rsidR="00921914" w:rsidRDefault="0017636E">
      <w:pPr>
        <w:pStyle w:val="TableofFigures"/>
        <w:tabs>
          <w:tab w:val="right" w:leader="dot" w:pos="9396"/>
        </w:tabs>
        <w:rPr>
          <w:rFonts w:asciiTheme="minorHAnsi" w:eastAsiaTheme="minorEastAsia" w:hAnsiTheme="minorHAnsi" w:cstheme="minorBidi"/>
          <w:noProof/>
        </w:rPr>
      </w:pPr>
      <w:hyperlink w:anchor="_Toc7559100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4.10:Visual Studio Code Logo</w:t>
        </w:r>
        <w:r w:rsidR="00921914">
          <w:rPr>
            <w:noProof/>
            <w:webHidden/>
          </w:rPr>
          <w:tab/>
        </w:r>
        <w:r w:rsidR="00921914">
          <w:rPr>
            <w:noProof/>
            <w:webHidden/>
          </w:rPr>
          <w:fldChar w:fldCharType="begin"/>
        </w:r>
        <w:r w:rsidR="00921914">
          <w:rPr>
            <w:noProof/>
            <w:webHidden/>
          </w:rPr>
          <w:instrText xml:space="preserve"> PAGEREF _Toc75591006 \h </w:instrText>
        </w:r>
        <w:r w:rsidR="00921914">
          <w:rPr>
            <w:noProof/>
            <w:webHidden/>
          </w:rPr>
        </w:r>
        <w:r w:rsidR="00921914">
          <w:rPr>
            <w:noProof/>
            <w:webHidden/>
          </w:rPr>
          <w:fldChar w:fldCharType="separate"/>
        </w:r>
        <w:r w:rsidR="00EF19DC">
          <w:rPr>
            <w:noProof/>
            <w:webHidden/>
          </w:rPr>
          <w:t>55</w:t>
        </w:r>
        <w:r w:rsidR="00921914">
          <w:rPr>
            <w:noProof/>
            <w:webHidden/>
          </w:rPr>
          <w:fldChar w:fldCharType="end"/>
        </w:r>
      </w:hyperlink>
    </w:p>
    <w:p w14:paraId="10DE1D82" w14:textId="6A3CC1AE" w:rsidR="00921914" w:rsidRDefault="0017636E">
      <w:pPr>
        <w:pStyle w:val="TableofFigures"/>
        <w:tabs>
          <w:tab w:val="right" w:leader="dot" w:pos="9396"/>
        </w:tabs>
        <w:rPr>
          <w:rFonts w:asciiTheme="minorHAnsi" w:eastAsiaTheme="minorEastAsia" w:hAnsiTheme="minorHAnsi" w:cstheme="minorBidi"/>
          <w:noProof/>
        </w:rPr>
      </w:pPr>
      <w:hyperlink w:anchor="_Toc7559100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4.11:StarUML Logo</w:t>
        </w:r>
        <w:r w:rsidR="00921914">
          <w:rPr>
            <w:noProof/>
            <w:webHidden/>
          </w:rPr>
          <w:tab/>
        </w:r>
        <w:r w:rsidR="00921914">
          <w:rPr>
            <w:noProof/>
            <w:webHidden/>
          </w:rPr>
          <w:fldChar w:fldCharType="begin"/>
        </w:r>
        <w:r w:rsidR="00921914">
          <w:rPr>
            <w:noProof/>
            <w:webHidden/>
          </w:rPr>
          <w:instrText xml:space="preserve"> PAGEREF _Toc75591007 \h </w:instrText>
        </w:r>
        <w:r w:rsidR="00921914">
          <w:rPr>
            <w:noProof/>
            <w:webHidden/>
          </w:rPr>
        </w:r>
        <w:r w:rsidR="00921914">
          <w:rPr>
            <w:noProof/>
            <w:webHidden/>
          </w:rPr>
          <w:fldChar w:fldCharType="separate"/>
        </w:r>
        <w:r w:rsidR="00EF19DC">
          <w:rPr>
            <w:noProof/>
            <w:webHidden/>
          </w:rPr>
          <w:t>56</w:t>
        </w:r>
        <w:r w:rsidR="00921914">
          <w:rPr>
            <w:noProof/>
            <w:webHidden/>
          </w:rPr>
          <w:fldChar w:fldCharType="end"/>
        </w:r>
      </w:hyperlink>
    </w:p>
    <w:p w14:paraId="341EB0A9" w14:textId="06687A2B" w:rsidR="00921914" w:rsidRDefault="0017636E">
      <w:pPr>
        <w:pStyle w:val="TableofFigures"/>
        <w:tabs>
          <w:tab w:val="right" w:leader="dot" w:pos="9396"/>
        </w:tabs>
        <w:rPr>
          <w:rFonts w:asciiTheme="minorHAnsi" w:eastAsiaTheme="minorEastAsia" w:hAnsiTheme="minorHAnsi" w:cstheme="minorBidi"/>
          <w:noProof/>
        </w:rPr>
      </w:pPr>
      <w:hyperlink w:anchor="_Toc7559100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4.12:draw.io Logo</w:t>
        </w:r>
        <w:r w:rsidR="00921914">
          <w:rPr>
            <w:noProof/>
            <w:webHidden/>
          </w:rPr>
          <w:tab/>
        </w:r>
        <w:r w:rsidR="00921914">
          <w:rPr>
            <w:noProof/>
            <w:webHidden/>
          </w:rPr>
          <w:fldChar w:fldCharType="begin"/>
        </w:r>
        <w:r w:rsidR="00921914">
          <w:rPr>
            <w:noProof/>
            <w:webHidden/>
          </w:rPr>
          <w:instrText xml:space="preserve"> PAGEREF _Toc75591008 \h </w:instrText>
        </w:r>
        <w:r w:rsidR="00921914">
          <w:rPr>
            <w:noProof/>
            <w:webHidden/>
          </w:rPr>
        </w:r>
        <w:r w:rsidR="00921914">
          <w:rPr>
            <w:noProof/>
            <w:webHidden/>
          </w:rPr>
          <w:fldChar w:fldCharType="separate"/>
        </w:r>
        <w:r w:rsidR="00EF19DC">
          <w:rPr>
            <w:noProof/>
            <w:webHidden/>
          </w:rPr>
          <w:t>56</w:t>
        </w:r>
        <w:r w:rsidR="00921914">
          <w:rPr>
            <w:noProof/>
            <w:webHidden/>
          </w:rPr>
          <w:fldChar w:fldCharType="end"/>
        </w:r>
      </w:hyperlink>
    </w:p>
    <w:p w14:paraId="186C1239" w14:textId="7A0CBB32" w:rsidR="00921914" w:rsidRDefault="0017636E">
      <w:pPr>
        <w:pStyle w:val="TableofFigures"/>
        <w:tabs>
          <w:tab w:val="right" w:leader="dot" w:pos="9396"/>
        </w:tabs>
        <w:rPr>
          <w:rFonts w:asciiTheme="minorHAnsi" w:eastAsiaTheme="minorEastAsia" w:hAnsiTheme="minorHAnsi" w:cstheme="minorBidi"/>
          <w:noProof/>
        </w:rPr>
      </w:pPr>
      <w:hyperlink w:anchor="_Toc7559100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4.13:Git Logo</w:t>
        </w:r>
        <w:r w:rsidR="00921914">
          <w:rPr>
            <w:noProof/>
            <w:webHidden/>
          </w:rPr>
          <w:tab/>
        </w:r>
        <w:r w:rsidR="00921914">
          <w:rPr>
            <w:noProof/>
            <w:webHidden/>
          </w:rPr>
          <w:fldChar w:fldCharType="begin"/>
        </w:r>
        <w:r w:rsidR="00921914">
          <w:rPr>
            <w:noProof/>
            <w:webHidden/>
          </w:rPr>
          <w:instrText xml:space="preserve"> PAGEREF _Toc75591009 \h </w:instrText>
        </w:r>
        <w:r w:rsidR="00921914">
          <w:rPr>
            <w:noProof/>
            <w:webHidden/>
          </w:rPr>
        </w:r>
        <w:r w:rsidR="00921914">
          <w:rPr>
            <w:noProof/>
            <w:webHidden/>
          </w:rPr>
          <w:fldChar w:fldCharType="separate"/>
        </w:r>
        <w:r w:rsidR="00EF19DC">
          <w:rPr>
            <w:noProof/>
            <w:webHidden/>
          </w:rPr>
          <w:t>56</w:t>
        </w:r>
        <w:r w:rsidR="00921914">
          <w:rPr>
            <w:noProof/>
            <w:webHidden/>
          </w:rPr>
          <w:fldChar w:fldCharType="end"/>
        </w:r>
      </w:hyperlink>
    </w:p>
    <w:p w14:paraId="0503CB7C" w14:textId="3CB2F0DC" w:rsidR="00921914" w:rsidRDefault="0017636E">
      <w:pPr>
        <w:pStyle w:val="TableofFigures"/>
        <w:tabs>
          <w:tab w:val="right" w:leader="dot" w:pos="9396"/>
        </w:tabs>
        <w:rPr>
          <w:rFonts w:asciiTheme="minorHAnsi" w:eastAsiaTheme="minorEastAsia" w:hAnsiTheme="minorHAnsi" w:cstheme="minorBidi"/>
          <w:noProof/>
        </w:rPr>
      </w:pPr>
      <w:hyperlink w:anchor="_Toc7559101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4.14:Postman Logo</w:t>
        </w:r>
        <w:r w:rsidR="00921914">
          <w:rPr>
            <w:noProof/>
            <w:webHidden/>
          </w:rPr>
          <w:tab/>
        </w:r>
        <w:r w:rsidR="00921914">
          <w:rPr>
            <w:noProof/>
            <w:webHidden/>
          </w:rPr>
          <w:fldChar w:fldCharType="begin"/>
        </w:r>
        <w:r w:rsidR="00921914">
          <w:rPr>
            <w:noProof/>
            <w:webHidden/>
          </w:rPr>
          <w:instrText xml:space="preserve"> PAGEREF _Toc75591010 \h </w:instrText>
        </w:r>
        <w:r w:rsidR="00921914">
          <w:rPr>
            <w:noProof/>
            <w:webHidden/>
          </w:rPr>
        </w:r>
        <w:r w:rsidR="00921914">
          <w:rPr>
            <w:noProof/>
            <w:webHidden/>
          </w:rPr>
          <w:fldChar w:fldCharType="separate"/>
        </w:r>
        <w:r w:rsidR="00EF19DC">
          <w:rPr>
            <w:noProof/>
            <w:webHidden/>
          </w:rPr>
          <w:t>57</w:t>
        </w:r>
        <w:r w:rsidR="00921914">
          <w:rPr>
            <w:noProof/>
            <w:webHidden/>
          </w:rPr>
          <w:fldChar w:fldCharType="end"/>
        </w:r>
      </w:hyperlink>
    </w:p>
    <w:p w14:paraId="7DA1FF0D" w14:textId="1AA61179" w:rsidR="00921914" w:rsidRDefault="0017636E">
      <w:pPr>
        <w:pStyle w:val="TableofFigures"/>
        <w:tabs>
          <w:tab w:val="right" w:leader="dot" w:pos="9396"/>
        </w:tabs>
        <w:rPr>
          <w:rFonts w:asciiTheme="minorHAnsi" w:eastAsiaTheme="minorEastAsia" w:hAnsiTheme="minorHAnsi" w:cstheme="minorBidi"/>
          <w:noProof/>
        </w:rPr>
      </w:pPr>
      <w:hyperlink w:anchor="_Toc7559101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4.15:Microsoft Word Logo</w:t>
        </w:r>
        <w:r w:rsidR="00921914">
          <w:rPr>
            <w:noProof/>
            <w:webHidden/>
          </w:rPr>
          <w:tab/>
        </w:r>
        <w:r w:rsidR="00921914">
          <w:rPr>
            <w:noProof/>
            <w:webHidden/>
          </w:rPr>
          <w:fldChar w:fldCharType="begin"/>
        </w:r>
        <w:r w:rsidR="00921914">
          <w:rPr>
            <w:noProof/>
            <w:webHidden/>
          </w:rPr>
          <w:instrText xml:space="preserve"> PAGEREF _Toc75591011 \h </w:instrText>
        </w:r>
        <w:r w:rsidR="00921914">
          <w:rPr>
            <w:noProof/>
            <w:webHidden/>
          </w:rPr>
        </w:r>
        <w:r w:rsidR="00921914">
          <w:rPr>
            <w:noProof/>
            <w:webHidden/>
          </w:rPr>
          <w:fldChar w:fldCharType="separate"/>
        </w:r>
        <w:r w:rsidR="00EF19DC">
          <w:rPr>
            <w:noProof/>
            <w:webHidden/>
          </w:rPr>
          <w:t>57</w:t>
        </w:r>
        <w:r w:rsidR="00921914">
          <w:rPr>
            <w:noProof/>
            <w:webHidden/>
          </w:rPr>
          <w:fldChar w:fldCharType="end"/>
        </w:r>
      </w:hyperlink>
    </w:p>
    <w:p w14:paraId="4AC29FF7" w14:textId="405D7CCC" w:rsidR="00921914" w:rsidRDefault="0017636E">
      <w:pPr>
        <w:pStyle w:val="TableofFigures"/>
        <w:tabs>
          <w:tab w:val="right" w:leader="dot" w:pos="9396"/>
        </w:tabs>
        <w:rPr>
          <w:rFonts w:asciiTheme="minorHAnsi" w:eastAsiaTheme="minorEastAsia" w:hAnsiTheme="minorHAnsi" w:cstheme="minorBidi"/>
          <w:noProof/>
        </w:rPr>
      </w:pPr>
      <w:hyperlink w:anchor="_Toc7559101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4.16:Home page</w:t>
        </w:r>
        <w:r w:rsidR="00921914">
          <w:rPr>
            <w:noProof/>
            <w:webHidden/>
          </w:rPr>
          <w:tab/>
        </w:r>
        <w:r w:rsidR="00921914">
          <w:rPr>
            <w:noProof/>
            <w:webHidden/>
          </w:rPr>
          <w:fldChar w:fldCharType="begin"/>
        </w:r>
        <w:r w:rsidR="00921914">
          <w:rPr>
            <w:noProof/>
            <w:webHidden/>
          </w:rPr>
          <w:instrText xml:space="preserve"> PAGEREF _Toc75591012 \h </w:instrText>
        </w:r>
        <w:r w:rsidR="00921914">
          <w:rPr>
            <w:noProof/>
            <w:webHidden/>
          </w:rPr>
        </w:r>
        <w:r w:rsidR="00921914">
          <w:rPr>
            <w:noProof/>
            <w:webHidden/>
          </w:rPr>
          <w:fldChar w:fldCharType="separate"/>
        </w:r>
        <w:r w:rsidR="00EF19DC">
          <w:rPr>
            <w:noProof/>
            <w:webHidden/>
          </w:rPr>
          <w:t>58</w:t>
        </w:r>
        <w:r w:rsidR="00921914">
          <w:rPr>
            <w:noProof/>
            <w:webHidden/>
          </w:rPr>
          <w:fldChar w:fldCharType="end"/>
        </w:r>
      </w:hyperlink>
    </w:p>
    <w:p w14:paraId="277FA584" w14:textId="7C168A9A" w:rsidR="00921914" w:rsidRDefault="0017636E">
      <w:pPr>
        <w:pStyle w:val="TableofFigures"/>
        <w:tabs>
          <w:tab w:val="right" w:leader="dot" w:pos="9396"/>
        </w:tabs>
        <w:rPr>
          <w:rFonts w:asciiTheme="minorHAnsi" w:eastAsiaTheme="minorEastAsia" w:hAnsiTheme="minorHAnsi" w:cstheme="minorBidi"/>
          <w:noProof/>
        </w:rPr>
      </w:pPr>
      <w:hyperlink w:anchor="_Toc7559101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4.17:Registration Interface</w:t>
        </w:r>
        <w:r w:rsidR="00921914">
          <w:rPr>
            <w:noProof/>
            <w:webHidden/>
          </w:rPr>
          <w:tab/>
        </w:r>
        <w:r w:rsidR="00921914">
          <w:rPr>
            <w:noProof/>
            <w:webHidden/>
          </w:rPr>
          <w:fldChar w:fldCharType="begin"/>
        </w:r>
        <w:r w:rsidR="00921914">
          <w:rPr>
            <w:noProof/>
            <w:webHidden/>
          </w:rPr>
          <w:instrText xml:space="preserve"> PAGEREF _Toc75591013 \h </w:instrText>
        </w:r>
        <w:r w:rsidR="00921914">
          <w:rPr>
            <w:noProof/>
            <w:webHidden/>
          </w:rPr>
        </w:r>
        <w:r w:rsidR="00921914">
          <w:rPr>
            <w:noProof/>
            <w:webHidden/>
          </w:rPr>
          <w:fldChar w:fldCharType="separate"/>
        </w:r>
        <w:r w:rsidR="00EF19DC">
          <w:rPr>
            <w:noProof/>
            <w:webHidden/>
          </w:rPr>
          <w:t>59</w:t>
        </w:r>
        <w:r w:rsidR="00921914">
          <w:rPr>
            <w:noProof/>
            <w:webHidden/>
          </w:rPr>
          <w:fldChar w:fldCharType="end"/>
        </w:r>
      </w:hyperlink>
    </w:p>
    <w:p w14:paraId="66FD8A2C" w14:textId="5B8BCC99" w:rsidR="00921914" w:rsidRDefault="0017636E">
      <w:pPr>
        <w:pStyle w:val="TableofFigures"/>
        <w:tabs>
          <w:tab w:val="right" w:leader="dot" w:pos="9396"/>
        </w:tabs>
        <w:rPr>
          <w:rFonts w:asciiTheme="minorHAnsi" w:eastAsiaTheme="minorEastAsia" w:hAnsiTheme="minorHAnsi" w:cstheme="minorBidi"/>
          <w:noProof/>
        </w:rPr>
      </w:pPr>
      <w:hyperlink w:anchor="_Toc7559101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4.18:Login interface</w:t>
        </w:r>
        <w:r w:rsidR="00921914">
          <w:rPr>
            <w:noProof/>
            <w:webHidden/>
          </w:rPr>
          <w:tab/>
        </w:r>
        <w:r w:rsidR="00921914">
          <w:rPr>
            <w:noProof/>
            <w:webHidden/>
          </w:rPr>
          <w:fldChar w:fldCharType="begin"/>
        </w:r>
        <w:r w:rsidR="00921914">
          <w:rPr>
            <w:noProof/>
            <w:webHidden/>
          </w:rPr>
          <w:instrText xml:space="preserve"> PAGEREF _Toc75591014 \h </w:instrText>
        </w:r>
        <w:r w:rsidR="00921914">
          <w:rPr>
            <w:noProof/>
            <w:webHidden/>
          </w:rPr>
        </w:r>
        <w:r w:rsidR="00921914">
          <w:rPr>
            <w:noProof/>
            <w:webHidden/>
          </w:rPr>
          <w:fldChar w:fldCharType="separate"/>
        </w:r>
        <w:r w:rsidR="00EF19DC">
          <w:rPr>
            <w:noProof/>
            <w:webHidden/>
          </w:rPr>
          <w:t>60</w:t>
        </w:r>
        <w:r w:rsidR="00921914">
          <w:rPr>
            <w:noProof/>
            <w:webHidden/>
          </w:rPr>
          <w:fldChar w:fldCharType="end"/>
        </w:r>
      </w:hyperlink>
    </w:p>
    <w:p w14:paraId="27AAB64B" w14:textId="156F2516" w:rsidR="00921914" w:rsidRDefault="0017636E">
      <w:pPr>
        <w:pStyle w:val="TableofFigures"/>
        <w:tabs>
          <w:tab w:val="right" w:leader="dot" w:pos="9396"/>
        </w:tabs>
        <w:rPr>
          <w:rFonts w:asciiTheme="minorHAnsi" w:eastAsiaTheme="minorEastAsia" w:hAnsiTheme="minorHAnsi" w:cstheme="minorBidi"/>
          <w:noProof/>
        </w:rPr>
      </w:pPr>
      <w:hyperlink w:anchor="_Toc7559101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4.19:Admin Dashboard</w:t>
        </w:r>
        <w:r w:rsidR="00921914">
          <w:rPr>
            <w:noProof/>
            <w:webHidden/>
          </w:rPr>
          <w:tab/>
        </w:r>
        <w:r w:rsidR="00921914">
          <w:rPr>
            <w:noProof/>
            <w:webHidden/>
          </w:rPr>
          <w:fldChar w:fldCharType="begin"/>
        </w:r>
        <w:r w:rsidR="00921914">
          <w:rPr>
            <w:noProof/>
            <w:webHidden/>
          </w:rPr>
          <w:instrText xml:space="preserve"> PAGEREF _Toc75591015 \h </w:instrText>
        </w:r>
        <w:r w:rsidR="00921914">
          <w:rPr>
            <w:noProof/>
            <w:webHidden/>
          </w:rPr>
        </w:r>
        <w:r w:rsidR="00921914">
          <w:rPr>
            <w:noProof/>
            <w:webHidden/>
          </w:rPr>
          <w:fldChar w:fldCharType="separate"/>
        </w:r>
        <w:r w:rsidR="00EF19DC">
          <w:rPr>
            <w:noProof/>
            <w:webHidden/>
          </w:rPr>
          <w:t>61</w:t>
        </w:r>
        <w:r w:rsidR="00921914">
          <w:rPr>
            <w:noProof/>
            <w:webHidden/>
          </w:rPr>
          <w:fldChar w:fldCharType="end"/>
        </w:r>
      </w:hyperlink>
    </w:p>
    <w:p w14:paraId="5B201BD5" w14:textId="4C0D2C65" w:rsidR="00921914" w:rsidRDefault="0017636E">
      <w:pPr>
        <w:pStyle w:val="TableofFigures"/>
        <w:tabs>
          <w:tab w:val="right" w:leader="dot" w:pos="9396"/>
        </w:tabs>
        <w:rPr>
          <w:rFonts w:asciiTheme="minorHAnsi" w:eastAsiaTheme="minorEastAsia" w:hAnsiTheme="minorHAnsi" w:cstheme="minorBidi"/>
          <w:noProof/>
        </w:rPr>
      </w:pPr>
      <w:hyperlink w:anchor="_Toc7559101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4.20:User Dashboard</w:t>
        </w:r>
        <w:r w:rsidR="00921914">
          <w:rPr>
            <w:noProof/>
            <w:webHidden/>
          </w:rPr>
          <w:tab/>
        </w:r>
        <w:r w:rsidR="00921914">
          <w:rPr>
            <w:noProof/>
            <w:webHidden/>
          </w:rPr>
          <w:fldChar w:fldCharType="begin"/>
        </w:r>
        <w:r w:rsidR="00921914">
          <w:rPr>
            <w:noProof/>
            <w:webHidden/>
          </w:rPr>
          <w:instrText xml:space="preserve"> PAGEREF _Toc75591016 \h </w:instrText>
        </w:r>
        <w:r w:rsidR="00921914">
          <w:rPr>
            <w:noProof/>
            <w:webHidden/>
          </w:rPr>
        </w:r>
        <w:r w:rsidR="00921914">
          <w:rPr>
            <w:noProof/>
            <w:webHidden/>
          </w:rPr>
          <w:fldChar w:fldCharType="separate"/>
        </w:r>
        <w:r w:rsidR="00EF19DC">
          <w:rPr>
            <w:noProof/>
            <w:webHidden/>
          </w:rPr>
          <w:t>61</w:t>
        </w:r>
        <w:r w:rsidR="00921914">
          <w:rPr>
            <w:noProof/>
            <w:webHidden/>
          </w:rPr>
          <w:fldChar w:fldCharType="end"/>
        </w:r>
      </w:hyperlink>
    </w:p>
    <w:p w14:paraId="79D8AA3E" w14:textId="62BA8638" w:rsidR="00921914" w:rsidRDefault="0017636E">
      <w:pPr>
        <w:pStyle w:val="TableofFigures"/>
        <w:tabs>
          <w:tab w:val="right" w:leader="dot" w:pos="9396"/>
        </w:tabs>
        <w:rPr>
          <w:rFonts w:asciiTheme="minorHAnsi" w:eastAsiaTheme="minorEastAsia" w:hAnsiTheme="minorHAnsi" w:cstheme="minorBidi"/>
          <w:noProof/>
        </w:rPr>
      </w:pPr>
      <w:hyperlink w:anchor="_Toc7559101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4.21</w:t>
        </w:r>
        <w:r w:rsidR="00921914" w:rsidRPr="009E1C99">
          <w:rPr>
            <w:rStyle w:val="Hyperlink"/>
            <w:noProof/>
            <w:lang w:val="fr-FR"/>
          </w:rPr>
          <w:t>:Create workout 1</w:t>
        </w:r>
        <w:r w:rsidR="00921914">
          <w:rPr>
            <w:noProof/>
            <w:webHidden/>
          </w:rPr>
          <w:tab/>
        </w:r>
        <w:r w:rsidR="00921914">
          <w:rPr>
            <w:noProof/>
            <w:webHidden/>
          </w:rPr>
          <w:fldChar w:fldCharType="begin"/>
        </w:r>
        <w:r w:rsidR="00921914">
          <w:rPr>
            <w:noProof/>
            <w:webHidden/>
          </w:rPr>
          <w:instrText xml:space="preserve"> PAGEREF _Toc75591017 \h </w:instrText>
        </w:r>
        <w:r w:rsidR="00921914">
          <w:rPr>
            <w:noProof/>
            <w:webHidden/>
          </w:rPr>
        </w:r>
        <w:r w:rsidR="00921914">
          <w:rPr>
            <w:noProof/>
            <w:webHidden/>
          </w:rPr>
          <w:fldChar w:fldCharType="separate"/>
        </w:r>
        <w:r w:rsidR="00EF19DC">
          <w:rPr>
            <w:noProof/>
            <w:webHidden/>
          </w:rPr>
          <w:t>62</w:t>
        </w:r>
        <w:r w:rsidR="00921914">
          <w:rPr>
            <w:noProof/>
            <w:webHidden/>
          </w:rPr>
          <w:fldChar w:fldCharType="end"/>
        </w:r>
      </w:hyperlink>
    </w:p>
    <w:p w14:paraId="080813FF" w14:textId="4E85A00B" w:rsidR="00921914" w:rsidRDefault="0017636E">
      <w:pPr>
        <w:pStyle w:val="TableofFigures"/>
        <w:tabs>
          <w:tab w:val="right" w:leader="dot" w:pos="9396"/>
        </w:tabs>
        <w:rPr>
          <w:rFonts w:asciiTheme="minorHAnsi" w:eastAsiaTheme="minorEastAsia" w:hAnsiTheme="minorHAnsi" w:cstheme="minorBidi"/>
          <w:noProof/>
        </w:rPr>
      </w:pPr>
      <w:hyperlink w:anchor="_Toc7559101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4.22:Create Workout 2</w:t>
        </w:r>
        <w:r w:rsidR="00921914">
          <w:rPr>
            <w:noProof/>
            <w:webHidden/>
          </w:rPr>
          <w:tab/>
        </w:r>
        <w:r w:rsidR="00921914">
          <w:rPr>
            <w:noProof/>
            <w:webHidden/>
          </w:rPr>
          <w:fldChar w:fldCharType="begin"/>
        </w:r>
        <w:r w:rsidR="00921914">
          <w:rPr>
            <w:noProof/>
            <w:webHidden/>
          </w:rPr>
          <w:instrText xml:space="preserve"> PAGEREF _Toc75591018 \h </w:instrText>
        </w:r>
        <w:r w:rsidR="00921914">
          <w:rPr>
            <w:noProof/>
            <w:webHidden/>
          </w:rPr>
        </w:r>
        <w:r w:rsidR="00921914">
          <w:rPr>
            <w:noProof/>
            <w:webHidden/>
          </w:rPr>
          <w:fldChar w:fldCharType="separate"/>
        </w:r>
        <w:r w:rsidR="00EF19DC">
          <w:rPr>
            <w:noProof/>
            <w:webHidden/>
          </w:rPr>
          <w:t>62</w:t>
        </w:r>
        <w:r w:rsidR="00921914">
          <w:rPr>
            <w:noProof/>
            <w:webHidden/>
          </w:rPr>
          <w:fldChar w:fldCharType="end"/>
        </w:r>
      </w:hyperlink>
    </w:p>
    <w:p w14:paraId="38F3E0B3" w14:textId="470A673F" w:rsidR="00921914" w:rsidRDefault="0017636E">
      <w:pPr>
        <w:pStyle w:val="TableofFigures"/>
        <w:tabs>
          <w:tab w:val="right" w:leader="dot" w:pos="9396"/>
        </w:tabs>
        <w:rPr>
          <w:rFonts w:asciiTheme="minorHAnsi" w:eastAsiaTheme="minorEastAsia" w:hAnsiTheme="minorHAnsi" w:cstheme="minorBidi"/>
          <w:noProof/>
        </w:rPr>
      </w:pPr>
      <w:hyperlink w:anchor="_Toc7559101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4.23:The Manage Workout Interface</w:t>
        </w:r>
        <w:r w:rsidR="00921914">
          <w:rPr>
            <w:noProof/>
            <w:webHidden/>
          </w:rPr>
          <w:tab/>
        </w:r>
        <w:r w:rsidR="00921914">
          <w:rPr>
            <w:noProof/>
            <w:webHidden/>
          </w:rPr>
          <w:fldChar w:fldCharType="begin"/>
        </w:r>
        <w:r w:rsidR="00921914">
          <w:rPr>
            <w:noProof/>
            <w:webHidden/>
          </w:rPr>
          <w:instrText xml:space="preserve"> PAGEREF _Toc75591019 \h </w:instrText>
        </w:r>
        <w:r w:rsidR="00921914">
          <w:rPr>
            <w:noProof/>
            <w:webHidden/>
          </w:rPr>
        </w:r>
        <w:r w:rsidR="00921914">
          <w:rPr>
            <w:noProof/>
            <w:webHidden/>
          </w:rPr>
          <w:fldChar w:fldCharType="separate"/>
        </w:r>
        <w:r w:rsidR="00EF19DC">
          <w:rPr>
            <w:noProof/>
            <w:webHidden/>
          </w:rPr>
          <w:t>63</w:t>
        </w:r>
        <w:r w:rsidR="00921914">
          <w:rPr>
            <w:noProof/>
            <w:webHidden/>
          </w:rPr>
          <w:fldChar w:fldCharType="end"/>
        </w:r>
      </w:hyperlink>
    </w:p>
    <w:p w14:paraId="7EFFFC4E" w14:textId="1008EB85" w:rsidR="00921914" w:rsidRDefault="0017636E">
      <w:pPr>
        <w:pStyle w:val="TableofFigures"/>
        <w:tabs>
          <w:tab w:val="right" w:leader="dot" w:pos="9396"/>
        </w:tabs>
        <w:rPr>
          <w:rFonts w:asciiTheme="minorHAnsi" w:eastAsiaTheme="minorEastAsia" w:hAnsiTheme="minorHAnsi" w:cstheme="minorBidi"/>
          <w:noProof/>
        </w:rPr>
      </w:pPr>
      <w:hyperlink w:anchor="_Toc7559102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4.24:Manage Users Interface</w:t>
        </w:r>
        <w:r w:rsidR="00921914">
          <w:rPr>
            <w:noProof/>
            <w:webHidden/>
          </w:rPr>
          <w:tab/>
        </w:r>
        <w:r w:rsidR="00921914">
          <w:rPr>
            <w:noProof/>
            <w:webHidden/>
          </w:rPr>
          <w:fldChar w:fldCharType="begin"/>
        </w:r>
        <w:r w:rsidR="00921914">
          <w:rPr>
            <w:noProof/>
            <w:webHidden/>
          </w:rPr>
          <w:instrText xml:space="preserve"> PAGEREF _Toc75591020 \h </w:instrText>
        </w:r>
        <w:r w:rsidR="00921914">
          <w:rPr>
            <w:noProof/>
            <w:webHidden/>
          </w:rPr>
        </w:r>
        <w:r w:rsidR="00921914">
          <w:rPr>
            <w:noProof/>
            <w:webHidden/>
          </w:rPr>
          <w:fldChar w:fldCharType="separate"/>
        </w:r>
        <w:r w:rsidR="00EF19DC">
          <w:rPr>
            <w:noProof/>
            <w:webHidden/>
          </w:rPr>
          <w:t>64</w:t>
        </w:r>
        <w:r w:rsidR="00921914">
          <w:rPr>
            <w:noProof/>
            <w:webHidden/>
          </w:rPr>
          <w:fldChar w:fldCharType="end"/>
        </w:r>
      </w:hyperlink>
    </w:p>
    <w:p w14:paraId="3D7F2EE7" w14:textId="51C12284" w:rsidR="00921914" w:rsidRDefault="0017636E">
      <w:pPr>
        <w:pStyle w:val="TableofFigures"/>
        <w:tabs>
          <w:tab w:val="right" w:leader="dot" w:pos="9396"/>
        </w:tabs>
        <w:rPr>
          <w:rFonts w:asciiTheme="minorHAnsi" w:eastAsiaTheme="minorEastAsia" w:hAnsiTheme="minorHAnsi" w:cstheme="minorBidi"/>
          <w:noProof/>
        </w:rPr>
      </w:pPr>
      <w:hyperlink w:anchor="_Toc7559102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4.25:Chat Interface</w:t>
        </w:r>
        <w:r w:rsidR="00921914">
          <w:rPr>
            <w:noProof/>
            <w:webHidden/>
          </w:rPr>
          <w:tab/>
        </w:r>
        <w:r w:rsidR="00921914">
          <w:rPr>
            <w:noProof/>
            <w:webHidden/>
          </w:rPr>
          <w:fldChar w:fldCharType="begin"/>
        </w:r>
        <w:r w:rsidR="00921914">
          <w:rPr>
            <w:noProof/>
            <w:webHidden/>
          </w:rPr>
          <w:instrText xml:space="preserve"> PAGEREF _Toc75591021 \h </w:instrText>
        </w:r>
        <w:r w:rsidR="00921914">
          <w:rPr>
            <w:noProof/>
            <w:webHidden/>
          </w:rPr>
        </w:r>
        <w:r w:rsidR="00921914">
          <w:rPr>
            <w:noProof/>
            <w:webHidden/>
          </w:rPr>
          <w:fldChar w:fldCharType="separate"/>
        </w:r>
        <w:r w:rsidR="00EF19DC">
          <w:rPr>
            <w:noProof/>
            <w:webHidden/>
          </w:rPr>
          <w:t>64</w:t>
        </w:r>
        <w:r w:rsidR="00921914">
          <w:rPr>
            <w:noProof/>
            <w:webHidden/>
          </w:rPr>
          <w:fldChar w:fldCharType="end"/>
        </w:r>
      </w:hyperlink>
    </w:p>
    <w:p w14:paraId="5337236B" w14:textId="765E01BD" w:rsidR="00921914" w:rsidRDefault="0017636E">
      <w:pPr>
        <w:pStyle w:val="TableofFigures"/>
        <w:tabs>
          <w:tab w:val="right" w:leader="dot" w:pos="9396"/>
        </w:tabs>
        <w:rPr>
          <w:rFonts w:asciiTheme="minorHAnsi" w:eastAsiaTheme="minorEastAsia" w:hAnsiTheme="minorHAnsi" w:cstheme="minorBidi"/>
          <w:noProof/>
        </w:rPr>
      </w:pPr>
      <w:hyperlink w:anchor="_Toc7559102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4.26:Create Group Chat Interface</w:t>
        </w:r>
        <w:r w:rsidR="00921914">
          <w:rPr>
            <w:noProof/>
            <w:webHidden/>
          </w:rPr>
          <w:tab/>
        </w:r>
        <w:r w:rsidR="00921914">
          <w:rPr>
            <w:noProof/>
            <w:webHidden/>
          </w:rPr>
          <w:fldChar w:fldCharType="begin"/>
        </w:r>
        <w:r w:rsidR="00921914">
          <w:rPr>
            <w:noProof/>
            <w:webHidden/>
          </w:rPr>
          <w:instrText xml:space="preserve"> PAGEREF _Toc75591022 \h </w:instrText>
        </w:r>
        <w:r w:rsidR="00921914">
          <w:rPr>
            <w:noProof/>
            <w:webHidden/>
          </w:rPr>
        </w:r>
        <w:r w:rsidR="00921914">
          <w:rPr>
            <w:noProof/>
            <w:webHidden/>
          </w:rPr>
          <w:fldChar w:fldCharType="separate"/>
        </w:r>
        <w:r w:rsidR="00EF19DC">
          <w:rPr>
            <w:noProof/>
            <w:webHidden/>
          </w:rPr>
          <w:t>65</w:t>
        </w:r>
        <w:r w:rsidR="00921914">
          <w:rPr>
            <w:noProof/>
            <w:webHidden/>
          </w:rPr>
          <w:fldChar w:fldCharType="end"/>
        </w:r>
      </w:hyperlink>
    </w:p>
    <w:p w14:paraId="05568F00" w14:textId="2E42218E" w:rsidR="00921914" w:rsidRDefault="0017636E">
      <w:pPr>
        <w:pStyle w:val="TableofFigures"/>
        <w:tabs>
          <w:tab w:val="right" w:leader="dot" w:pos="9396"/>
        </w:tabs>
        <w:rPr>
          <w:rFonts w:asciiTheme="minorHAnsi" w:eastAsiaTheme="minorEastAsia" w:hAnsiTheme="minorHAnsi" w:cstheme="minorBidi"/>
          <w:noProof/>
        </w:rPr>
      </w:pPr>
      <w:hyperlink w:anchor="_Toc7559102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4.27:Leaderboard Interface</w:t>
        </w:r>
        <w:r w:rsidR="00921914">
          <w:rPr>
            <w:noProof/>
            <w:webHidden/>
          </w:rPr>
          <w:tab/>
        </w:r>
        <w:r w:rsidR="00921914">
          <w:rPr>
            <w:noProof/>
            <w:webHidden/>
          </w:rPr>
          <w:fldChar w:fldCharType="begin"/>
        </w:r>
        <w:r w:rsidR="00921914">
          <w:rPr>
            <w:noProof/>
            <w:webHidden/>
          </w:rPr>
          <w:instrText xml:space="preserve"> PAGEREF _Toc75591023 \h </w:instrText>
        </w:r>
        <w:r w:rsidR="00921914">
          <w:rPr>
            <w:noProof/>
            <w:webHidden/>
          </w:rPr>
        </w:r>
        <w:r w:rsidR="00921914">
          <w:rPr>
            <w:noProof/>
            <w:webHidden/>
          </w:rPr>
          <w:fldChar w:fldCharType="separate"/>
        </w:r>
        <w:r w:rsidR="00EF19DC">
          <w:rPr>
            <w:noProof/>
            <w:webHidden/>
          </w:rPr>
          <w:t>66</w:t>
        </w:r>
        <w:r w:rsidR="00921914">
          <w:rPr>
            <w:noProof/>
            <w:webHidden/>
          </w:rPr>
          <w:fldChar w:fldCharType="end"/>
        </w:r>
      </w:hyperlink>
    </w:p>
    <w:p w14:paraId="64B89F48" w14:textId="47F1CCF4" w:rsidR="00921914" w:rsidRDefault="0017636E">
      <w:pPr>
        <w:pStyle w:val="TableofFigures"/>
        <w:tabs>
          <w:tab w:val="right" w:leader="dot" w:pos="9396"/>
        </w:tabs>
        <w:rPr>
          <w:rFonts w:asciiTheme="minorHAnsi" w:eastAsiaTheme="minorEastAsia" w:hAnsiTheme="minorHAnsi" w:cstheme="minorBidi"/>
          <w:noProof/>
        </w:rPr>
      </w:pPr>
      <w:hyperlink w:anchor="_Toc7559102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4.28::Profile Interface</w:t>
        </w:r>
        <w:r w:rsidR="00921914">
          <w:rPr>
            <w:noProof/>
            <w:webHidden/>
          </w:rPr>
          <w:tab/>
        </w:r>
        <w:r w:rsidR="00921914">
          <w:rPr>
            <w:noProof/>
            <w:webHidden/>
          </w:rPr>
          <w:fldChar w:fldCharType="begin"/>
        </w:r>
        <w:r w:rsidR="00921914">
          <w:rPr>
            <w:noProof/>
            <w:webHidden/>
          </w:rPr>
          <w:instrText xml:space="preserve"> PAGEREF _Toc75591024 \h </w:instrText>
        </w:r>
        <w:r w:rsidR="00921914">
          <w:rPr>
            <w:noProof/>
            <w:webHidden/>
          </w:rPr>
        </w:r>
        <w:r w:rsidR="00921914">
          <w:rPr>
            <w:noProof/>
            <w:webHidden/>
          </w:rPr>
          <w:fldChar w:fldCharType="separate"/>
        </w:r>
        <w:r w:rsidR="00EF19DC">
          <w:rPr>
            <w:noProof/>
            <w:webHidden/>
          </w:rPr>
          <w:t>67</w:t>
        </w:r>
        <w:r w:rsidR="00921914">
          <w:rPr>
            <w:noProof/>
            <w:webHidden/>
          </w:rPr>
          <w:fldChar w:fldCharType="end"/>
        </w:r>
      </w:hyperlink>
    </w:p>
    <w:p w14:paraId="0B8ECD56" w14:textId="19C37469" w:rsidR="004678AB" w:rsidRDefault="0045264A">
      <w:pPr>
        <w:pageBreakBefore/>
        <w:suppressAutoHyphens w:val="0"/>
        <w:rPr>
          <w:lang w:bidi="ar-TN"/>
        </w:rPr>
      </w:pPr>
      <w:r>
        <w:rPr>
          <w:lang w:bidi="ar-TN"/>
        </w:rPr>
        <w:lastRenderedPageBreak/>
        <w:fldChar w:fldCharType="end"/>
      </w:r>
    </w:p>
    <w:p w14:paraId="00681DD0" w14:textId="77777777" w:rsidR="004678AB" w:rsidRDefault="004678AB">
      <w:pPr>
        <w:suppressAutoHyphens w:val="0"/>
        <w:rPr>
          <w:lang w:bidi="ar-TN"/>
        </w:rPr>
      </w:pPr>
    </w:p>
    <w:p w14:paraId="354C5632" w14:textId="77777777" w:rsidR="004678AB" w:rsidRDefault="004678AB">
      <w:pPr>
        <w:suppressAutoHyphens w:val="0"/>
        <w:rPr>
          <w:lang w:bidi="ar-TN"/>
        </w:rPr>
      </w:pPr>
    </w:p>
    <w:p w14:paraId="146A054C" w14:textId="4093B37F" w:rsidR="004678AB" w:rsidRDefault="00E02526">
      <w:pPr>
        <w:suppressAutoHyphens w:val="0"/>
        <w:rPr>
          <w:rFonts w:ascii="Calibri Light" w:eastAsia="Times New Roman" w:hAnsi="Calibri Light" w:cs="Times New Roman"/>
          <w:spacing w:val="-10"/>
          <w:kern w:val="3"/>
          <w:sz w:val="56"/>
          <w:szCs w:val="56"/>
          <w:lang w:bidi="ar-TN"/>
        </w:rPr>
      </w:pPr>
      <w:r>
        <w:rPr>
          <w:rFonts w:ascii="Calibri Light" w:eastAsia="Times New Roman" w:hAnsi="Calibri Light" w:cs="Times New Roman"/>
          <w:spacing w:val="-10"/>
          <w:kern w:val="3"/>
          <w:sz w:val="56"/>
          <w:szCs w:val="56"/>
          <w:lang w:bidi="ar-TN"/>
        </w:rPr>
        <w:t>Tables</w:t>
      </w:r>
    </w:p>
    <w:p w14:paraId="7843FB9A" w14:textId="08073A0E" w:rsidR="00E02526" w:rsidRDefault="00E02526">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"Table" </w:instrText>
      </w:r>
      <w:r>
        <w:rPr>
          <w:lang w:bidi="ar-TN"/>
        </w:rPr>
        <w:fldChar w:fldCharType="separate"/>
      </w:r>
      <w:hyperlink w:anchor="_Toc75557361" w:history="1">
        <w:r w:rsidRPr="00937AAF">
          <w:rPr>
            <w:rStyle w:val="Hyperlink"/>
            <w:noProof/>
          </w:rPr>
          <w:t xml:space="preserve">Table </w:t>
        </w:r>
        <w:r w:rsidRPr="00937AAF">
          <w:rPr>
            <w:rStyle w:val="Hyperlink"/>
            <w:rFonts w:hint="eastAsia"/>
            <w:noProof/>
            <w:cs/>
          </w:rPr>
          <w:t>‎</w:t>
        </w:r>
        <w:r w:rsidRPr="00937AAF">
          <w:rPr>
            <w:rStyle w:val="Hyperlink"/>
            <w:noProof/>
          </w:rPr>
          <w:t>1.1:Comparison of Existing Apps and current project</w:t>
        </w:r>
        <w:r>
          <w:rPr>
            <w:noProof/>
            <w:webHidden/>
          </w:rPr>
          <w:tab/>
        </w:r>
        <w:r>
          <w:rPr>
            <w:noProof/>
            <w:webHidden/>
          </w:rPr>
          <w:fldChar w:fldCharType="begin"/>
        </w:r>
        <w:r>
          <w:rPr>
            <w:noProof/>
            <w:webHidden/>
          </w:rPr>
          <w:instrText xml:space="preserve"> PAGEREF _Toc75557361 \h </w:instrText>
        </w:r>
        <w:r>
          <w:rPr>
            <w:noProof/>
            <w:webHidden/>
          </w:rPr>
        </w:r>
        <w:r>
          <w:rPr>
            <w:noProof/>
            <w:webHidden/>
          </w:rPr>
          <w:fldChar w:fldCharType="separate"/>
        </w:r>
        <w:r w:rsidR="00EF19DC">
          <w:rPr>
            <w:noProof/>
            <w:webHidden/>
          </w:rPr>
          <w:t>20</w:t>
        </w:r>
        <w:r>
          <w:rPr>
            <w:noProof/>
            <w:webHidden/>
          </w:rPr>
          <w:fldChar w:fldCharType="end"/>
        </w:r>
      </w:hyperlink>
    </w:p>
    <w:p w14:paraId="63184B2A" w14:textId="0BFE23D7" w:rsidR="00E02526" w:rsidRDefault="0017636E">
      <w:pPr>
        <w:pStyle w:val="TableofFigures"/>
        <w:tabs>
          <w:tab w:val="right" w:leader="dot" w:pos="9396"/>
        </w:tabs>
        <w:rPr>
          <w:rFonts w:asciiTheme="minorHAnsi" w:eastAsiaTheme="minorEastAsia" w:hAnsiTheme="minorHAnsi" w:cstheme="minorBidi"/>
          <w:noProof/>
        </w:rPr>
      </w:pPr>
      <w:hyperlink w:anchor="_Toc75557362"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2.1:Authentication use case scenario</w:t>
        </w:r>
        <w:r w:rsidR="00E02526">
          <w:rPr>
            <w:noProof/>
            <w:webHidden/>
          </w:rPr>
          <w:tab/>
        </w:r>
        <w:r w:rsidR="00E02526">
          <w:rPr>
            <w:noProof/>
            <w:webHidden/>
          </w:rPr>
          <w:fldChar w:fldCharType="begin"/>
        </w:r>
        <w:r w:rsidR="00E02526">
          <w:rPr>
            <w:noProof/>
            <w:webHidden/>
          </w:rPr>
          <w:instrText xml:space="preserve"> PAGEREF _Toc75557362 \h </w:instrText>
        </w:r>
        <w:r w:rsidR="00E02526">
          <w:rPr>
            <w:noProof/>
            <w:webHidden/>
          </w:rPr>
        </w:r>
        <w:r w:rsidR="00E02526">
          <w:rPr>
            <w:noProof/>
            <w:webHidden/>
          </w:rPr>
          <w:fldChar w:fldCharType="separate"/>
        </w:r>
        <w:r w:rsidR="00EF19DC">
          <w:rPr>
            <w:noProof/>
            <w:webHidden/>
          </w:rPr>
          <w:t>29</w:t>
        </w:r>
        <w:r w:rsidR="00E02526">
          <w:rPr>
            <w:noProof/>
            <w:webHidden/>
          </w:rPr>
          <w:fldChar w:fldCharType="end"/>
        </w:r>
      </w:hyperlink>
    </w:p>
    <w:p w14:paraId="36086CCA" w14:textId="4DFBD130" w:rsidR="00E02526" w:rsidRDefault="0017636E">
      <w:pPr>
        <w:pStyle w:val="TableofFigures"/>
        <w:tabs>
          <w:tab w:val="right" w:leader="dot" w:pos="9396"/>
        </w:tabs>
        <w:rPr>
          <w:rFonts w:asciiTheme="minorHAnsi" w:eastAsiaTheme="minorEastAsia" w:hAnsiTheme="minorHAnsi" w:cstheme="minorBidi"/>
          <w:noProof/>
        </w:rPr>
      </w:pPr>
      <w:hyperlink w:anchor="_Toc75557363"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2.2:Consult workout use case scenario</w:t>
        </w:r>
        <w:r w:rsidR="00E02526">
          <w:rPr>
            <w:noProof/>
            <w:webHidden/>
          </w:rPr>
          <w:tab/>
        </w:r>
        <w:r w:rsidR="00E02526">
          <w:rPr>
            <w:noProof/>
            <w:webHidden/>
          </w:rPr>
          <w:fldChar w:fldCharType="begin"/>
        </w:r>
        <w:r w:rsidR="00E02526">
          <w:rPr>
            <w:noProof/>
            <w:webHidden/>
          </w:rPr>
          <w:instrText xml:space="preserve"> PAGEREF _Toc75557363 \h </w:instrText>
        </w:r>
        <w:r w:rsidR="00E02526">
          <w:rPr>
            <w:noProof/>
            <w:webHidden/>
          </w:rPr>
        </w:r>
        <w:r w:rsidR="00E02526">
          <w:rPr>
            <w:noProof/>
            <w:webHidden/>
          </w:rPr>
          <w:fldChar w:fldCharType="separate"/>
        </w:r>
        <w:r w:rsidR="00EF19DC">
          <w:rPr>
            <w:noProof/>
            <w:webHidden/>
          </w:rPr>
          <w:t>30</w:t>
        </w:r>
        <w:r w:rsidR="00E02526">
          <w:rPr>
            <w:noProof/>
            <w:webHidden/>
          </w:rPr>
          <w:fldChar w:fldCharType="end"/>
        </w:r>
      </w:hyperlink>
    </w:p>
    <w:p w14:paraId="7C4255C0" w14:textId="7D28376B" w:rsidR="00E02526" w:rsidRDefault="0017636E">
      <w:pPr>
        <w:pStyle w:val="TableofFigures"/>
        <w:tabs>
          <w:tab w:val="right" w:leader="dot" w:pos="9396"/>
        </w:tabs>
        <w:rPr>
          <w:rFonts w:asciiTheme="minorHAnsi" w:eastAsiaTheme="minorEastAsia" w:hAnsiTheme="minorHAnsi" w:cstheme="minorBidi"/>
          <w:noProof/>
        </w:rPr>
      </w:pPr>
      <w:hyperlink w:anchor="_Toc75557364"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2.3:Create workout use case Scenario</w:t>
        </w:r>
        <w:r w:rsidR="00E02526">
          <w:rPr>
            <w:noProof/>
            <w:webHidden/>
          </w:rPr>
          <w:tab/>
        </w:r>
        <w:r w:rsidR="00E02526">
          <w:rPr>
            <w:noProof/>
            <w:webHidden/>
          </w:rPr>
          <w:fldChar w:fldCharType="begin"/>
        </w:r>
        <w:r w:rsidR="00E02526">
          <w:rPr>
            <w:noProof/>
            <w:webHidden/>
          </w:rPr>
          <w:instrText xml:space="preserve"> PAGEREF _Toc75557364 \h </w:instrText>
        </w:r>
        <w:r w:rsidR="00E02526">
          <w:rPr>
            <w:noProof/>
            <w:webHidden/>
          </w:rPr>
        </w:r>
        <w:r w:rsidR="00E02526">
          <w:rPr>
            <w:noProof/>
            <w:webHidden/>
          </w:rPr>
          <w:fldChar w:fldCharType="separate"/>
        </w:r>
        <w:r w:rsidR="00EF19DC">
          <w:rPr>
            <w:noProof/>
            <w:webHidden/>
          </w:rPr>
          <w:t>31</w:t>
        </w:r>
        <w:r w:rsidR="00E02526">
          <w:rPr>
            <w:noProof/>
            <w:webHidden/>
          </w:rPr>
          <w:fldChar w:fldCharType="end"/>
        </w:r>
      </w:hyperlink>
    </w:p>
    <w:p w14:paraId="17E094D3" w14:textId="439E6D60" w:rsidR="00E02526" w:rsidRDefault="0017636E">
      <w:pPr>
        <w:pStyle w:val="TableofFigures"/>
        <w:tabs>
          <w:tab w:val="right" w:leader="dot" w:pos="9396"/>
        </w:tabs>
        <w:rPr>
          <w:rFonts w:asciiTheme="minorHAnsi" w:eastAsiaTheme="minorEastAsia" w:hAnsiTheme="minorHAnsi" w:cstheme="minorBidi"/>
          <w:noProof/>
        </w:rPr>
      </w:pPr>
      <w:hyperlink w:anchor="_Toc75557365"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2.4:Modify workout use case scenario</w:t>
        </w:r>
        <w:r w:rsidR="00E02526">
          <w:rPr>
            <w:noProof/>
            <w:webHidden/>
          </w:rPr>
          <w:tab/>
        </w:r>
        <w:r w:rsidR="00E02526">
          <w:rPr>
            <w:noProof/>
            <w:webHidden/>
          </w:rPr>
          <w:fldChar w:fldCharType="begin"/>
        </w:r>
        <w:r w:rsidR="00E02526">
          <w:rPr>
            <w:noProof/>
            <w:webHidden/>
          </w:rPr>
          <w:instrText xml:space="preserve"> PAGEREF _Toc75557365 \h </w:instrText>
        </w:r>
        <w:r w:rsidR="00E02526">
          <w:rPr>
            <w:noProof/>
            <w:webHidden/>
          </w:rPr>
        </w:r>
        <w:r w:rsidR="00E02526">
          <w:rPr>
            <w:noProof/>
            <w:webHidden/>
          </w:rPr>
          <w:fldChar w:fldCharType="separate"/>
        </w:r>
        <w:r w:rsidR="00EF19DC">
          <w:rPr>
            <w:noProof/>
            <w:webHidden/>
          </w:rPr>
          <w:t>31</w:t>
        </w:r>
        <w:r w:rsidR="00E02526">
          <w:rPr>
            <w:noProof/>
            <w:webHidden/>
          </w:rPr>
          <w:fldChar w:fldCharType="end"/>
        </w:r>
      </w:hyperlink>
    </w:p>
    <w:p w14:paraId="1DBA0FB0" w14:textId="5E19D2F0" w:rsidR="00E02526" w:rsidRDefault="0017636E">
      <w:pPr>
        <w:pStyle w:val="TableofFigures"/>
        <w:tabs>
          <w:tab w:val="right" w:leader="dot" w:pos="9396"/>
        </w:tabs>
        <w:rPr>
          <w:rFonts w:asciiTheme="minorHAnsi" w:eastAsiaTheme="minorEastAsia" w:hAnsiTheme="minorHAnsi" w:cstheme="minorBidi"/>
          <w:noProof/>
        </w:rPr>
      </w:pPr>
      <w:hyperlink w:anchor="_Toc75557366"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2.5:Delete Workout use case scenario</w:t>
        </w:r>
        <w:r w:rsidR="00E02526">
          <w:rPr>
            <w:noProof/>
            <w:webHidden/>
          </w:rPr>
          <w:tab/>
        </w:r>
        <w:r w:rsidR="00E02526">
          <w:rPr>
            <w:noProof/>
            <w:webHidden/>
          </w:rPr>
          <w:fldChar w:fldCharType="begin"/>
        </w:r>
        <w:r w:rsidR="00E02526">
          <w:rPr>
            <w:noProof/>
            <w:webHidden/>
          </w:rPr>
          <w:instrText xml:space="preserve"> PAGEREF _Toc75557366 \h </w:instrText>
        </w:r>
        <w:r w:rsidR="00E02526">
          <w:rPr>
            <w:noProof/>
            <w:webHidden/>
          </w:rPr>
        </w:r>
        <w:r w:rsidR="00E02526">
          <w:rPr>
            <w:noProof/>
            <w:webHidden/>
          </w:rPr>
          <w:fldChar w:fldCharType="separate"/>
        </w:r>
        <w:r w:rsidR="00EF19DC">
          <w:rPr>
            <w:noProof/>
            <w:webHidden/>
          </w:rPr>
          <w:t>32</w:t>
        </w:r>
        <w:r w:rsidR="00E02526">
          <w:rPr>
            <w:noProof/>
            <w:webHidden/>
          </w:rPr>
          <w:fldChar w:fldCharType="end"/>
        </w:r>
      </w:hyperlink>
    </w:p>
    <w:p w14:paraId="05F88CC9" w14:textId="5D8F7126" w:rsidR="00E02526" w:rsidRDefault="0017636E">
      <w:pPr>
        <w:pStyle w:val="TableofFigures"/>
        <w:tabs>
          <w:tab w:val="right" w:leader="dot" w:pos="9396"/>
        </w:tabs>
        <w:rPr>
          <w:rFonts w:asciiTheme="minorHAnsi" w:eastAsiaTheme="minorEastAsia" w:hAnsiTheme="minorHAnsi" w:cstheme="minorBidi"/>
          <w:noProof/>
        </w:rPr>
      </w:pPr>
      <w:hyperlink w:anchor="_Toc75557367"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2.6:Consult Chats Use Case Scenario</w:t>
        </w:r>
        <w:r w:rsidR="00E02526">
          <w:rPr>
            <w:noProof/>
            <w:webHidden/>
          </w:rPr>
          <w:tab/>
        </w:r>
        <w:r w:rsidR="00E02526">
          <w:rPr>
            <w:noProof/>
            <w:webHidden/>
          </w:rPr>
          <w:fldChar w:fldCharType="begin"/>
        </w:r>
        <w:r w:rsidR="00E02526">
          <w:rPr>
            <w:noProof/>
            <w:webHidden/>
          </w:rPr>
          <w:instrText xml:space="preserve"> PAGEREF _Toc75557367 \h </w:instrText>
        </w:r>
        <w:r w:rsidR="00E02526">
          <w:rPr>
            <w:noProof/>
            <w:webHidden/>
          </w:rPr>
        </w:r>
        <w:r w:rsidR="00E02526">
          <w:rPr>
            <w:noProof/>
            <w:webHidden/>
          </w:rPr>
          <w:fldChar w:fldCharType="separate"/>
        </w:r>
        <w:r w:rsidR="00EF19DC">
          <w:rPr>
            <w:noProof/>
            <w:webHidden/>
          </w:rPr>
          <w:t>33</w:t>
        </w:r>
        <w:r w:rsidR="00E02526">
          <w:rPr>
            <w:noProof/>
            <w:webHidden/>
          </w:rPr>
          <w:fldChar w:fldCharType="end"/>
        </w:r>
      </w:hyperlink>
    </w:p>
    <w:p w14:paraId="2B3DB730" w14:textId="607636BC" w:rsidR="00E02526" w:rsidRDefault="0017636E">
      <w:pPr>
        <w:pStyle w:val="TableofFigures"/>
        <w:tabs>
          <w:tab w:val="right" w:leader="dot" w:pos="9396"/>
        </w:tabs>
        <w:rPr>
          <w:rFonts w:asciiTheme="minorHAnsi" w:eastAsiaTheme="minorEastAsia" w:hAnsiTheme="minorHAnsi" w:cstheme="minorBidi"/>
          <w:noProof/>
        </w:rPr>
      </w:pPr>
      <w:hyperlink w:anchor="_Toc75557368"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2.7:Start New Chat use case Scenario</w:t>
        </w:r>
        <w:r w:rsidR="00E02526">
          <w:rPr>
            <w:noProof/>
            <w:webHidden/>
          </w:rPr>
          <w:tab/>
        </w:r>
        <w:r w:rsidR="00E02526">
          <w:rPr>
            <w:noProof/>
            <w:webHidden/>
          </w:rPr>
          <w:fldChar w:fldCharType="begin"/>
        </w:r>
        <w:r w:rsidR="00E02526">
          <w:rPr>
            <w:noProof/>
            <w:webHidden/>
          </w:rPr>
          <w:instrText xml:space="preserve"> PAGEREF _Toc75557368 \h </w:instrText>
        </w:r>
        <w:r w:rsidR="00E02526">
          <w:rPr>
            <w:noProof/>
            <w:webHidden/>
          </w:rPr>
        </w:r>
        <w:r w:rsidR="00E02526">
          <w:rPr>
            <w:noProof/>
            <w:webHidden/>
          </w:rPr>
          <w:fldChar w:fldCharType="separate"/>
        </w:r>
        <w:r w:rsidR="00EF19DC">
          <w:rPr>
            <w:noProof/>
            <w:webHidden/>
          </w:rPr>
          <w:t>34</w:t>
        </w:r>
        <w:r w:rsidR="00E02526">
          <w:rPr>
            <w:noProof/>
            <w:webHidden/>
          </w:rPr>
          <w:fldChar w:fldCharType="end"/>
        </w:r>
      </w:hyperlink>
    </w:p>
    <w:p w14:paraId="79A980CE" w14:textId="60A4D52E" w:rsidR="00E02526" w:rsidRDefault="0017636E">
      <w:pPr>
        <w:pStyle w:val="TableofFigures"/>
        <w:tabs>
          <w:tab w:val="right" w:leader="dot" w:pos="9396"/>
        </w:tabs>
        <w:rPr>
          <w:rFonts w:asciiTheme="minorHAnsi" w:eastAsiaTheme="minorEastAsia" w:hAnsiTheme="minorHAnsi" w:cstheme="minorBidi"/>
          <w:noProof/>
        </w:rPr>
      </w:pPr>
      <w:hyperlink w:anchor="_Toc75557369"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2.8::Create New Group Chat use case Scenario</w:t>
        </w:r>
        <w:r w:rsidR="00E02526">
          <w:rPr>
            <w:noProof/>
            <w:webHidden/>
          </w:rPr>
          <w:tab/>
        </w:r>
        <w:r w:rsidR="00E02526">
          <w:rPr>
            <w:noProof/>
            <w:webHidden/>
          </w:rPr>
          <w:fldChar w:fldCharType="begin"/>
        </w:r>
        <w:r w:rsidR="00E02526">
          <w:rPr>
            <w:noProof/>
            <w:webHidden/>
          </w:rPr>
          <w:instrText xml:space="preserve"> PAGEREF _Toc75557369 \h </w:instrText>
        </w:r>
        <w:r w:rsidR="00E02526">
          <w:rPr>
            <w:noProof/>
            <w:webHidden/>
          </w:rPr>
        </w:r>
        <w:r w:rsidR="00E02526">
          <w:rPr>
            <w:noProof/>
            <w:webHidden/>
          </w:rPr>
          <w:fldChar w:fldCharType="separate"/>
        </w:r>
        <w:r w:rsidR="00EF19DC">
          <w:rPr>
            <w:noProof/>
            <w:webHidden/>
          </w:rPr>
          <w:t>34</w:t>
        </w:r>
        <w:r w:rsidR="00E02526">
          <w:rPr>
            <w:noProof/>
            <w:webHidden/>
          </w:rPr>
          <w:fldChar w:fldCharType="end"/>
        </w:r>
      </w:hyperlink>
    </w:p>
    <w:p w14:paraId="76BF4CE7" w14:textId="61A9224B" w:rsidR="00E02526" w:rsidRDefault="0017636E">
      <w:pPr>
        <w:pStyle w:val="TableofFigures"/>
        <w:tabs>
          <w:tab w:val="right" w:leader="dot" w:pos="9396"/>
        </w:tabs>
        <w:rPr>
          <w:rFonts w:asciiTheme="minorHAnsi" w:eastAsiaTheme="minorEastAsia" w:hAnsiTheme="minorHAnsi" w:cstheme="minorBidi"/>
          <w:noProof/>
        </w:rPr>
      </w:pPr>
      <w:hyperlink w:anchor="_Toc75557370"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2.9:Add Users to Group Chat use case Scenario</w:t>
        </w:r>
        <w:r w:rsidR="00E02526">
          <w:rPr>
            <w:noProof/>
            <w:webHidden/>
          </w:rPr>
          <w:tab/>
        </w:r>
        <w:r w:rsidR="00E02526">
          <w:rPr>
            <w:noProof/>
            <w:webHidden/>
          </w:rPr>
          <w:fldChar w:fldCharType="begin"/>
        </w:r>
        <w:r w:rsidR="00E02526">
          <w:rPr>
            <w:noProof/>
            <w:webHidden/>
          </w:rPr>
          <w:instrText xml:space="preserve"> PAGEREF _Toc75557370 \h </w:instrText>
        </w:r>
        <w:r w:rsidR="00E02526">
          <w:rPr>
            <w:noProof/>
            <w:webHidden/>
          </w:rPr>
        </w:r>
        <w:r w:rsidR="00E02526">
          <w:rPr>
            <w:noProof/>
            <w:webHidden/>
          </w:rPr>
          <w:fldChar w:fldCharType="separate"/>
        </w:r>
        <w:r w:rsidR="00EF19DC">
          <w:rPr>
            <w:noProof/>
            <w:webHidden/>
          </w:rPr>
          <w:t>35</w:t>
        </w:r>
        <w:r w:rsidR="00E02526">
          <w:rPr>
            <w:noProof/>
            <w:webHidden/>
          </w:rPr>
          <w:fldChar w:fldCharType="end"/>
        </w:r>
      </w:hyperlink>
    </w:p>
    <w:p w14:paraId="4259E936" w14:textId="23F633AE" w:rsidR="004678AB" w:rsidRDefault="00E02526">
      <w:pPr>
        <w:pStyle w:val="Title"/>
        <w:rPr>
          <w:lang w:bidi="ar-TN"/>
        </w:rPr>
      </w:pPr>
      <w:r>
        <w:rPr>
          <w:lang w:bidi="ar-TN"/>
        </w:rPr>
        <w:fldChar w:fldCharType="end"/>
      </w:r>
    </w:p>
    <w:p w14:paraId="0E5483BA" w14:textId="77777777" w:rsidR="004678AB" w:rsidRDefault="004678AB">
      <w:pPr>
        <w:rPr>
          <w:lang w:bidi="ar-TN"/>
        </w:rPr>
      </w:pPr>
    </w:p>
    <w:p w14:paraId="5B4E3882" w14:textId="77777777" w:rsidR="004678AB" w:rsidRDefault="004678AB">
      <w:pPr>
        <w:rPr>
          <w:lang w:bidi="ar-TN"/>
        </w:rPr>
      </w:pPr>
    </w:p>
    <w:p w14:paraId="6D57A395" w14:textId="77777777" w:rsidR="004678AB" w:rsidRDefault="004678AB">
      <w:pPr>
        <w:rPr>
          <w:rFonts w:ascii="Arial" w:hAnsi="Arial"/>
          <w:sz w:val="24"/>
          <w:szCs w:val="24"/>
        </w:rPr>
      </w:pPr>
    </w:p>
    <w:p w14:paraId="562B82B7" w14:textId="77777777" w:rsidR="004678AB" w:rsidRDefault="004678AB">
      <w:pPr>
        <w:rPr>
          <w:rFonts w:ascii="Arial" w:hAnsi="Arial"/>
          <w:sz w:val="24"/>
          <w:szCs w:val="24"/>
          <w:lang w:bidi="ar-TN"/>
        </w:rPr>
      </w:pPr>
    </w:p>
    <w:p w14:paraId="5E427C6C" w14:textId="77777777" w:rsidR="004678AB" w:rsidRDefault="00310D3E">
      <w:r>
        <w:rPr>
          <w:rFonts w:ascii="Arial" w:hAnsi="Arial"/>
          <w:sz w:val="24"/>
          <w:szCs w:val="24"/>
        </w:rPr>
        <w:t xml:space="preserve">  </w:t>
      </w:r>
    </w:p>
    <w:p w14:paraId="37AC2230" w14:textId="77777777" w:rsidR="004678AB" w:rsidRDefault="004678AB">
      <w:pPr>
        <w:rPr>
          <w:rFonts w:ascii="Arial" w:hAnsi="Arial"/>
          <w:sz w:val="24"/>
          <w:szCs w:val="24"/>
          <w:lang w:bidi="ar-TN"/>
        </w:rPr>
      </w:pPr>
    </w:p>
    <w:p w14:paraId="61A854F1" w14:textId="77777777" w:rsidR="004678AB" w:rsidRDefault="004678AB">
      <w:pPr>
        <w:pageBreakBefore/>
        <w:suppressAutoHyphens w:val="0"/>
      </w:pPr>
    </w:p>
    <w:p w14:paraId="11CF82A9" w14:textId="77777777" w:rsidR="004678AB" w:rsidRDefault="00310D3E">
      <w:pPr>
        <w:rPr>
          <w:rFonts w:ascii="Bahnschrift" w:hAnsi="Bahnschrift"/>
          <w:sz w:val="32"/>
          <w:szCs w:val="32"/>
          <w:lang w:bidi="ar-TN"/>
        </w:rPr>
      </w:pPr>
      <w:bookmarkStart w:id="27" w:name="_Toc75356585"/>
      <w:r>
        <w:rPr>
          <w:rFonts w:ascii="Bahnschrift" w:hAnsi="Bahnschrift"/>
          <w:sz w:val="32"/>
          <w:szCs w:val="32"/>
          <w:lang w:bidi="ar-TN"/>
        </w:rPr>
        <w:t>General Introduction</w:t>
      </w:r>
      <w:bookmarkEnd w:id="27"/>
    </w:p>
    <w:p w14:paraId="60D45074" w14:textId="77777777" w:rsidR="004678AB" w:rsidRDefault="004678AB">
      <w:pPr>
        <w:rPr>
          <w:lang w:bidi="ar-TN"/>
        </w:rPr>
      </w:pPr>
    </w:p>
    <w:p w14:paraId="4C1F61C9" w14:textId="77777777" w:rsidR="004678AB" w:rsidRDefault="00310D3E">
      <w:pPr>
        <w:rPr>
          <w:rFonts w:ascii="Arial" w:hAnsi="Arial"/>
          <w:sz w:val="24"/>
          <w:szCs w:val="24"/>
          <w:lang w:bidi="ar-TN"/>
        </w:rPr>
      </w:pPr>
      <w:r>
        <w:rPr>
          <w:rFonts w:ascii="Arial" w:hAnsi="Arial"/>
          <w:sz w:val="24"/>
          <w:szCs w:val="24"/>
          <w:lang w:bidi="ar-TN"/>
        </w:rPr>
        <w:t xml:space="preserve">Physical activity or exercise can improve </w:t>
      </w:r>
      <w:del w:id="28" w:author="Pubsure" w:date="2021-06-24T07:50:00Z">
        <w:r>
          <w:rPr>
            <w:rFonts w:ascii="Arial" w:hAnsi="Arial"/>
            <w:sz w:val="24"/>
            <w:szCs w:val="24"/>
            <w:lang w:bidi="ar-TN"/>
          </w:rPr>
          <w:delText xml:space="preserve">our </w:delText>
        </w:r>
      </w:del>
      <w:r>
        <w:rPr>
          <w:rFonts w:ascii="Arial" w:hAnsi="Arial"/>
          <w:sz w:val="24"/>
          <w:szCs w:val="24"/>
          <w:lang w:bidi="ar-TN"/>
        </w:rPr>
        <w:t>health and reduce the risk of developing a number of diseases</w:t>
      </w:r>
      <w:del w:id="29" w:author="Pubsure" w:date="2021-06-24T07:50:00Z">
        <w:r>
          <w:rPr>
            <w:rFonts w:ascii="Arial" w:hAnsi="Arial"/>
            <w:sz w:val="24"/>
            <w:szCs w:val="24"/>
            <w:lang w:bidi="ar-TN"/>
          </w:rPr>
          <w:delText>,</w:delText>
        </w:r>
      </w:del>
      <w:r>
        <w:rPr>
          <w:rFonts w:ascii="Arial" w:hAnsi="Arial"/>
          <w:sz w:val="24"/>
          <w:szCs w:val="24"/>
          <w:lang w:bidi="ar-TN"/>
        </w:rPr>
        <w:t xml:space="preserve"> such as diabetes, cancer</w:t>
      </w:r>
      <w:ins w:id="30" w:author="Pubsure" w:date="2021-06-24T07:50:00Z">
        <w:r>
          <w:rPr>
            <w:rFonts w:ascii="Arial" w:hAnsi="Arial"/>
            <w:sz w:val="24"/>
            <w:szCs w:val="24"/>
          </w:rPr>
          <w:t>,</w:t>
        </w:r>
      </w:ins>
      <w:r>
        <w:rPr>
          <w:rFonts w:ascii="Arial" w:hAnsi="Arial"/>
          <w:sz w:val="24"/>
          <w:szCs w:val="24"/>
        </w:rPr>
        <w:t xml:space="preserve"> and cardiovascular disease. It </w:t>
      </w:r>
      <w:ins w:id="31" w:author="Pubsure" w:date="2021-06-24T07:50:00Z">
        <w:r>
          <w:rPr>
            <w:rFonts w:ascii="Arial" w:hAnsi="Arial"/>
            <w:sz w:val="24"/>
            <w:szCs w:val="24"/>
            <w:lang w:bidi="ar-TN"/>
          </w:rPr>
          <w:t>has</w:t>
        </w:r>
      </w:ins>
      <w:del w:id="32" w:author="Pubsure" w:date="2021-06-24T07:50:00Z">
        <w:r>
          <w:rPr>
            <w:rFonts w:ascii="Arial" w:hAnsi="Arial"/>
            <w:sz w:val="24"/>
            <w:szCs w:val="24"/>
            <w:lang w:bidi="ar-TN"/>
          </w:rPr>
          <w:delText>can have</w:delText>
        </w:r>
      </w:del>
      <w:r>
        <w:rPr>
          <w:rFonts w:ascii="Arial" w:hAnsi="Arial"/>
          <w:sz w:val="24"/>
          <w:szCs w:val="24"/>
          <w:lang w:bidi="ar-TN"/>
        </w:rPr>
        <w:t xml:space="preserve"> immediate and long-term health benefits. Most importantly, regular </w:t>
      </w:r>
      <w:ins w:id="33" w:author="Pubsure" w:date="2021-06-24T07:50:00Z">
        <w:r>
          <w:rPr>
            <w:rFonts w:ascii="Arial" w:hAnsi="Arial"/>
            <w:sz w:val="24"/>
            <w:szCs w:val="24"/>
            <w:lang w:bidi="ar-TN"/>
          </w:rPr>
          <w:t>activities</w:t>
        </w:r>
      </w:ins>
      <w:del w:id="34" w:author="Pubsure" w:date="2021-06-24T07:50:00Z">
        <w:r>
          <w:rPr>
            <w:rFonts w:ascii="Arial" w:hAnsi="Arial"/>
            <w:sz w:val="24"/>
            <w:szCs w:val="24"/>
            <w:lang w:bidi="ar-TN"/>
          </w:rPr>
          <w:delText>activity</w:delText>
        </w:r>
      </w:del>
      <w:r>
        <w:rPr>
          <w:rFonts w:ascii="Arial" w:hAnsi="Arial"/>
          <w:sz w:val="24"/>
          <w:szCs w:val="24"/>
          <w:lang w:bidi="ar-TN"/>
        </w:rPr>
        <w:t xml:space="preserve"> can improve </w:t>
      </w:r>
      <w:ins w:id="35" w:author="Pubsure" w:date="2021-06-24T07:50:00Z">
        <w:r>
          <w:rPr>
            <w:rFonts w:ascii="Arial" w:hAnsi="Arial"/>
            <w:sz w:val="24"/>
            <w:szCs w:val="24"/>
            <w:lang w:bidi="ar-TN"/>
          </w:rPr>
          <w:t>the</w:t>
        </w:r>
      </w:ins>
      <w:del w:id="36" w:author="Pubsure" w:date="2021-06-24T07:50:00Z">
        <w:r>
          <w:rPr>
            <w:rFonts w:ascii="Arial" w:hAnsi="Arial"/>
            <w:sz w:val="24"/>
            <w:szCs w:val="24"/>
            <w:lang w:bidi="ar-TN"/>
          </w:rPr>
          <w:delText>our</w:delText>
        </w:r>
      </w:del>
      <w:r>
        <w:rPr>
          <w:rFonts w:ascii="Arial" w:hAnsi="Arial"/>
          <w:sz w:val="24"/>
          <w:szCs w:val="24"/>
          <w:lang w:bidi="ar-TN"/>
        </w:rPr>
        <w:t xml:space="preserve"> quality of life.</w:t>
      </w:r>
    </w:p>
    <w:p w14:paraId="6AF72838" w14:textId="77777777" w:rsidR="004678AB" w:rsidRDefault="004678AB">
      <w:pPr>
        <w:rPr>
          <w:rFonts w:ascii="Arial" w:hAnsi="Arial"/>
          <w:sz w:val="24"/>
          <w:szCs w:val="24"/>
          <w:lang w:bidi="ar-TN"/>
        </w:rPr>
      </w:pPr>
    </w:p>
    <w:p w14:paraId="26CEE222" w14:textId="77777777" w:rsidR="004678AB" w:rsidRDefault="00310D3E">
      <w:pPr>
        <w:rPr>
          <w:rFonts w:ascii="Arial" w:hAnsi="Arial"/>
          <w:sz w:val="24"/>
          <w:szCs w:val="24"/>
          <w:lang w:bidi="ar-TN"/>
        </w:rPr>
      </w:pPr>
      <w:ins w:id="37" w:author="Pubsure" w:date="2021-06-24T07:50:00Z">
        <w:r>
          <w:rPr>
            <w:rFonts w:ascii="Arial" w:hAnsi="Arial"/>
            <w:sz w:val="24"/>
            <w:szCs w:val="24"/>
            <w:lang w:bidi="ar-TN"/>
          </w:rPr>
          <w:t>Therefore</w:t>
        </w:r>
      </w:ins>
      <w:del w:id="38" w:author="Pubsure" w:date="2021-06-24T07:50:00Z">
        <w:r>
          <w:rPr>
            <w:rFonts w:ascii="Arial" w:hAnsi="Arial"/>
            <w:sz w:val="24"/>
            <w:szCs w:val="24"/>
            <w:lang w:bidi="ar-TN"/>
          </w:rPr>
          <w:delText>So</w:delText>
        </w:r>
      </w:del>
      <w:r>
        <w:rPr>
          <w:rFonts w:ascii="Arial" w:hAnsi="Arial"/>
          <w:sz w:val="24"/>
          <w:szCs w:val="24"/>
          <w:lang w:bidi="ar-TN"/>
        </w:rPr>
        <w:t>, as more people realize this important fact, we tend to notice an increase in the number of people attending gyms</w:t>
      </w:r>
      <w:del w:id="39" w:author="Pubsure" w:date="2021-06-24T07:50:00Z">
        <w:r>
          <w:rPr>
            <w:rFonts w:ascii="Arial" w:hAnsi="Arial"/>
            <w:sz w:val="24"/>
            <w:szCs w:val="24"/>
            <w:lang w:bidi="ar-TN"/>
          </w:rPr>
          <w:delText>,</w:delText>
        </w:r>
      </w:del>
      <w:r>
        <w:rPr>
          <w:rFonts w:ascii="Arial" w:hAnsi="Arial"/>
          <w:sz w:val="24"/>
          <w:szCs w:val="24"/>
          <w:lang w:bidi="ar-TN"/>
        </w:rPr>
        <w:t xml:space="preserve"> or seeking </w:t>
      </w:r>
      <w:ins w:id="40" w:author="Pubsure" w:date="2021-06-24T07:50:00Z">
        <w:r>
          <w:rPr>
            <w:rFonts w:ascii="Arial" w:hAnsi="Arial"/>
            <w:sz w:val="24"/>
            <w:szCs w:val="24"/>
            <w:lang w:bidi="ar-TN"/>
          </w:rPr>
          <w:t>fitness-related</w:t>
        </w:r>
      </w:ins>
      <w:del w:id="41" w:author="Pubsure" w:date="2021-06-24T07:50:00Z">
        <w:r>
          <w:rPr>
            <w:rFonts w:ascii="Arial" w:hAnsi="Arial"/>
            <w:sz w:val="24"/>
            <w:szCs w:val="24"/>
            <w:lang w:bidi="ar-TN"/>
          </w:rPr>
          <w:delText>fitness related</w:delText>
        </w:r>
      </w:del>
      <w:r>
        <w:rPr>
          <w:rFonts w:ascii="Arial" w:hAnsi="Arial"/>
          <w:sz w:val="24"/>
          <w:szCs w:val="24"/>
          <w:lang w:bidi="ar-TN"/>
        </w:rPr>
        <w:t xml:space="preserve"> content online.</w:t>
      </w:r>
    </w:p>
    <w:p w14:paraId="69C5FA81" w14:textId="77777777" w:rsidR="004678AB" w:rsidRDefault="00310D3E">
      <w:pPr>
        <w:rPr>
          <w:rFonts w:ascii="Arial" w:hAnsi="Arial"/>
          <w:sz w:val="24"/>
          <w:szCs w:val="24"/>
          <w:lang w:bidi="ar-TN"/>
        </w:rPr>
      </w:pPr>
      <w:r>
        <w:rPr>
          <w:rFonts w:ascii="Arial" w:hAnsi="Arial"/>
          <w:sz w:val="24"/>
          <w:szCs w:val="24"/>
          <w:lang w:bidi="ar-TN"/>
        </w:rPr>
        <w:t xml:space="preserve">When someone chooses </w:t>
      </w:r>
      <w:ins w:id="42" w:author="Pubsure" w:date="2021-06-24T07:50:00Z">
        <w:r>
          <w:rPr>
            <w:rFonts w:ascii="Arial" w:hAnsi="Arial"/>
            <w:sz w:val="24"/>
            <w:szCs w:val="24"/>
          </w:rPr>
          <w:t xml:space="preserve">an </w:t>
        </w:r>
      </w:ins>
      <w:r>
        <w:rPr>
          <w:rFonts w:ascii="Arial" w:hAnsi="Arial"/>
          <w:sz w:val="24"/>
          <w:szCs w:val="24"/>
        </w:rPr>
        <w:t>online fitness solution, it means that they get to save money, time</w:t>
      </w:r>
      <w:ins w:id="43" w:author="Pubsure" w:date="2021-06-24T07:50:00Z">
        <w:r>
          <w:rPr>
            <w:rFonts w:ascii="Arial" w:hAnsi="Arial"/>
            <w:sz w:val="24"/>
            <w:szCs w:val="24"/>
          </w:rPr>
          <w:t>,</w:t>
        </w:r>
      </w:ins>
      <w:r>
        <w:rPr>
          <w:rFonts w:ascii="Arial" w:hAnsi="Arial"/>
          <w:sz w:val="24"/>
          <w:szCs w:val="24"/>
        </w:rPr>
        <w:t xml:space="preserve"> and achieve the desired </w:t>
      </w:r>
      <w:r>
        <w:rPr>
          <w:rFonts w:ascii="Arial" w:hAnsi="Arial"/>
          <w:sz w:val="24"/>
          <w:szCs w:val="24"/>
          <w:lang w:bidi="ar-TN"/>
        </w:rPr>
        <w:t>goal all in the comfort of your home.</w:t>
      </w:r>
    </w:p>
    <w:p w14:paraId="6B2823FE" w14:textId="77777777" w:rsidR="004678AB" w:rsidRDefault="004678AB">
      <w:pPr>
        <w:rPr>
          <w:rFonts w:ascii="Arial" w:hAnsi="Arial"/>
          <w:sz w:val="24"/>
          <w:szCs w:val="24"/>
          <w:lang w:bidi="ar-TN"/>
        </w:rPr>
      </w:pPr>
    </w:p>
    <w:p w14:paraId="7DF9AE26" w14:textId="77777777" w:rsidR="004678AB" w:rsidRDefault="00310D3E">
      <w:pPr>
        <w:rPr>
          <w:rFonts w:ascii="Arial" w:hAnsi="Arial"/>
          <w:sz w:val="24"/>
          <w:szCs w:val="24"/>
          <w:lang w:bidi="ar-TN"/>
        </w:rPr>
      </w:pPr>
      <w:r>
        <w:rPr>
          <w:rFonts w:ascii="Arial" w:hAnsi="Arial"/>
          <w:sz w:val="24"/>
          <w:szCs w:val="24"/>
          <w:lang w:bidi="ar-TN"/>
        </w:rPr>
        <w:t xml:space="preserve">It is in this context that our </w:t>
      </w:r>
      <w:ins w:id="44" w:author="Pubsure" w:date="2021-06-24T07:50:00Z">
        <w:r>
          <w:rPr>
            <w:rFonts w:ascii="Arial" w:hAnsi="Arial"/>
            <w:sz w:val="24"/>
            <w:szCs w:val="24"/>
            <w:lang w:bidi="ar-TN"/>
          </w:rPr>
          <w:t>end-of-study</w:t>
        </w:r>
      </w:ins>
      <w:del w:id="45" w:author="Pubsure" w:date="2021-06-24T07:50:00Z">
        <w:r>
          <w:rPr>
            <w:rFonts w:ascii="Arial" w:hAnsi="Arial"/>
            <w:sz w:val="24"/>
            <w:szCs w:val="24"/>
            <w:lang w:bidi="ar-TN"/>
          </w:rPr>
          <w:delText>end-of-studies</w:delText>
        </w:r>
      </w:del>
      <w:r>
        <w:rPr>
          <w:rFonts w:ascii="Arial" w:hAnsi="Arial"/>
          <w:sz w:val="24"/>
          <w:szCs w:val="24"/>
          <w:lang w:bidi="ar-TN"/>
        </w:rPr>
        <w:t xml:space="preserve"> project will consist of making an application to manage fitness activities. The purpose of this report is to present </w:t>
      </w:r>
      <w:ins w:id="46" w:author="Pubsure" w:date="2021-06-24T07:50:00Z">
        <w:r>
          <w:rPr>
            <w:rFonts w:ascii="Arial" w:hAnsi="Arial"/>
            <w:sz w:val="24"/>
            <w:szCs w:val="24"/>
            <w:lang w:bidi="ar-TN"/>
          </w:rPr>
          <w:t>an</w:t>
        </w:r>
      </w:ins>
      <w:del w:id="47" w:author="Pubsure" w:date="2021-06-24T07:50:00Z">
        <w:r>
          <w:rPr>
            <w:rFonts w:ascii="Arial" w:hAnsi="Arial"/>
            <w:sz w:val="24"/>
            <w:szCs w:val="24"/>
            <w:lang w:bidi="ar-TN"/>
          </w:rPr>
          <w:delText>the</w:delText>
        </w:r>
      </w:del>
      <w:r>
        <w:rPr>
          <w:rFonts w:ascii="Arial" w:hAnsi="Arial"/>
          <w:sz w:val="24"/>
          <w:szCs w:val="24"/>
          <w:lang w:bidi="ar-TN"/>
        </w:rPr>
        <w:t xml:space="preserve"> approach </w:t>
      </w:r>
      <w:del w:id="48" w:author="Pubsure" w:date="2021-06-24T07:50:00Z">
        <w:r>
          <w:rPr>
            <w:rFonts w:ascii="Arial" w:hAnsi="Arial"/>
            <w:sz w:val="24"/>
            <w:szCs w:val="24"/>
            <w:lang w:bidi="ar-TN"/>
          </w:rPr>
          <w:delText xml:space="preserve">followed </w:delText>
        </w:r>
      </w:del>
      <w:r>
        <w:rPr>
          <w:rFonts w:ascii="Arial" w:hAnsi="Arial"/>
          <w:sz w:val="24"/>
          <w:szCs w:val="24"/>
          <w:lang w:bidi="ar-TN"/>
        </w:rPr>
        <w:t xml:space="preserve">to achieve the creation of a </w:t>
      </w:r>
      <w:ins w:id="49" w:author="Pubsure" w:date="2021-06-24T07:50:00Z">
        <w:r>
          <w:rPr>
            <w:rFonts w:ascii="Arial" w:hAnsi="Arial"/>
            <w:sz w:val="24"/>
            <w:szCs w:val="24"/>
            <w:lang w:bidi="ar-TN"/>
          </w:rPr>
          <w:t>workout management</w:t>
        </w:r>
      </w:ins>
      <w:del w:id="50" w:author="Pubsure" w:date="2021-06-24T07:50:00Z">
        <w:r>
          <w:rPr>
            <w:rFonts w:ascii="Arial" w:hAnsi="Arial"/>
            <w:sz w:val="24"/>
            <w:szCs w:val="24"/>
            <w:lang w:bidi="ar-TN"/>
          </w:rPr>
          <w:delText>Workout Management</w:delText>
        </w:r>
      </w:del>
      <w:r>
        <w:rPr>
          <w:rFonts w:ascii="Arial" w:hAnsi="Arial"/>
          <w:sz w:val="24"/>
          <w:szCs w:val="24"/>
          <w:lang w:bidi="ar-TN"/>
        </w:rPr>
        <w:t xml:space="preserve"> </w:t>
      </w:r>
      <w:ins w:id="51" w:author="Pubsure" w:date="2021-06-24T07:50:00Z">
        <w:r>
          <w:rPr>
            <w:rFonts w:ascii="Arial" w:hAnsi="Arial"/>
            <w:sz w:val="24"/>
            <w:szCs w:val="24"/>
            <w:lang w:bidi="ar-TN"/>
          </w:rPr>
          <w:t>application</w:t>
        </w:r>
      </w:ins>
      <w:del w:id="52" w:author="Pubsure" w:date="2021-06-24T07:50:00Z">
        <w:r>
          <w:rPr>
            <w:rFonts w:ascii="Arial" w:hAnsi="Arial"/>
            <w:sz w:val="24"/>
            <w:szCs w:val="24"/>
            <w:lang w:bidi="ar-TN"/>
          </w:rPr>
          <w:delText>Application</w:delText>
        </w:r>
      </w:del>
      <w:r>
        <w:rPr>
          <w:rFonts w:ascii="Arial" w:hAnsi="Arial"/>
          <w:sz w:val="24"/>
          <w:szCs w:val="24"/>
          <w:lang w:bidi="ar-TN"/>
        </w:rPr>
        <w:t>.</w:t>
      </w:r>
    </w:p>
    <w:p w14:paraId="6E9AD0C7" w14:textId="77777777" w:rsidR="004678AB" w:rsidRDefault="004678AB">
      <w:pPr>
        <w:rPr>
          <w:rFonts w:ascii="Arial" w:hAnsi="Arial"/>
          <w:sz w:val="24"/>
          <w:szCs w:val="24"/>
          <w:lang w:bidi="ar-TN"/>
        </w:rPr>
      </w:pPr>
    </w:p>
    <w:p w14:paraId="44484E90" w14:textId="77777777" w:rsidR="004678AB" w:rsidRDefault="00310D3E">
      <w:pPr>
        <w:rPr>
          <w:rFonts w:ascii="Arial" w:hAnsi="Arial"/>
          <w:sz w:val="24"/>
          <w:szCs w:val="24"/>
          <w:lang w:bidi="ar-TN"/>
        </w:rPr>
      </w:pPr>
      <w:r>
        <w:rPr>
          <w:rFonts w:ascii="Arial" w:hAnsi="Arial"/>
          <w:sz w:val="24"/>
          <w:szCs w:val="24"/>
          <w:lang w:bidi="ar-TN"/>
        </w:rPr>
        <w:t xml:space="preserve">We present </w:t>
      </w:r>
      <w:del w:id="53" w:author="Pubsure" w:date="2021-06-24T07:50:00Z">
        <w:r>
          <w:rPr>
            <w:rFonts w:ascii="Arial" w:hAnsi="Arial"/>
            <w:sz w:val="24"/>
            <w:szCs w:val="24"/>
            <w:lang w:bidi="ar-TN"/>
          </w:rPr>
          <w:delText xml:space="preserve">in the following </w:delText>
        </w:r>
      </w:del>
      <w:r>
        <w:rPr>
          <w:rFonts w:ascii="Arial" w:hAnsi="Arial"/>
          <w:sz w:val="24"/>
          <w:szCs w:val="24"/>
          <w:lang w:bidi="ar-TN"/>
        </w:rPr>
        <w:t>the general organization of our report</w:t>
      </w:r>
      <w:ins w:id="54" w:author="Pubsure" w:date="2021-06-24T07:50:00Z">
        <w:r>
          <w:rPr>
            <w:rFonts w:ascii="Arial" w:hAnsi="Arial"/>
            <w:sz w:val="24"/>
            <w:szCs w:val="24"/>
          </w:rPr>
          <w:t>,</w:t>
        </w:r>
      </w:ins>
      <w:r>
        <w:rPr>
          <w:rFonts w:ascii="Arial" w:hAnsi="Arial"/>
          <w:sz w:val="24"/>
          <w:szCs w:val="24"/>
        </w:rPr>
        <w:t xml:space="preserve"> which is organized </w:t>
      </w:r>
      <w:ins w:id="55" w:author="Pubsure" w:date="2021-06-24T07:50:00Z">
        <w:r>
          <w:rPr>
            <w:rFonts w:ascii="Arial" w:hAnsi="Arial"/>
            <w:sz w:val="24"/>
            <w:szCs w:val="24"/>
            <w:lang w:bidi="ar-TN"/>
          </w:rPr>
          <w:t>into</w:t>
        </w:r>
      </w:ins>
      <w:del w:id="56" w:author="Pubsure" w:date="2021-06-24T07:50:00Z">
        <w:r>
          <w:rPr>
            <w:rFonts w:ascii="Arial" w:hAnsi="Arial"/>
            <w:sz w:val="24"/>
            <w:szCs w:val="24"/>
            <w:lang w:bidi="ar-TN"/>
          </w:rPr>
          <w:delText>in</w:delText>
        </w:r>
      </w:del>
      <w:r>
        <w:rPr>
          <w:rFonts w:ascii="Arial" w:hAnsi="Arial"/>
          <w:sz w:val="24"/>
          <w:szCs w:val="24"/>
          <w:lang w:bidi="ar-TN"/>
        </w:rPr>
        <w:t xml:space="preserve"> four </w:t>
      </w:r>
      <w:ins w:id="57" w:author="Pubsure" w:date="2021-06-24T07:50:00Z">
        <w:r>
          <w:rPr>
            <w:rFonts w:ascii="Arial" w:hAnsi="Arial"/>
            <w:sz w:val="24"/>
            <w:szCs w:val="24"/>
            <w:lang w:bidi="ar-TN"/>
          </w:rPr>
          <w:t>chapters</w:t>
        </w:r>
      </w:ins>
      <w:del w:id="58" w:author="Pubsure" w:date="2021-06-24T07:50:00Z">
        <w:r>
          <w:rPr>
            <w:rFonts w:ascii="Arial" w:hAnsi="Arial"/>
            <w:sz w:val="24"/>
            <w:szCs w:val="24"/>
            <w:lang w:bidi="ar-TN"/>
          </w:rPr>
          <w:delText>chapter</w:delText>
        </w:r>
      </w:del>
      <w:r>
        <w:rPr>
          <w:rFonts w:ascii="Arial" w:hAnsi="Arial"/>
          <w:sz w:val="24"/>
          <w:szCs w:val="24"/>
          <w:lang w:bidi="ar-TN"/>
        </w:rPr>
        <w:t>:</w:t>
      </w:r>
    </w:p>
    <w:p w14:paraId="24FAD649" w14:textId="77777777" w:rsidR="004678AB" w:rsidRDefault="004678AB">
      <w:pPr>
        <w:rPr>
          <w:rFonts w:ascii="Arial" w:hAnsi="Arial"/>
          <w:sz w:val="24"/>
          <w:szCs w:val="24"/>
          <w:lang w:bidi="ar-TN"/>
        </w:rPr>
      </w:pPr>
    </w:p>
    <w:p w14:paraId="45FB7E8B" w14:textId="77777777" w:rsidR="004678AB" w:rsidRDefault="00310D3E">
      <w:pPr>
        <w:pStyle w:val="ListParagraph"/>
        <w:numPr>
          <w:ilvl w:val="0"/>
          <w:numId w:val="4"/>
        </w:numPr>
      </w:pPr>
      <w:r>
        <w:rPr>
          <w:rFonts w:ascii="Arial" w:hAnsi="Arial"/>
          <w:sz w:val="24"/>
          <w:szCs w:val="24"/>
          <w:lang w:bidi="ar-TN"/>
        </w:rPr>
        <w:t>The first chapter,</w:t>
      </w:r>
      <w:r>
        <w:rPr>
          <w:rFonts w:ascii="Arial" w:hAnsi="Arial"/>
          <w:sz w:val="24"/>
          <w:szCs w:val="24"/>
        </w:rPr>
        <w:t xml:space="preserve"> </w:t>
      </w:r>
      <w:r>
        <w:rPr>
          <w:rFonts w:ascii="Arial" w:hAnsi="Arial"/>
          <w:b/>
          <w:bCs/>
          <w:sz w:val="24"/>
          <w:szCs w:val="24"/>
        </w:rPr>
        <w:t>Context and Objectives,</w:t>
      </w:r>
      <w:r>
        <w:rPr>
          <w:rFonts w:ascii="Arial" w:hAnsi="Arial"/>
          <w:sz w:val="24"/>
          <w:szCs w:val="24"/>
        </w:rPr>
        <w:t xml:space="preserve"> is dedicated to the presentation of the host organization Mega-DEV and the general overview of the project, the subject problematics, the description of the proposed solution</w:t>
      </w:r>
      <w:ins w:id="59" w:author="Pubsure" w:date="2021-06-24T07:50:00Z">
        <w:r>
          <w:rPr>
            <w:rFonts w:ascii="Arial" w:hAnsi="Arial"/>
            <w:sz w:val="24"/>
            <w:szCs w:val="24"/>
          </w:rPr>
          <w:t>,</w:t>
        </w:r>
      </w:ins>
      <w:r>
        <w:rPr>
          <w:rFonts w:ascii="Arial" w:hAnsi="Arial"/>
          <w:sz w:val="24"/>
          <w:szCs w:val="24"/>
        </w:rPr>
        <w:t xml:space="preserve"> and the adopted methodology of work.</w:t>
      </w:r>
    </w:p>
    <w:p w14:paraId="5C327409" w14:textId="77777777" w:rsidR="004678AB" w:rsidRDefault="00310D3E">
      <w:pPr>
        <w:pStyle w:val="ListParagraph"/>
        <w:numPr>
          <w:ilvl w:val="0"/>
          <w:numId w:val="4"/>
        </w:numPr>
      </w:pPr>
      <w:r>
        <w:rPr>
          <w:rFonts w:ascii="Arial" w:hAnsi="Arial"/>
          <w:sz w:val="24"/>
          <w:szCs w:val="24"/>
        </w:rPr>
        <w:t>The second chapter</w:t>
      </w:r>
      <w:r>
        <w:rPr>
          <w:rFonts w:ascii="Arial" w:hAnsi="Arial"/>
          <w:b/>
          <w:bCs/>
          <w:sz w:val="24"/>
          <w:szCs w:val="24"/>
        </w:rPr>
        <w:t>, Specification and Conception</w:t>
      </w:r>
      <w:r>
        <w:rPr>
          <w:rFonts w:ascii="Arial" w:hAnsi="Arial"/>
          <w:sz w:val="24"/>
          <w:szCs w:val="24"/>
        </w:rPr>
        <w:t xml:space="preserve">, describes the specification of needs </w:t>
      </w:r>
      <w:ins w:id="60" w:author="Pubsure" w:date="2021-06-24T07:50:00Z">
        <w:r>
          <w:rPr>
            <w:rFonts w:ascii="Arial" w:hAnsi="Arial"/>
            <w:sz w:val="24"/>
            <w:szCs w:val="24"/>
          </w:rPr>
          <w:t>by</w:t>
        </w:r>
      </w:ins>
      <w:del w:id="61" w:author="Pubsure" w:date="2021-06-24T07:50:00Z">
        <w:r>
          <w:rPr>
            <w:rFonts w:ascii="Arial" w:hAnsi="Arial"/>
            <w:sz w:val="24"/>
            <w:szCs w:val="24"/>
          </w:rPr>
          <w:delText>through</w:delText>
        </w:r>
      </w:del>
      <w:r>
        <w:rPr>
          <w:rFonts w:ascii="Arial" w:hAnsi="Arial"/>
          <w:sz w:val="24"/>
          <w:szCs w:val="24"/>
        </w:rPr>
        <w:t xml:space="preserve"> describing the non-functional and functional requirements in an informal way, an in a semi-forma way through use case diagrams.</w:t>
      </w:r>
    </w:p>
    <w:p w14:paraId="169A596F" w14:textId="77777777" w:rsidR="004678AB" w:rsidRDefault="00310D3E">
      <w:pPr>
        <w:pStyle w:val="ListParagraph"/>
        <w:numPr>
          <w:ilvl w:val="0"/>
          <w:numId w:val="4"/>
        </w:numPr>
      </w:pPr>
      <w:r>
        <w:rPr>
          <w:rFonts w:ascii="Arial" w:hAnsi="Arial"/>
          <w:sz w:val="24"/>
          <w:szCs w:val="24"/>
        </w:rPr>
        <w:t>The third chapter,</w:t>
      </w:r>
      <w:r>
        <w:rPr>
          <w:rFonts w:ascii="Arial" w:hAnsi="Arial"/>
          <w:b/>
          <w:bCs/>
          <w:sz w:val="24"/>
          <w:szCs w:val="24"/>
        </w:rPr>
        <w:t xml:space="preserve"> Design and Architecture</w:t>
      </w:r>
      <w:r>
        <w:rPr>
          <w:rFonts w:ascii="Arial" w:hAnsi="Arial"/>
          <w:sz w:val="24"/>
          <w:szCs w:val="24"/>
        </w:rPr>
        <w:t xml:space="preserve">, focuses on the general design and architecture of the proposed system, as well as providing </w:t>
      </w:r>
      <w:ins w:id="62" w:author="Pubsure" w:date="2021-06-24T07:50:00Z">
        <w:r>
          <w:rPr>
            <w:rFonts w:ascii="Arial" w:hAnsi="Arial"/>
            <w:sz w:val="24"/>
            <w:szCs w:val="24"/>
          </w:rPr>
          <w:t>a</w:t>
        </w:r>
      </w:ins>
      <w:del w:id="63" w:author="Pubsure" w:date="2021-06-24T07:50:00Z">
        <w:r>
          <w:rPr>
            <w:rFonts w:ascii="Arial" w:hAnsi="Arial"/>
            <w:sz w:val="24"/>
            <w:szCs w:val="24"/>
          </w:rPr>
          <w:delText>the</w:delText>
        </w:r>
      </w:del>
      <w:r>
        <w:rPr>
          <w:rFonts w:ascii="Arial" w:hAnsi="Arial"/>
          <w:sz w:val="24"/>
          <w:szCs w:val="24"/>
        </w:rPr>
        <w:t xml:space="preserve"> class diagram and </w:t>
      </w:r>
      <w:del w:id="64" w:author="Pubsure" w:date="2021-06-24T07:50:00Z">
        <w:r>
          <w:rPr>
            <w:rFonts w:ascii="Arial" w:hAnsi="Arial"/>
            <w:sz w:val="24"/>
            <w:szCs w:val="24"/>
          </w:rPr>
          <w:delText xml:space="preserve">the </w:delText>
        </w:r>
      </w:del>
      <w:r>
        <w:rPr>
          <w:rFonts w:ascii="Arial" w:hAnsi="Arial"/>
          <w:sz w:val="24"/>
          <w:szCs w:val="24"/>
        </w:rPr>
        <w:t>sequence diagrams.</w:t>
      </w:r>
    </w:p>
    <w:p w14:paraId="3A65BAD6" w14:textId="77777777" w:rsidR="004678AB" w:rsidRDefault="00310D3E">
      <w:pPr>
        <w:pStyle w:val="ListParagraph"/>
        <w:numPr>
          <w:ilvl w:val="0"/>
          <w:numId w:val="4"/>
        </w:numPr>
      </w:pPr>
      <w:r>
        <w:rPr>
          <w:rFonts w:ascii="Arial" w:hAnsi="Arial"/>
          <w:sz w:val="24"/>
          <w:szCs w:val="24"/>
        </w:rPr>
        <w:t>Finally, the fourth chapter</w:t>
      </w:r>
      <w:ins w:id="65" w:author="Pubsure" w:date="2021-06-24T07:50:00Z">
        <w:r>
          <w:rPr>
            <w:rFonts w:ascii="Arial" w:hAnsi="Arial"/>
            <w:sz w:val="24"/>
            <w:szCs w:val="24"/>
          </w:rPr>
          <w:t>,</w:t>
        </w:r>
      </w:ins>
      <w:r>
        <w:rPr>
          <w:rFonts w:ascii="Arial" w:hAnsi="Arial"/>
          <w:sz w:val="24"/>
          <w:szCs w:val="24"/>
        </w:rPr>
        <w:t xml:space="preserve"> entitled </w:t>
      </w:r>
      <w:r>
        <w:rPr>
          <w:rFonts w:ascii="Arial" w:hAnsi="Arial"/>
          <w:b/>
          <w:bCs/>
          <w:sz w:val="24"/>
          <w:szCs w:val="24"/>
        </w:rPr>
        <w:t>Realization</w:t>
      </w:r>
      <w:ins w:id="66" w:author="Pubsure" w:date="2021-06-24T07:50:00Z">
        <w:r>
          <w:rPr>
            <w:rFonts w:ascii="Arial" w:hAnsi="Arial"/>
            <w:sz w:val="24"/>
            <w:szCs w:val="24"/>
          </w:rPr>
          <w:t>,</w:t>
        </w:r>
      </w:ins>
      <w:r>
        <w:rPr>
          <w:rFonts w:ascii="Arial" w:hAnsi="Arial"/>
          <w:sz w:val="24"/>
          <w:szCs w:val="24"/>
        </w:rPr>
        <w:t xml:space="preserve"> presents the tools we used for the development of our project and this report, </w:t>
      </w:r>
      <w:ins w:id="67" w:author="Pubsure" w:date="2021-06-24T07:50:00Z">
        <w:r>
          <w:rPr>
            <w:rFonts w:ascii="Arial" w:hAnsi="Arial"/>
            <w:sz w:val="24"/>
            <w:szCs w:val="24"/>
          </w:rPr>
          <w:t>and</w:t>
        </w:r>
      </w:ins>
      <w:del w:id="68" w:author="Pubsure" w:date="2021-06-24T07:50:00Z">
        <w:r>
          <w:rPr>
            <w:rFonts w:ascii="Arial" w:hAnsi="Arial"/>
            <w:sz w:val="24"/>
            <w:szCs w:val="24"/>
          </w:rPr>
          <w:delText>then</w:delText>
        </w:r>
      </w:del>
      <w:r>
        <w:rPr>
          <w:rFonts w:ascii="Arial" w:hAnsi="Arial"/>
          <w:sz w:val="24"/>
          <w:szCs w:val="24"/>
        </w:rPr>
        <w:t xml:space="preserve"> we </w:t>
      </w:r>
      <w:ins w:id="69" w:author="Pubsure" w:date="2021-06-24T07:50:00Z">
        <w:r>
          <w:rPr>
            <w:rFonts w:ascii="Arial" w:hAnsi="Arial"/>
            <w:sz w:val="24"/>
            <w:szCs w:val="24"/>
          </w:rPr>
          <w:t>conclude</w:t>
        </w:r>
      </w:ins>
      <w:del w:id="70" w:author="Pubsure" w:date="2021-06-24T07:50:00Z">
        <w:r>
          <w:rPr>
            <w:rFonts w:ascii="Arial" w:hAnsi="Arial"/>
            <w:sz w:val="24"/>
            <w:szCs w:val="24"/>
          </w:rPr>
          <w:delText>finish</w:delText>
        </w:r>
      </w:del>
      <w:r>
        <w:rPr>
          <w:rFonts w:ascii="Arial" w:hAnsi="Arial"/>
          <w:sz w:val="24"/>
          <w:szCs w:val="24"/>
        </w:rPr>
        <w:t xml:space="preserve"> by showing screenshots of our application</w:t>
      </w:r>
      <w:ins w:id="71" w:author="Pubsure" w:date="2021-06-24T07:50:00Z">
        <w:r>
          <w:rPr>
            <w:rFonts w:ascii="Arial" w:hAnsi="Arial"/>
            <w:sz w:val="24"/>
            <w:szCs w:val="24"/>
          </w:rPr>
          <w:t>.</w:t>
        </w:r>
      </w:ins>
    </w:p>
    <w:p w14:paraId="6BBD7077" w14:textId="77777777" w:rsidR="004678AB" w:rsidRDefault="004678AB">
      <w:pPr>
        <w:rPr>
          <w:rFonts w:ascii="Arial" w:hAnsi="Arial"/>
          <w:sz w:val="24"/>
          <w:szCs w:val="24"/>
        </w:rPr>
      </w:pPr>
    </w:p>
    <w:p w14:paraId="5D90856E" w14:textId="77777777" w:rsidR="004678AB" w:rsidRDefault="00310D3E">
      <w:r>
        <w:rPr>
          <w:rFonts w:ascii="Arial" w:hAnsi="Arial"/>
          <w:sz w:val="24"/>
          <w:szCs w:val="24"/>
        </w:rPr>
        <w:t>The report ends with a general conclusion</w:t>
      </w:r>
      <w:ins w:id="72" w:author="Pubsure" w:date="2021-06-24T07:50:00Z">
        <w:r>
          <w:rPr>
            <w:rFonts w:ascii="Arial" w:hAnsi="Arial"/>
            <w:sz w:val="24"/>
            <w:szCs w:val="24"/>
          </w:rPr>
          <w:t>,</w:t>
        </w:r>
      </w:ins>
      <w:r>
        <w:rPr>
          <w:rFonts w:ascii="Arial" w:hAnsi="Arial"/>
          <w:sz w:val="24"/>
          <w:szCs w:val="24"/>
        </w:rPr>
        <w:t xml:space="preserve"> in which we summarize the synthesis of the work done and prospects</w:t>
      </w:r>
      <w:ins w:id="73" w:author="Pubsure" w:date="2021-06-24T07:50:00Z">
        <w:r>
          <w:rPr>
            <w:rFonts w:ascii="Arial" w:hAnsi="Arial"/>
            <w:sz w:val="24"/>
            <w:szCs w:val="24"/>
          </w:rPr>
          <w:t>.</w:t>
        </w:r>
      </w:ins>
      <w:r>
        <w:rPr>
          <w:rFonts w:ascii="Arial" w:hAnsi="Arial"/>
          <w:sz w:val="24"/>
          <w:szCs w:val="24"/>
        </w:rPr>
        <w:t xml:space="preserve"> </w:t>
      </w:r>
    </w:p>
    <w:p w14:paraId="0C5BC513" w14:textId="77777777" w:rsidR="004678AB" w:rsidRDefault="004678AB">
      <w:pPr>
        <w:pageBreakBefore/>
        <w:suppressAutoHyphens w:val="0"/>
        <w:rPr>
          <w:rFonts w:ascii="Arial" w:hAnsi="Arial"/>
          <w:sz w:val="24"/>
          <w:szCs w:val="24"/>
          <w:lang w:bidi="ar-TN"/>
        </w:rPr>
      </w:pPr>
    </w:p>
    <w:p w14:paraId="37A423E6" w14:textId="77777777" w:rsidR="004678AB" w:rsidRDefault="004678AB">
      <w:pPr>
        <w:suppressAutoHyphens w:val="0"/>
        <w:rPr>
          <w:rFonts w:ascii="Calibri Light" w:eastAsia="Times New Roman" w:hAnsi="Calibri Light" w:cs="Times New Roman"/>
          <w:spacing w:val="-10"/>
          <w:kern w:val="3"/>
          <w:sz w:val="56"/>
          <w:szCs w:val="56"/>
          <w:lang w:bidi="ar-TN"/>
        </w:rPr>
      </w:pPr>
    </w:p>
    <w:p w14:paraId="2F01F8A9" w14:textId="77777777" w:rsidR="004678AB" w:rsidRDefault="00310D3E">
      <w:pPr>
        <w:pStyle w:val="Heading1"/>
        <w:rPr>
          <w:lang w:val="fr-FR"/>
        </w:rPr>
      </w:pPr>
      <w:bookmarkStart w:id="74" w:name="_Toc75356586"/>
      <w:bookmarkStart w:id="75" w:name="_Toc75356826"/>
      <w:bookmarkStart w:id="76" w:name="_Toc75356917"/>
      <w:bookmarkStart w:id="77" w:name="_Toc75585011"/>
      <w:bookmarkStart w:id="78" w:name="_Toc75585304"/>
      <w:r>
        <w:rPr>
          <w:lang w:val="fr-FR"/>
        </w:rPr>
        <w:t>: Context and Objectives</w:t>
      </w:r>
      <w:bookmarkEnd w:id="74"/>
      <w:bookmarkEnd w:id="75"/>
      <w:bookmarkEnd w:id="76"/>
      <w:bookmarkEnd w:id="77"/>
      <w:bookmarkEnd w:id="78"/>
      <w:r>
        <w:rPr>
          <w:lang w:val="fr-FR"/>
        </w:rPr>
        <w:t xml:space="preserve"> </w:t>
      </w:r>
    </w:p>
    <w:p w14:paraId="79AD3785" w14:textId="77777777" w:rsidR="004678AB" w:rsidRDefault="004678AB">
      <w:pPr>
        <w:rPr>
          <w:lang w:val="fr-FR"/>
        </w:rPr>
      </w:pPr>
    </w:p>
    <w:p w14:paraId="0537D824" w14:textId="77777777" w:rsidR="004678AB" w:rsidRDefault="004678AB">
      <w:pPr>
        <w:rPr>
          <w:lang w:val="fr-FR"/>
        </w:rPr>
      </w:pPr>
    </w:p>
    <w:p w14:paraId="4A6B8311" w14:textId="77777777" w:rsidR="004678AB" w:rsidRDefault="00310D3E">
      <w:pPr>
        <w:pStyle w:val="Heading2"/>
        <w:rPr>
          <w:lang w:val="fr-FR"/>
        </w:rPr>
      </w:pPr>
      <w:bookmarkStart w:id="79" w:name="_Toc75356587"/>
      <w:bookmarkStart w:id="80" w:name="_Toc75356827"/>
      <w:bookmarkStart w:id="81" w:name="_Toc75356918"/>
      <w:bookmarkStart w:id="82" w:name="_Toc75585012"/>
      <w:bookmarkStart w:id="83" w:name="_Toc75585305"/>
      <w:r>
        <w:rPr>
          <w:lang w:val="fr-FR"/>
        </w:rPr>
        <w:t>Introduction</w:t>
      </w:r>
      <w:bookmarkEnd w:id="79"/>
      <w:bookmarkEnd w:id="80"/>
      <w:bookmarkEnd w:id="81"/>
      <w:bookmarkEnd w:id="82"/>
      <w:bookmarkEnd w:id="83"/>
    </w:p>
    <w:p w14:paraId="1990008A" w14:textId="77777777" w:rsidR="004678AB" w:rsidRDefault="004678AB">
      <w:pPr>
        <w:pStyle w:val="NoSpacing"/>
        <w:ind w:left="360"/>
        <w:rPr>
          <w:lang w:val="fr-FR"/>
        </w:rPr>
      </w:pPr>
    </w:p>
    <w:p w14:paraId="44716E0C" w14:textId="77777777" w:rsidR="004678AB" w:rsidRDefault="004678AB">
      <w:pPr>
        <w:pStyle w:val="NoSpacing"/>
        <w:ind w:left="360"/>
        <w:rPr>
          <w:lang w:val="fr-FR"/>
        </w:rPr>
      </w:pPr>
    </w:p>
    <w:p w14:paraId="4E9799E0" w14:textId="77777777" w:rsidR="004678AB" w:rsidRDefault="00310D3E">
      <w:pPr>
        <w:rPr>
          <w:rFonts w:ascii="Arial" w:hAnsi="Arial"/>
          <w:sz w:val="28"/>
          <w:szCs w:val="28"/>
        </w:rPr>
      </w:pPr>
      <w:r>
        <w:rPr>
          <w:rFonts w:ascii="Arial" w:hAnsi="Arial"/>
          <w:sz w:val="28"/>
          <w:szCs w:val="28"/>
        </w:rPr>
        <w:t xml:space="preserve">This chapter will be divided as follows: </w:t>
      </w:r>
      <w:ins w:id="84" w:author="Pubsure" w:date="2021-06-24T07:50:00Z">
        <w:r>
          <w:rPr>
            <w:rFonts w:ascii="Arial" w:hAnsi="Arial"/>
            <w:sz w:val="28"/>
            <w:szCs w:val="28"/>
          </w:rPr>
          <w:t>first</w:t>
        </w:r>
      </w:ins>
      <w:del w:id="85" w:author="Pubsure" w:date="2021-06-24T07:50:00Z">
        <w:r>
          <w:rPr>
            <w:rFonts w:ascii="Arial" w:hAnsi="Arial"/>
            <w:sz w:val="28"/>
            <w:szCs w:val="28"/>
          </w:rPr>
          <w:delText>First</w:delText>
        </w:r>
      </w:del>
      <w:r>
        <w:rPr>
          <w:rFonts w:ascii="Arial" w:hAnsi="Arial"/>
          <w:sz w:val="28"/>
          <w:szCs w:val="28"/>
        </w:rPr>
        <w:t xml:space="preserve">, I will present the context of the project and </w:t>
      </w:r>
      <w:ins w:id="86" w:author="Pubsure" w:date="2021-06-24T07:50:00Z">
        <w:r>
          <w:rPr>
            <w:rFonts w:ascii="Arial" w:hAnsi="Arial"/>
            <w:sz w:val="28"/>
            <w:szCs w:val="28"/>
          </w:rPr>
          <w:t>its</w:t>
        </w:r>
      </w:ins>
      <w:del w:id="87" w:author="Pubsure" w:date="2021-06-24T07:50:00Z">
        <w:r>
          <w:rPr>
            <w:rFonts w:ascii="Arial" w:hAnsi="Arial"/>
            <w:sz w:val="28"/>
            <w:szCs w:val="28"/>
          </w:rPr>
          <w:delText>it’s</w:delText>
        </w:r>
      </w:del>
      <w:r>
        <w:rPr>
          <w:rFonts w:ascii="Arial" w:hAnsi="Arial"/>
          <w:sz w:val="28"/>
          <w:szCs w:val="28"/>
        </w:rPr>
        <w:t xml:space="preserve"> </w:t>
      </w:r>
      <w:ins w:id="88" w:author="Pubsure" w:date="2021-06-24T07:50:00Z">
        <w:r>
          <w:rPr>
            <w:rFonts w:ascii="Arial" w:hAnsi="Arial"/>
            <w:sz w:val="28"/>
            <w:szCs w:val="28"/>
          </w:rPr>
          <w:t>problems</w:t>
        </w:r>
      </w:ins>
      <w:del w:id="89" w:author="Pubsure" w:date="2021-06-24T07:50:00Z">
        <w:r>
          <w:rPr>
            <w:rFonts w:ascii="Arial" w:hAnsi="Arial"/>
            <w:sz w:val="28"/>
            <w:szCs w:val="28"/>
          </w:rPr>
          <w:delText>problematic</w:delText>
        </w:r>
      </w:del>
      <w:r>
        <w:rPr>
          <w:rFonts w:ascii="Arial" w:hAnsi="Arial"/>
          <w:sz w:val="28"/>
          <w:szCs w:val="28"/>
        </w:rPr>
        <w:t xml:space="preserve">, as well as </w:t>
      </w:r>
      <w:ins w:id="90" w:author="Pubsure" w:date="2021-06-24T07:50:00Z">
        <w:r>
          <w:rPr>
            <w:rFonts w:ascii="Arial" w:hAnsi="Arial"/>
            <w:sz w:val="28"/>
            <w:szCs w:val="28"/>
          </w:rPr>
          <w:t>provide</w:t>
        </w:r>
      </w:ins>
      <w:del w:id="91" w:author="Pubsure" w:date="2021-06-24T07:50:00Z">
        <w:r>
          <w:rPr>
            <w:rFonts w:ascii="Arial" w:hAnsi="Arial"/>
            <w:sz w:val="28"/>
            <w:szCs w:val="28"/>
          </w:rPr>
          <w:delText>give</w:delText>
        </w:r>
      </w:del>
      <w:r>
        <w:rPr>
          <w:rFonts w:ascii="Arial" w:hAnsi="Arial"/>
          <w:sz w:val="28"/>
          <w:szCs w:val="28"/>
        </w:rPr>
        <w:t xml:space="preserve"> an overview of the host company</w:t>
      </w:r>
      <w:ins w:id="92" w:author="Pubsure" w:date="2021-06-24T07:50:00Z">
        <w:r>
          <w:rPr>
            <w:rFonts w:ascii="Arial" w:hAnsi="Arial"/>
            <w:sz w:val="28"/>
            <w:szCs w:val="28"/>
          </w:rPr>
          <w:t>;</w:t>
        </w:r>
      </w:ins>
      <w:del w:id="93" w:author="Pubsure" w:date="2021-06-24T07:50:00Z">
        <w:r>
          <w:rPr>
            <w:rFonts w:ascii="Arial" w:hAnsi="Arial"/>
            <w:sz w:val="28"/>
            <w:szCs w:val="28"/>
          </w:rPr>
          <w:delText>,</w:delText>
        </w:r>
      </w:del>
      <w:r>
        <w:rPr>
          <w:rFonts w:ascii="Arial" w:hAnsi="Arial"/>
          <w:sz w:val="28"/>
          <w:szCs w:val="28"/>
        </w:rPr>
        <w:t xml:space="preserve"> </w:t>
      </w:r>
      <w:ins w:id="94" w:author="Pubsure" w:date="2021-06-24T07:50:00Z">
        <w:r>
          <w:rPr>
            <w:rFonts w:ascii="Arial" w:hAnsi="Arial"/>
            <w:sz w:val="28"/>
            <w:szCs w:val="28"/>
          </w:rPr>
          <w:t>second</w:t>
        </w:r>
      </w:ins>
      <w:del w:id="95" w:author="Pubsure" w:date="2021-06-24T07:50:00Z">
        <w:r>
          <w:rPr>
            <w:rFonts w:ascii="Arial" w:hAnsi="Arial"/>
            <w:sz w:val="28"/>
            <w:szCs w:val="28"/>
          </w:rPr>
          <w:delText>Second</w:delText>
        </w:r>
      </w:del>
      <w:r>
        <w:rPr>
          <w:rFonts w:ascii="Arial" w:hAnsi="Arial"/>
          <w:sz w:val="28"/>
          <w:szCs w:val="28"/>
        </w:rPr>
        <w:t xml:space="preserve">, I will present the solution that I developed after </w:t>
      </w:r>
      <w:ins w:id="96" w:author="Pubsure" w:date="2021-06-24T07:50:00Z">
        <w:r>
          <w:rPr>
            <w:rFonts w:ascii="Arial" w:hAnsi="Arial"/>
            <w:sz w:val="28"/>
            <w:szCs w:val="28"/>
          </w:rPr>
          <w:t>an in-depth</w:t>
        </w:r>
      </w:ins>
      <w:del w:id="97" w:author="Pubsure" w:date="2021-06-24T07:50:00Z">
        <w:r>
          <w:rPr>
            <w:rFonts w:ascii="Arial" w:hAnsi="Arial"/>
            <w:sz w:val="28"/>
            <w:szCs w:val="28"/>
          </w:rPr>
          <w:delText>in-dept</w:delText>
        </w:r>
      </w:del>
      <w:r>
        <w:rPr>
          <w:rFonts w:ascii="Arial" w:hAnsi="Arial"/>
          <w:sz w:val="28"/>
          <w:szCs w:val="28"/>
        </w:rPr>
        <w:t xml:space="preserve"> study of existing </w:t>
      </w:r>
      <w:ins w:id="98" w:author="Pubsure" w:date="2021-06-24T07:50:00Z">
        <w:r>
          <w:rPr>
            <w:rFonts w:ascii="Arial" w:hAnsi="Arial"/>
            <w:sz w:val="28"/>
            <w:szCs w:val="28"/>
          </w:rPr>
          <w:t>solutions</w:t>
        </w:r>
      </w:ins>
      <w:del w:id="99" w:author="Pubsure" w:date="2021-06-24T07:50:00Z">
        <w:r>
          <w:rPr>
            <w:rFonts w:ascii="Arial" w:hAnsi="Arial"/>
            <w:sz w:val="28"/>
            <w:szCs w:val="28"/>
          </w:rPr>
          <w:delText>solution</w:delText>
        </w:r>
      </w:del>
      <w:r>
        <w:rPr>
          <w:rFonts w:ascii="Arial" w:hAnsi="Arial"/>
          <w:sz w:val="28"/>
          <w:szCs w:val="28"/>
        </w:rPr>
        <w:t xml:space="preserve"> on the market, then I will specify the work methodology that I will follow </w:t>
      </w:r>
      <w:ins w:id="100" w:author="Pubsure" w:date="2021-06-24T07:50:00Z">
        <w:r>
          <w:rPr>
            <w:rFonts w:ascii="Arial" w:hAnsi="Arial"/>
            <w:sz w:val="28"/>
            <w:szCs w:val="28"/>
          </w:rPr>
          <w:t>by</w:t>
        </w:r>
      </w:ins>
      <w:del w:id="101" w:author="Pubsure" w:date="2021-06-24T07:50:00Z">
        <w:r>
          <w:rPr>
            <w:rFonts w:ascii="Arial" w:hAnsi="Arial"/>
            <w:sz w:val="28"/>
            <w:szCs w:val="28"/>
          </w:rPr>
          <w:delText>through</w:delText>
        </w:r>
      </w:del>
      <w:r>
        <w:rPr>
          <w:rFonts w:ascii="Arial" w:hAnsi="Arial"/>
          <w:sz w:val="28"/>
          <w:szCs w:val="28"/>
        </w:rPr>
        <w:t xml:space="preserve"> developing the application and a conclusion</w:t>
      </w:r>
      <w:ins w:id="102" w:author="Pubsure" w:date="2021-06-24T07:50:00Z">
        <w:r>
          <w:rPr>
            <w:rFonts w:ascii="Arial" w:hAnsi="Arial"/>
            <w:sz w:val="28"/>
            <w:szCs w:val="28"/>
          </w:rPr>
          <w:t>.</w:t>
        </w:r>
      </w:ins>
    </w:p>
    <w:p w14:paraId="28F70636" w14:textId="77777777" w:rsidR="004678AB" w:rsidRDefault="004678AB"/>
    <w:p w14:paraId="27B6054F" w14:textId="77777777" w:rsidR="004678AB" w:rsidRDefault="004678AB"/>
    <w:p w14:paraId="0CF66A50" w14:textId="77777777" w:rsidR="004678AB" w:rsidRDefault="00310D3E">
      <w:pPr>
        <w:pStyle w:val="Heading2"/>
      </w:pPr>
      <w:r>
        <w:t xml:space="preserve"> </w:t>
      </w:r>
      <w:bookmarkStart w:id="103" w:name="_Toc75356588"/>
      <w:bookmarkStart w:id="104" w:name="_Toc75356828"/>
      <w:bookmarkStart w:id="105" w:name="_Toc75356919"/>
      <w:bookmarkStart w:id="106" w:name="_Toc75585013"/>
      <w:bookmarkStart w:id="107" w:name="_Toc75585306"/>
      <w:r>
        <w:t>1.1 Internship Context</w:t>
      </w:r>
      <w:bookmarkEnd w:id="103"/>
      <w:bookmarkEnd w:id="104"/>
      <w:bookmarkEnd w:id="105"/>
      <w:bookmarkEnd w:id="106"/>
      <w:bookmarkEnd w:id="107"/>
    </w:p>
    <w:p w14:paraId="645944E5" w14:textId="77777777" w:rsidR="004678AB" w:rsidRDefault="004678AB">
      <w:pPr>
        <w:pStyle w:val="ListParagraph"/>
        <w:ind w:left="360"/>
      </w:pPr>
    </w:p>
    <w:p w14:paraId="4FB4EA1F" w14:textId="77777777" w:rsidR="004678AB" w:rsidRDefault="004678AB">
      <w:pPr>
        <w:pStyle w:val="ListParagraph"/>
        <w:ind w:left="360"/>
      </w:pPr>
    </w:p>
    <w:p w14:paraId="6A867470" w14:textId="77777777" w:rsidR="004678AB" w:rsidRDefault="00310D3E">
      <w:pPr>
        <w:rPr>
          <w:rFonts w:ascii="Arial" w:hAnsi="Arial"/>
          <w:sz w:val="28"/>
          <w:szCs w:val="28"/>
        </w:rPr>
      </w:pPr>
      <w:r>
        <w:rPr>
          <w:rFonts w:ascii="Arial" w:hAnsi="Arial"/>
          <w:sz w:val="28"/>
          <w:szCs w:val="28"/>
        </w:rPr>
        <w:t xml:space="preserve">The work in this report was carried out as part of my end-of studies project to obtain an applied license in computer science at the Higher Institute of Computer </w:t>
      </w:r>
      <w:ins w:id="108" w:author="Pubsure" w:date="2021-06-24T07:50:00Z">
        <w:r>
          <w:rPr>
            <w:rFonts w:ascii="Arial" w:hAnsi="Arial"/>
            <w:sz w:val="28"/>
            <w:szCs w:val="28"/>
          </w:rPr>
          <w:t>Science</w:t>
        </w:r>
      </w:ins>
      <w:del w:id="109" w:author="Pubsure" w:date="2021-06-24T07:50:00Z">
        <w:r>
          <w:rPr>
            <w:rFonts w:ascii="Arial" w:hAnsi="Arial"/>
            <w:sz w:val="28"/>
            <w:szCs w:val="28"/>
          </w:rPr>
          <w:delText>science</w:delText>
        </w:r>
      </w:del>
      <w:r>
        <w:rPr>
          <w:rFonts w:ascii="Arial" w:hAnsi="Arial"/>
          <w:sz w:val="28"/>
          <w:szCs w:val="28"/>
        </w:rPr>
        <w:t xml:space="preserve"> and Mathematics of Monastir. This internship was carried out within Mega dev agency on the subject of</w:t>
      </w:r>
      <w:ins w:id="110" w:author="Pubsure" w:date="2021-06-24T07:50:00Z">
        <w:r>
          <w:rPr>
            <w:rFonts w:ascii="Arial" w:hAnsi="Arial"/>
            <w:sz w:val="28"/>
            <w:szCs w:val="28"/>
          </w:rPr>
          <w:t xml:space="preserve"> the</w:t>
        </w:r>
      </w:ins>
      <w:del w:id="111" w:author="Pubsure" w:date="2021-06-24T07:50:00Z">
        <w:r>
          <w:rPr>
            <w:rFonts w:ascii="Arial" w:hAnsi="Arial"/>
            <w:sz w:val="28"/>
            <w:szCs w:val="28"/>
          </w:rPr>
          <w:delText>:</w:delText>
        </w:r>
      </w:del>
      <w:r>
        <w:rPr>
          <w:rFonts w:ascii="Arial" w:hAnsi="Arial"/>
          <w:sz w:val="28"/>
          <w:szCs w:val="28"/>
        </w:rPr>
        <w:t xml:space="preserve"> </w:t>
      </w:r>
      <w:ins w:id="112" w:author="Pubsure" w:date="2021-06-24T07:50:00Z">
        <w:r>
          <w:rPr>
            <w:rFonts w:ascii="Arial" w:hAnsi="Arial"/>
            <w:sz w:val="28"/>
            <w:szCs w:val="28"/>
          </w:rPr>
          <w:t>design</w:t>
        </w:r>
      </w:ins>
      <w:del w:id="113" w:author="Pubsure" w:date="2021-06-24T07:50:00Z">
        <w:r>
          <w:rPr>
            <w:rFonts w:ascii="Arial" w:hAnsi="Arial"/>
            <w:sz w:val="28"/>
            <w:szCs w:val="28"/>
          </w:rPr>
          <w:delText>Design</w:delText>
        </w:r>
      </w:del>
      <w:r>
        <w:rPr>
          <w:rFonts w:ascii="Arial" w:hAnsi="Arial"/>
          <w:sz w:val="28"/>
          <w:szCs w:val="28"/>
        </w:rPr>
        <w:t xml:space="preserve"> and development of a web application that helps users achieve their fitness goals. </w:t>
      </w:r>
    </w:p>
    <w:p w14:paraId="432DC9F9" w14:textId="77777777" w:rsidR="004678AB" w:rsidRDefault="004678AB"/>
    <w:p w14:paraId="4EAA34C4" w14:textId="77777777" w:rsidR="004678AB" w:rsidRDefault="00310D3E">
      <w:pPr>
        <w:pStyle w:val="Heading2"/>
      </w:pPr>
      <w:r>
        <w:t xml:space="preserve"> </w:t>
      </w:r>
      <w:bookmarkStart w:id="114" w:name="_Toc75356589"/>
      <w:bookmarkStart w:id="115" w:name="_Toc75356829"/>
      <w:bookmarkStart w:id="116" w:name="_Toc75356920"/>
      <w:bookmarkStart w:id="117" w:name="_Toc75585014"/>
      <w:bookmarkStart w:id="118" w:name="_Toc75585307"/>
      <w:r>
        <w:t>1.2 Presentation of the host company</w:t>
      </w:r>
      <w:bookmarkEnd w:id="114"/>
      <w:bookmarkEnd w:id="115"/>
      <w:bookmarkEnd w:id="116"/>
      <w:bookmarkEnd w:id="117"/>
      <w:bookmarkEnd w:id="118"/>
    </w:p>
    <w:p w14:paraId="72B71ED6" w14:textId="77777777" w:rsidR="004678AB" w:rsidRDefault="004678AB"/>
    <w:p w14:paraId="7626FD90" w14:textId="77777777" w:rsidR="004678AB" w:rsidRDefault="00310D3E">
      <w:r>
        <w:rPr>
          <w:rFonts w:ascii="Arial" w:hAnsi="Arial"/>
          <w:color w:val="000000"/>
          <w:sz w:val="28"/>
          <w:szCs w:val="28"/>
          <w14:shadow w14:blurRad="38036" w14:dist="18745" w14:dir="2700000" w14:sx="100000" w14:sy="100000" w14:kx="0" w14:ky="0" w14:algn="b">
            <w14:srgbClr w14:val="000000"/>
          </w14:shadow>
        </w:rPr>
        <w:t xml:space="preserve">Mega-DEV </w:t>
      </w:r>
      <w:r>
        <w:rPr>
          <w:rFonts w:ascii="Arial" w:hAnsi="Arial"/>
          <w:sz w:val="28"/>
          <w:szCs w:val="28"/>
        </w:rPr>
        <w:t>is a</w:t>
      </w:r>
      <w:r>
        <w:rPr>
          <w:rFonts w:ascii="Arial" w:hAnsi="Arial"/>
          <w:color w:val="000000"/>
          <w:sz w:val="28"/>
          <w:szCs w:val="28"/>
          <w14:shadow w14:blurRad="38036" w14:dist="18745" w14:dir="2700000" w14:sx="100000" w14:sy="100000" w14:kx="0" w14:ky="0" w14:algn="b">
            <w14:srgbClr w14:val="000000"/>
          </w14:shadow>
        </w:rPr>
        <w:t xml:space="preserve"> </w:t>
      </w:r>
      <w:r>
        <w:rPr>
          <w:rFonts w:ascii="Arial" w:hAnsi="Arial"/>
          <w:sz w:val="28"/>
          <w:szCs w:val="28"/>
        </w:rPr>
        <w:t xml:space="preserve">web design and development company that provides end-to-end development </w:t>
      </w:r>
      <w:ins w:id="119" w:author="Pubsure" w:date="2021-06-24T07:50:00Z">
        <w:r>
          <w:rPr>
            <w:rFonts w:ascii="Arial" w:hAnsi="Arial"/>
            <w:sz w:val="28"/>
            <w:szCs w:val="28"/>
          </w:rPr>
          <w:t>services</w:t>
        </w:r>
      </w:ins>
      <w:del w:id="120" w:author="Pubsure" w:date="2021-06-24T07:50:00Z">
        <w:r>
          <w:rPr>
            <w:rFonts w:ascii="Arial" w:hAnsi="Arial"/>
            <w:sz w:val="28"/>
            <w:szCs w:val="28"/>
          </w:rPr>
          <w:delText>service</w:delText>
        </w:r>
      </w:del>
      <w:r>
        <w:rPr>
          <w:rFonts w:ascii="Arial" w:hAnsi="Arial"/>
          <w:sz w:val="28"/>
          <w:szCs w:val="28"/>
        </w:rPr>
        <w:t xml:space="preserve"> for web and mobile development.</w:t>
      </w:r>
    </w:p>
    <w:p w14:paraId="50DA6709"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 xml:space="preserve">It was created in 2010 in Houmet-souk, djerba. Since then, it has developed and created several projects for multiple local </w:t>
      </w:r>
      <w:ins w:id="121" w:author="Pubsure" w:date="2021-06-24T07:50:00Z">
        <w:r w:rsidRPr="007A5497">
          <w:rPr>
            <w:rFonts w:asciiTheme="minorBidi" w:hAnsiTheme="minorBidi" w:cstheme="minorBidi"/>
            <w:sz w:val="24"/>
            <w:szCs w:val="24"/>
          </w:rPr>
          <w:t>organizations</w:t>
        </w:r>
      </w:ins>
      <w:del w:id="122" w:author="Pubsure" w:date="2021-06-24T07:50:00Z">
        <w:r w:rsidRPr="007A5497">
          <w:rPr>
            <w:rFonts w:asciiTheme="minorBidi" w:hAnsiTheme="minorBidi" w:cstheme="minorBidi"/>
            <w:sz w:val="24"/>
            <w:szCs w:val="24"/>
          </w:rPr>
          <w:delText>organization</w:delText>
        </w:r>
      </w:del>
      <w:r w:rsidRPr="007A5497">
        <w:rPr>
          <w:rFonts w:asciiTheme="minorBidi" w:hAnsiTheme="minorBidi" w:cstheme="minorBidi"/>
          <w:sz w:val="24"/>
          <w:szCs w:val="24"/>
        </w:rPr>
        <w:t xml:space="preserve"> and foreign </w:t>
      </w:r>
      <w:ins w:id="123" w:author="Pubsure" w:date="2021-06-24T07:50:00Z">
        <w:r w:rsidRPr="007A5497">
          <w:rPr>
            <w:rFonts w:asciiTheme="minorBidi" w:hAnsiTheme="minorBidi" w:cstheme="minorBidi"/>
            <w:sz w:val="24"/>
            <w:szCs w:val="24"/>
          </w:rPr>
          <w:t>organizations</w:t>
        </w:r>
      </w:ins>
      <w:del w:id="124" w:author="Pubsure" w:date="2021-06-24T07:50:00Z">
        <w:r w:rsidRPr="007A5497">
          <w:rPr>
            <w:rFonts w:asciiTheme="minorBidi" w:hAnsiTheme="minorBidi" w:cstheme="minorBidi"/>
            <w:sz w:val="24"/>
            <w:szCs w:val="24"/>
          </w:rPr>
          <w:delText>ones</w:delText>
        </w:r>
      </w:del>
      <w:r w:rsidRPr="007A5497">
        <w:rPr>
          <w:rFonts w:asciiTheme="minorBidi" w:hAnsiTheme="minorBidi" w:cstheme="minorBidi"/>
          <w:sz w:val="24"/>
          <w:szCs w:val="24"/>
        </w:rPr>
        <w:t xml:space="preserve"> and in different sectors such as health care, </w:t>
      </w:r>
      <w:ins w:id="125" w:author="Pubsure" w:date="2021-06-24T07:50:00Z">
        <w:r w:rsidRPr="007A5497">
          <w:rPr>
            <w:rFonts w:asciiTheme="minorBidi" w:hAnsiTheme="minorBidi" w:cstheme="minorBidi"/>
            <w:sz w:val="24"/>
            <w:szCs w:val="24"/>
          </w:rPr>
          <w:t>real</w:t>
        </w:r>
      </w:ins>
      <w:del w:id="126" w:author="Pubsure" w:date="2021-06-24T07:50:00Z">
        <w:r w:rsidRPr="007A5497">
          <w:rPr>
            <w:rFonts w:asciiTheme="minorBidi" w:hAnsiTheme="minorBidi" w:cstheme="minorBidi"/>
            <w:sz w:val="24"/>
            <w:szCs w:val="24"/>
          </w:rPr>
          <w:delText>Real</w:delText>
        </w:r>
      </w:del>
      <w:r w:rsidRPr="007A5497">
        <w:rPr>
          <w:rFonts w:asciiTheme="minorBidi" w:hAnsiTheme="minorBidi" w:cstheme="minorBidi"/>
          <w:sz w:val="24"/>
          <w:szCs w:val="24"/>
        </w:rPr>
        <w:t xml:space="preserve"> </w:t>
      </w:r>
      <w:ins w:id="127" w:author="Pubsure" w:date="2021-06-24T07:50:00Z">
        <w:r w:rsidRPr="007A5497">
          <w:rPr>
            <w:rFonts w:asciiTheme="minorBidi" w:hAnsiTheme="minorBidi" w:cstheme="minorBidi"/>
            <w:sz w:val="24"/>
            <w:szCs w:val="24"/>
          </w:rPr>
          <w:t>estate</w:t>
        </w:r>
      </w:ins>
      <w:del w:id="128" w:author="Pubsure" w:date="2021-06-24T07:50:00Z">
        <w:r w:rsidRPr="007A5497">
          <w:rPr>
            <w:rFonts w:asciiTheme="minorBidi" w:hAnsiTheme="minorBidi" w:cstheme="minorBidi"/>
            <w:sz w:val="24"/>
            <w:szCs w:val="24"/>
          </w:rPr>
          <w:delText>Estate</w:delText>
        </w:r>
      </w:del>
      <w:r w:rsidRPr="007A5497">
        <w:rPr>
          <w:rFonts w:asciiTheme="minorBidi" w:hAnsiTheme="minorBidi" w:cstheme="minorBidi"/>
          <w:sz w:val="24"/>
          <w:szCs w:val="24"/>
        </w:rPr>
        <w:t xml:space="preserve">, travel, </w:t>
      </w:r>
      <w:ins w:id="129" w:author="Pubsure" w:date="2021-06-24T07:50:00Z">
        <w:r w:rsidRPr="007A5497">
          <w:rPr>
            <w:rFonts w:asciiTheme="minorBidi" w:hAnsiTheme="minorBidi" w:cstheme="minorBidi"/>
            <w:sz w:val="24"/>
            <w:szCs w:val="24"/>
          </w:rPr>
          <w:t>e-commerce</w:t>
        </w:r>
      </w:ins>
      <w:del w:id="130" w:author="Pubsure" w:date="2021-06-24T07:50:00Z">
        <w:r w:rsidRPr="007A5497">
          <w:rPr>
            <w:rFonts w:asciiTheme="minorBidi" w:hAnsiTheme="minorBidi" w:cstheme="minorBidi"/>
            <w:sz w:val="24"/>
            <w:szCs w:val="24"/>
          </w:rPr>
          <w:delText>E-commerce</w:delText>
        </w:r>
      </w:del>
      <w:r w:rsidRPr="007A5497">
        <w:rPr>
          <w:rFonts w:asciiTheme="minorBidi" w:hAnsiTheme="minorBidi" w:cstheme="minorBidi"/>
          <w:sz w:val="24"/>
          <w:szCs w:val="24"/>
        </w:rPr>
        <w:t xml:space="preserve">, </w:t>
      </w:r>
      <w:ins w:id="131" w:author="Pubsure" w:date="2021-06-24T07:50:00Z">
        <w:r w:rsidRPr="007A5497">
          <w:rPr>
            <w:rFonts w:asciiTheme="minorBidi" w:hAnsiTheme="minorBidi" w:cstheme="minorBidi"/>
            <w:sz w:val="24"/>
            <w:szCs w:val="24"/>
          </w:rPr>
          <w:t>education</w:t>
        </w:r>
      </w:ins>
      <w:del w:id="132" w:author="Pubsure" w:date="2021-06-24T07:50:00Z">
        <w:r w:rsidRPr="007A5497">
          <w:rPr>
            <w:rFonts w:asciiTheme="minorBidi" w:hAnsiTheme="minorBidi" w:cstheme="minorBidi"/>
            <w:sz w:val="24"/>
            <w:szCs w:val="24"/>
          </w:rPr>
          <w:delText>Education</w:delText>
        </w:r>
      </w:del>
      <w:ins w:id="133" w:author="Pubsure" w:date="2021-06-24T07:50:00Z">
        <w:r w:rsidRPr="007A5497">
          <w:rPr>
            <w:rFonts w:asciiTheme="minorBidi" w:hAnsiTheme="minorBidi" w:cstheme="minorBidi"/>
            <w:sz w:val="24"/>
            <w:szCs w:val="24"/>
          </w:rPr>
          <w:t>, and so on</w:t>
        </w:r>
      </w:ins>
      <w:del w:id="134" w:author="Pubsure" w:date="2021-06-24T07:50:00Z">
        <w:r w:rsidRPr="007A5497">
          <w:rPr>
            <w:rFonts w:asciiTheme="minorBidi" w:hAnsiTheme="minorBidi" w:cstheme="minorBidi"/>
            <w:sz w:val="24"/>
            <w:szCs w:val="24"/>
          </w:rPr>
          <w:delText xml:space="preserve"> … etc</w:delText>
        </w:r>
      </w:del>
      <w:r w:rsidRPr="007A5497">
        <w:rPr>
          <w:rFonts w:asciiTheme="minorBidi" w:hAnsiTheme="minorBidi" w:cstheme="minorBidi"/>
          <w:sz w:val="24"/>
          <w:szCs w:val="24"/>
        </w:rPr>
        <w:t>.</w:t>
      </w:r>
    </w:p>
    <w:p w14:paraId="65AFA97F" w14:textId="77777777" w:rsidR="004678AB" w:rsidRDefault="004678AB">
      <w:pPr>
        <w:rPr>
          <w:sz w:val="28"/>
          <w:szCs w:val="28"/>
        </w:rPr>
      </w:pPr>
    </w:p>
    <w:p w14:paraId="1F065630" w14:textId="77777777" w:rsidR="004678AB" w:rsidRDefault="00310D3E">
      <w:pPr>
        <w:pStyle w:val="Heading2"/>
      </w:pPr>
      <w:bookmarkStart w:id="135" w:name="_Toc75356590"/>
      <w:bookmarkStart w:id="136" w:name="_Toc75356830"/>
      <w:bookmarkStart w:id="137" w:name="_Toc75356921"/>
      <w:bookmarkStart w:id="138" w:name="_Toc75585015"/>
      <w:bookmarkStart w:id="139" w:name="_Toc75585308"/>
      <w:r>
        <w:t>1.3 Motivation and problematic</w:t>
      </w:r>
      <w:bookmarkEnd w:id="135"/>
      <w:bookmarkEnd w:id="136"/>
      <w:bookmarkEnd w:id="137"/>
      <w:bookmarkEnd w:id="138"/>
      <w:bookmarkEnd w:id="139"/>
    </w:p>
    <w:p w14:paraId="51253C3D" w14:textId="77777777" w:rsidR="004678AB" w:rsidRDefault="004678AB">
      <w:pPr>
        <w:pStyle w:val="ListParagraph"/>
        <w:ind w:left="360"/>
      </w:pPr>
    </w:p>
    <w:p w14:paraId="1C84D0F8" w14:textId="77777777" w:rsidR="004678AB" w:rsidRDefault="00310D3E">
      <w:pPr>
        <w:rPr>
          <w:rFonts w:ascii="Arial" w:hAnsi="Arial"/>
          <w:sz w:val="24"/>
          <w:szCs w:val="24"/>
        </w:rPr>
      </w:pPr>
      <w:r>
        <w:rPr>
          <w:rFonts w:ascii="Arial" w:hAnsi="Arial"/>
          <w:sz w:val="24"/>
          <w:szCs w:val="24"/>
        </w:rPr>
        <w:t xml:space="preserve">Every </w:t>
      </w:r>
      <w:ins w:id="140" w:author="Pubsure" w:date="2021-06-24T07:50:00Z">
        <w:r>
          <w:rPr>
            <w:rFonts w:ascii="Arial" w:hAnsi="Arial"/>
            <w:sz w:val="24"/>
            <w:szCs w:val="24"/>
          </w:rPr>
          <w:t>individual</w:t>
        </w:r>
      </w:ins>
      <w:del w:id="141" w:author="Pubsure" w:date="2021-06-24T07:50:00Z">
        <w:r>
          <w:rPr>
            <w:rFonts w:ascii="Arial" w:hAnsi="Arial"/>
            <w:sz w:val="24"/>
            <w:szCs w:val="24"/>
          </w:rPr>
          <w:delText>single person</w:delText>
        </w:r>
      </w:del>
      <w:r>
        <w:rPr>
          <w:rFonts w:ascii="Arial" w:hAnsi="Arial"/>
          <w:sz w:val="24"/>
          <w:szCs w:val="24"/>
        </w:rPr>
        <w:t xml:space="preserve"> wants to be the best version of himself, everyone just wants to become fit, </w:t>
      </w:r>
      <w:del w:id="142" w:author="Pubsure" w:date="2021-06-24T07:50:00Z">
        <w:r>
          <w:rPr>
            <w:rFonts w:ascii="Arial" w:hAnsi="Arial"/>
            <w:sz w:val="24"/>
            <w:szCs w:val="24"/>
          </w:rPr>
          <w:delText xml:space="preserve">to </w:delText>
        </w:r>
      </w:del>
      <w:r>
        <w:rPr>
          <w:rFonts w:ascii="Arial" w:hAnsi="Arial"/>
          <w:sz w:val="24"/>
          <w:szCs w:val="24"/>
        </w:rPr>
        <w:t>lose weight</w:t>
      </w:r>
      <w:ins w:id="143" w:author="Pubsure" w:date="2021-06-24T07:50:00Z">
        <w:r>
          <w:rPr>
            <w:rFonts w:ascii="Arial" w:hAnsi="Arial"/>
            <w:sz w:val="24"/>
            <w:szCs w:val="24"/>
          </w:rPr>
          <w:t>,</w:t>
        </w:r>
      </w:ins>
      <w:r>
        <w:rPr>
          <w:rFonts w:ascii="Arial" w:hAnsi="Arial"/>
          <w:sz w:val="24"/>
          <w:szCs w:val="24"/>
        </w:rPr>
        <w:t xml:space="preserve"> and </w:t>
      </w:r>
      <w:del w:id="144" w:author="Pubsure" w:date="2021-06-24T07:50:00Z">
        <w:r>
          <w:rPr>
            <w:rFonts w:ascii="Arial" w:hAnsi="Arial"/>
            <w:sz w:val="24"/>
            <w:szCs w:val="24"/>
          </w:rPr>
          <w:delText xml:space="preserve">to </w:delText>
        </w:r>
      </w:del>
      <w:r>
        <w:rPr>
          <w:rFonts w:ascii="Arial" w:hAnsi="Arial"/>
          <w:sz w:val="24"/>
          <w:szCs w:val="24"/>
        </w:rPr>
        <w:t xml:space="preserve">build on lean muscle, and we all know how working out benefits your health and reduces stress as well as being an energy source for your body. </w:t>
      </w:r>
      <w:ins w:id="145" w:author="Pubsure" w:date="2021-06-24T07:50:00Z">
        <w:r>
          <w:rPr>
            <w:rFonts w:ascii="Arial" w:hAnsi="Arial"/>
            <w:sz w:val="24"/>
            <w:szCs w:val="24"/>
          </w:rPr>
          <w:t>However,</w:t>
        </w:r>
      </w:ins>
      <w:del w:id="146" w:author="Pubsure" w:date="2021-06-24T07:50:00Z">
        <w:r>
          <w:rPr>
            <w:rFonts w:ascii="Arial" w:hAnsi="Arial"/>
            <w:sz w:val="24"/>
            <w:szCs w:val="24"/>
          </w:rPr>
          <w:delText>But</w:delText>
        </w:r>
      </w:del>
      <w:r>
        <w:rPr>
          <w:rFonts w:ascii="Arial" w:hAnsi="Arial"/>
          <w:sz w:val="24"/>
          <w:szCs w:val="24"/>
        </w:rPr>
        <w:t xml:space="preserve"> not </w:t>
      </w:r>
      <w:ins w:id="147" w:author="Pubsure" w:date="2021-06-24T07:50:00Z">
        <w:r>
          <w:rPr>
            <w:rFonts w:ascii="Arial" w:hAnsi="Arial"/>
            <w:sz w:val="24"/>
            <w:szCs w:val="24"/>
          </w:rPr>
          <w:t>everyone</w:t>
        </w:r>
      </w:ins>
      <w:del w:id="148" w:author="Pubsure" w:date="2021-06-24T07:50:00Z">
        <w:r>
          <w:rPr>
            <w:rFonts w:ascii="Arial" w:hAnsi="Arial"/>
            <w:sz w:val="24"/>
            <w:szCs w:val="24"/>
          </w:rPr>
          <w:delText>everybody</w:delText>
        </w:r>
      </w:del>
      <w:r>
        <w:rPr>
          <w:rFonts w:ascii="Arial" w:hAnsi="Arial"/>
          <w:sz w:val="24"/>
          <w:szCs w:val="24"/>
        </w:rPr>
        <w:t xml:space="preserve"> can do it.</w:t>
      </w:r>
    </w:p>
    <w:p w14:paraId="2E5187A5" w14:textId="77777777" w:rsidR="004678AB" w:rsidRDefault="00310D3E">
      <w:pPr>
        <w:rPr>
          <w:rFonts w:ascii="Arial" w:hAnsi="Arial"/>
          <w:sz w:val="24"/>
          <w:szCs w:val="24"/>
        </w:rPr>
      </w:pPr>
      <w:r>
        <w:rPr>
          <w:rFonts w:ascii="Arial" w:hAnsi="Arial"/>
          <w:sz w:val="24"/>
          <w:szCs w:val="24"/>
        </w:rPr>
        <w:t xml:space="preserve">Not everyone has a gym nearby or has the time to go to the gym in the first place, and even they did have the time, sticking to going to the gym </w:t>
      </w:r>
      <w:ins w:id="149" w:author="Pubsure" w:date="2021-06-24T07:50:00Z">
        <w:r>
          <w:rPr>
            <w:rFonts w:ascii="Arial" w:hAnsi="Arial"/>
            <w:sz w:val="24"/>
            <w:szCs w:val="24"/>
          </w:rPr>
          <w:t>three</w:t>
        </w:r>
      </w:ins>
      <w:del w:id="150" w:author="Pubsure" w:date="2021-06-24T07:50:00Z">
        <w:r>
          <w:rPr>
            <w:rFonts w:ascii="Arial" w:hAnsi="Arial"/>
            <w:sz w:val="24"/>
            <w:szCs w:val="24"/>
          </w:rPr>
          <w:delText>3</w:delText>
        </w:r>
      </w:del>
      <w:r>
        <w:rPr>
          <w:rFonts w:ascii="Arial" w:hAnsi="Arial"/>
          <w:sz w:val="24"/>
          <w:szCs w:val="24"/>
        </w:rPr>
        <w:t xml:space="preserve"> or </w:t>
      </w:r>
      <w:ins w:id="151" w:author="Pubsure" w:date="2021-06-24T07:50:00Z">
        <w:r>
          <w:rPr>
            <w:rFonts w:ascii="Arial" w:hAnsi="Arial"/>
            <w:sz w:val="24"/>
            <w:szCs w:val="24"/>
          </w:rPr>
          <w:t>four</w:t>
        </w:r>
      </w:ins>
      <w:del w:id="152" w:author="Pubsure" w:date="2021-06-24T07:50:00Z">
        <w:r>
          <w:rPr>
            <w:rFonts w:ascii="Arial" w:hAnsi="Arial"/>
            <w:sz w:val="24"/>
            <w:szCs w:val="24"/>
          </w:rPr>
          <w:delText>4</w:delText>
        </w:r>
      </w:del>
      <w:r>
        <w:rPr>
          <w:rFonts w:ascii="Arial" w:hAnsi="Arial"/>
          <w:sz w:val="24"/>
          <w:szCs w:val="24"/>
        </w:rPr>
        <w:t xml:space="preserve"> </w:t>
      </w:r>
      <w:ins w:id="153" w:author="Pubsure" w:date="2021-06-24T07:50:00Z">
        <w:r>
          <w:rPr>
            <w:rFonts w:ascii="Arial" w:hAnsi="Arial"/>
            <w:sz w:val="24"/>
            <w:szCs w:val="24"/>
          </w:rPr>
          <w:t>times</w:t>
        </w:r>
      </w:ins>
      <w:del w:id="154" w:author="Pubsure" w:date="2021-06-24T07:50:00Z">
        <w:r>
          <w:rPr>
            <w:rFonts w:ascii="Arial" w:hAnsi="Arial"/>
            <w:sz w:val="24"/>
            <w:szCs w:val="24"/>
          </w:rPr>
          <w:delText>time</w:delText>
        </w:r>
      </w:del>
      <w:r>
        <w:rPr>
          <w:rFonts w:ascii="Arial" w:hAnsi="Arial"/>
          <w:sz w:val="24"/>
          <w:szCs w:val="24"/>
        </w:rPr>
        <w:t xml:space="preserve"> a week can be very challenging as your motivation level decreases over time.</w:t>
      </w:r>
    </w:p>
    <w:p w14:paraId="08CD9EB6" w14:textId="77777777" w:rsidR="004678AB" w:rsidRDefault="00310D3E">
      <w:pPr>
        <w:rPr>
          <w:rFonts w:ascii="Arial" w:hAnsi="Arial"/>
          <w:sz w:val="24"/>
          <w:szCs w:val="24"/>
        </w:rPr>
      </w:pPr>
      <w:ins w:id="155" w:author="Pubsure" w:date="2021-06-24T07:50:00Z">
        <w:r>
          <w:rPr>
            <w:rFonts w:ascii="Arial" w:hAnsi="Arial"/>
            <w:sz w:val="24"/>
            <w:szCs w:val="24"/>
          </w:rPr>
          <w:t>This</w:t>
        </w:r>
      </w:ins>
      <w:del w:id="156" w:author="Pubsure" w:date="2021-06-24T07:50:00Z">
        <w:r>
          <w:rPr>
            <w:rFonts w:ascii="Arial" w:hAnsi="Arial"/>
            <w:sz w:val="24"/>
            <w:szCs w:val="24"/>
          </w:rPr>
          <w:delText>Which</w:delText>
        </w:r>
      </w:del>
      <w:r>
        <w:rPr>
          <w:rFonts w:ascii="Arial" w:hAnsi="Arial"/>
          <w:sz w:val="24"/>
          <w:szCs w:val="24"/>
        </w:rPr>
        <w:t xml:space="preserve"> is why </w:t>
      </w:r>
      <w:ins w:id="157" w:author="Pubsure" w:date="2021-06-24T07:50:00Z">
        <w:r>
          <w:rPr>
            <w:rFonts w:ascii="Arial" w:hAnsi="Arial"/>
            <w:sz w:val="24"/>
            <w:szCs w:val="24"/>
          </w:rPr>
          <w:t xml:space="preserve">there is </w:t>
        </w:r>
      </w:ins>
      <w:r>
        <w:rPr>
          <w:rFonts w:ascii="Arial" w:hAnsi="Arial"/>
          <w:sz w:val="24"/>
          <w:szCs w:val="24"/>
        </w:rPr>
        <w:t>a need for a solution that helps people work out from home</w:t>
      </w:r>
      <w:del w:id="158" w:author="Pubsure" w:date="2021-06-24T07:50:00Z">
        <w:r>
          <w:rPr>
            <w:rFonts w:ascii="Arial" w:hAnsi="Arial"/>
            <w:sz w:val="24"/>
            <w:szCs w:val="24"/>
          </w:rPr>
          <w:delText xml:space="preserve"> arises</w:delText>
        </w:r>
      </w:del>
      <w:r>
        <w:rPr>
          <w:rFonts w:ascii="Arial" w:hAnsi="Arial"/>
          <w:sz w:val="24"/>
          <w:szCs w:val="24"/>
        </w:rPr>
        <w:t>.</w:t>
      </w:r>
    </w:p>
    <w:p w14:paraId="534E5075" w14:textId="77777777" w:rsidR="004678AB" w:rsidRDefault="00310D3E">
      <w:pPr>
        <w:rPr>
          <w:rFonts w:ascii="Arial" w:hAnsi="Arial"/>
          <w:sz w:val="24"/>
          <w:szCs w:val="24"/>
        </w:rPr>
      </w:pPr>
      <w:r>
        <w:rPr>
          <w:rFonts w:ascii="Arial" w:hAnsi="Arial"/>
          <w:sz w:val="24"/>
          <w:szCs w:val="24"/>
        </w:rPr>
        <w:t>Such a solution could help millions of people around the globe achieve their dream of becoming fit</w:t>
      </w:r>
      <w:ins w:id="159" w:author="Pubsure" w:date="2021-06-24T07:50:00Z">
        <w:r>
          <w:rPr>
            <w:rFonts w:ascii="Arial" w:hAnsi="Arial"/>
            <w:sz w:val="24"/>
            <w:szCs w:val="24"/>
          </w:rPr>
          <w:t>;</w:t>
        </w:r>
      </w:ins>
      <w:del w:id="160" w:author="Pubsure" w:date="2021-06-24T07:50:00Z">
        <w:r>
          <w:rPr>
            <w:rFonts w:ascii="Arial" w:hAnsi="Arial"/>
            <w:sz w:val="24"/>
            <w:szCs w:val="24"/>
          </w:rPr>
          <w:delText>,</w:delText>
        </w:r>
      </w:del>
      <w:r>
        <w:rPr>
          <w:rFonts w:ascii="Arial" w:hAnsi="Arial"/>
          <w:sz w:val="24"/>
          <w:szCs w:val="24"/>
        </w:rPr>
        <w:t xml:space="preserve"> it could:</w:t>
      </w:r>
    </w:p>
    <w:p w14:paraId="7E717603" w14:textId="77777777" w:rsidR="004678AB" w:rsidRDefault="00310D3E">
      <w:pPr>
        <w:rPr>
          <w:rFonts w:ascii="Arial" w:hAnsi="Arial"/>
          <w:sz w:val="24"/>
          <w:szCs w:val="24"/>
        </w:rPr>
      </w:pPr>
      <w:r>
        <w:rPr>
          <w:rFonts w:ascii="Arial" w:hAnsi="Arial"/>
          <w:sz w:val="24"/>
          <w:szCs w:val="24"/>
        </w:rPr>
        <w:t xml:space="preserve">  -guide people in their fitness journey without making </w:t>
      </w:r>
      <w:ins w:id="161" w:author="Pubsure" w:date="2021-06-24T07:50:00Z">
        <w:r>
          <w:rPr>
            <w:rFonts w:ascii="Arial" w:hAnsi="Arial"/>
            <w:sz w:val="24"/>
            <w:szCs w:val="24"/>
          </w:rPr>
          <w:t>mistakes</w:t>
        </w:r>
      </w:ins>
      <w:del w:id="162" w:author="Pubsure" w:date="2021-06-24T07:50:00Z">
        <w:r>
          <w:rPr>
            <w:rFonts w:ascii="Arial" w:hAnsi="Arial"/>
            <w:sz w:val="24"/>
            <w:szCs w:val="24"/>
          </w:rPr>
          <w:delText>mistake</w:delText>
        </w:r>
      </w:del>
      <w:ins w:id="163" w:author="Pubsure" w:date="2021-06-24T07:50:00Z">
        <w:r>
          <w:rPr>
            <w:rFonts w:ascii="Arial" w:hAnsi="Arial"/>
            <w:sz w:val="24"/>
            <w:szCs w:val="24"/>
          </w:rPr>
          <w:t>.</w:t>
        </w:r>
      </w:ins>
    </w:p>
    <w:p w14:paraId="61C9454D" w14:textId="77777777" w:rsidR="004678AB" w:rsidRDefault="00310D3E">
      <w:pPr>
        <w:rPr>
          <w:rFonts w:ascii="Arial" w:hAnsi="Arial"/>
          <w:sz w:val="24"/>
          <w:szCs w:val="24"/>
        </w:rPr>
      </w:pPr>
      <w:r>
        <w:rPr>
          <w:rFonts w:ascii="Arial" w:hAnsi="Arial"/>
          <w:sz w:val="24"/>
          <w:szCs w:val="24"/>
        </w:rPr>
        <w:t xml:space="preserve">  -Connect them with other people to stay motivated </w:t>
      </w:r>
      <w:ins w:id="164" w:author="Pubsure" w:date="2021-06-24T07:50:00Z">
        <w:r>
          <w:rPr>
            <w:rFonts w:ascii="Arial" w:hAnsi="Arial"/>
            <w:sz w:val="24"/>
            <w:szCs w:val="24"/>
          </w:rPr>
          <w:t>in</w:t>
        </w:r>
      </w:ins>
      <w:del w:id="165" w:author="Pubsure" w:date="2021-06-24T07:50:00Z">
        <w:r>
          <w:rPr>
            <w:rFonts w:ascii="Arial" w:hAnsi="Arial"/>
            <w:sz w:val="24"/>
            <w:szCs w:val="24"/>
          </w:rPr>
          <w:delText>along</w:delText>
        </w:r>
      </w:del>
      <w:r>
        <w:rPr>
          <w:rFonts w:ascii="Arial" w:hAnsi="Arial"/>
          <w:sz w:val="24"/>
          <w:szCs w:val="24"/>
        </w:rPr>
        <w:t xml:space="preserve"> the way</w:t>
      </w:r>
      <w:ins w:id="166" w:author="Pubsure" w:date="2021-06-24T07:50:00Z">
        <w:r>
          <w:rPr>
            <w:rFonts w:ascii="Arial" w:hAnsi="Arial"/>
            <w:sz w:val="24"/>
            <w:szCs w:val="24"/>
          </w:rPr>
          <w:t>.</w:t>
        </w:r>
      </w:ins>
    </w:p>
    <w:p w14:paraId="017490B0" w14:textId="77777777" w:rsidR="004678AB" w:rsidRDefault="004678AB">
      <w:pPr>
        <w:rPr>
          <w:rFonts w:ascii="Arial" w:hAnsi="Arial"/>
          <w:sz w:val="24"/>
          <w:szCs w:val="24"/>
        </w:rPr>
      </w:pPr>
    </w:p>
    <w:p w14:paraId="6FDF711F" w14:textId="77777777" w:rsidR="004678AB" w:rsidRDefault="00310D3E">
      <w:pPr>
        <w:rPr>
          <w:rFonts w:ascii="Arial" w:hAnsi="Arial"/>
          <w:sz w:val="24"/>
          <w:szCs w:val="24"/>
        </w:rPr>
      </w:pPr>
      <w:r>
        <w:rPr>
          <w:rFonts w:ascii="Arial" w:hAnsi="Arial"/>
          <w:sz w:val="24"/>
          <w:szCs w:val="24"/>
        </w:rPr>
        <w:t xml:space="preserve">In this report, I will present my solution </w:t>
      </w:r>
      <w:ins w:id="167" w:author="Pubsure" w:date="2021-06-24T07:50:00Z">
        <w:r>
          <w:rPr>
            <w:rFonts w:ascii="Arial" w:hAnsi="Arial"/>
            <w:sz w:val="24"/>
            <w:szCs w:val="24"/>
          </w:rPr>
          <w:t>and</w:t>
        </w:r>
      </w:ins>
      <w:del w:id="168" w:author="Pubsure" w:date="2021-06-24T07:50:00Z">
        <w:r>
          <w:rPr>
            <w:rFonts w:ascii="Arial" w:hAnsi="Arial"/>
            <w:sz w:val="24"/>
            <w:szCs w:val="24"/>
          </w:rPr>
          <w:delText>as well as</w:delText>
        </w:r>
      </w:del>
      <w:r>
        <w:rPr>
          <w:rFonts w:ascii="Arial" w:hAnsi="Arial"/>
          <w:sz w:val="24"/>
          <w:szCs w:val="24"/>
        </w:rPr>
        <w:t xml:space="preserve"> go over some of </w:t>
      </w:r>
      <w:ins w:id="169" w:author="Pubsure" w:date="2021-06-24T07:50:00Z">
        <w:r>
          <w:rPr>
            <w:rFonts w:ascii="Arial" w:hAnsi="Arial"/>
            <w:sz w:val="24"/>
            <w:szCs w:val="24"/>
          </w:rPr>
          <w:t xml:space="preserve">the </w:t>
        </w:r>
      </w:ins>
      <w:r>
        <w:rPr>
          <w:rFonts w:ascii="Arial" w:hAnsi="Arial"/>
          <w:sz w:val="24"/>
          <w:szCs w:val="24"/>
        </w:rPr>
        <w:t xml:space="preserve">existing web </w:t>
      </w:r>
      <w:ins w:id="170" w:author="Pubsure" w:date="2021-06-24T07:50:00Z">
        <w:r>
          <w:rPr>
            <w:rFonts w:ascii="Arial" w:hAnsi="Arial"/>
            <w:sz w:val="24"/>
            <w:szCs w:val="24"/>
          </w:rPr>
          <w:t>applications</w:t>
        </w:r>
      </w:ins>
      <w:del w:id="171" w:author="Pubsure" w:date="2021-06-24T07:50:00Z">
        <w:r>
          <w:rPr>
            <w:rFonts w:ascii="Arial" w:hAnsi="Arial"/>
            <w:sz w:val="24"/>
            <w:szCs w:val="24"/>
          </w:rPr>
          <w:delText>application</w:delText>
        </w:r>
      </w:del>
      <w:r>
        <w:rPr>
          <w:rFonts w:ascii="Arial" w:hAnsi="Arial"/>
          <w:sz w:val="24"/>
          <w:szCs w:val="24"/>
        </w:rPr>
        <w:t xml:space="preserve"> that tend to offer a solution to this problem.</w:t>
      </w:r>
    </w:p>
    <w:p w14:paraId="6A03B383" w14:textId="77777777" w:rsidR="004678AB" w:rsidRDefault="004678AB"/>
    <w:p w14:paraId="2B0A9AB5" w14:textId="77777777" w:rsidR="004678AB" w:rsidRDefault="00310D3E">
      <w:pPr>
        <w:pStyle w:val="Heading2"/>
      </w:pPr>
      <w:bookmarkStart w:id="172" w:name="_Toc75356591"/>
      <w:bookmarkStart w:id="173" w:name="_Toc75356831"/>
      <w:bookmarkStart w:id="174" w:name="_Toc75356922"/>
      <w:bookmarkStart w:id="175" w:name="_Toc75585016"/>
      <w:bookmarkStart w:id="176" w:name="_Toc75585309"/>
      <w:r>
        <w:t>1.4 Study of existing solution on the market</w:t>
      </w:r>
      <w:bookmarkEnd w:id="172"/>
      <w:bookmarkEnd w:id="173"/>
      <w:bookmarkEnd w:id="174"/>
      <w:bookmarkEnd w:id="175"/>
      <w:bookmarkEnd w:id="176"/>
    </w:p>
    <w:p w14:paraId="50DDDDBB" w14:textId="77777777" w:rsidR="004678AB" w:rsidRDefault="004678AB">
      <w:pPr>
        <w:rPr>
          <w14:shadow w14:blurRad="38036" w14:dist="18745" w14:dir="2700000" w14:sx="100000" w14:sy="100000" w14:kx="0" w14:ky="0" w14:algn="b">
            <w14:srgbClr w14:val="000000"/>
          </w14:shadow>
        </w:rPr>
      </w:pPr>
    </w:p>
    <w:p w14:paraId="6A902FD0" w14:textId="77777777" w:rsidR="004678AB" w:rsidRDefault="00310D3E">
      <w:r>
        <w:rPr>
          <w:rFonts w:ascii="Arial" w:hAnsi="Arial"/>
          <w:sz w:val="24"/>
          <w:szCs w:val="24"/>
        </w:rPr>
        <w:t>In</w:t>
      </w:r>
      <w:r>
        <w:rPr>
          <w:rFonts w:ascii="Arial" w:hAnsi="Arial"/>
          <w:sz w:val="24"/>
          <w:szCs w:val="24"/>
          <w14:shadow w14:blurRad="38036" w14:dist="18745" w14:dir="2700000" w14:sx="100000" w14:sy="100000" w14:kx="0" w14:ky="0" w14:algn="b">
            <w14:srgbClr w14:val="000000"/>
          </w14:shadow>
        </w:rPr>
        <w:t xml:space="preserve"> </w:t>
      </w:r>
      <w:r>
        <w:rPr>
          <w:rFonts w:ascii="Arial" w:hAnsi="Arial"/>
          <w:sz w:val="24"/>
          <w:szCs w:val="24"/>
        </w:rPr>
        <w:t xml:space="preserve">this section, I will </w:t>
      </w:r>
      <w:ins w:id="177" w:author="Pubsure" w:date="2021-06-24T07:50:00Z">
        <w:r>
          <w:rPr>
            <w:rFonts w:ascii="Arial" w:hAnsi="Arial"/>
            <w:sz w:val="24"/>
            <w:szCs w:val="24"/>
          </w:rPr>
          <w:t>discuss</w:t>
        </w:r>
      </w:ins>
      <w:del w:id="178" w:author="Pubsure" w:date="2021-06-24T07:50:00Z">
        <w:r>
          <w:rPr>
            <w:rFonts w:ascii="Arial" w:hAnsi="Arial"/>
            <w:sz w:val="24"/>
            <w:szCs w:val="24"/>
          </w:rPr>
          <w:delText>showcase</w:delText>
        </w:r>
      </w:del>
      <w:r>
        <w:rPr>
          <w:rFonts w:ascii="Arial" w:hAnsi="Arial"/>
          <w:sz w:val="24"/>
          <w:szCs w:val="24"/>
        </w:rPr>
        <w:t xml:space="preserve"> the different solutions available on the market. The main purpose of this section is to find the strong features and drawbacks of these </w:t>
      </w:r>
      <w:ins w:id="179" w:author="Pubsure" w:date="2021-06-24T07:50:00Z">
        <w:r>
          <w:rPr>
            <w:rFonts w:ascii="Arial" w:hAnsi="Arial"/>
            <w:sz w:val="24"/>
            <w:szCs w:val="24"/>
          </w:rPr>
          <w:t>solutions</w:t>
        </w:r>
      </w:ins>
      <w:del w:id="180" w:author="Pubsure" w:date="2021-06-24T07:50:00Z">
        <w:r>
          <w:rPr>
            <w:rFonts w:ascii="Arial" w:hAnsi="Arial"/>
            <w:sz w:val="24"/>
            <w:szCs w:val="24"/>
          </w:rPr>
          <w:delText>solution</w:delText>
        </w:r>
      </w:del>
      <w:r>
        <w:rPr>
          <w:rFonts w:ascii="Arial" w:hAnsi="Arial"/>
          <w:sz w:val="24"/>
          <w:szCs w:val="24"/>
        </w:rPr>
        <w:t xml:space="preserve"> so that the development of my project is oriented </w:t>
      </w:r>
      <w:ins w:id="181" w:author="Pubsure" w:date="2021-06-24T07:50:00Z">
        <w:r>
          <w:rPr>
            <w:rFonts w:ascii="Arial" w:hAnsi="Arial"/>
            <w:sz w:val="24"/>
            <w:szCs w:val="24"/>
          </w:rPr>
          <w:t>toward</w:t>
        </w:r>
      </w:ins>
      <w:del w:id="182" w:author="Pubsure" w:date="2021-06-24T07:50:00Z">
        <w:r>
          <w:rPr>
            <w:rFonts w:ascii="Arial" w:hAnsi="Arial"/>
            <w:sz w:val="24"/>
            <w:szCs w:val="24"/>
          </w:rPr>
          <w:delText>into</w:delText>
        </w:r>
      </w:del>
      <w:r>
        <w:rPr>
          <w:rFonts w:ascii="Arial" w:hAnsi="Arial"/>
          <w:sz w:val="24"/>
          <w:szCs w:val="24"/>
        </w:rPr>
        <w:t xml:space="preserve"> making it the best available option for its target users.</w:t>
      </w:r>
    </w:p>
    <w:p w14:paraId="38873972" w14:textId="77777777" w:rsidR="004678AB" w:rsidRDefault="004678AB">
      <w:pPr>
        <w:rPr>
          <w:rFonts w:ascii="Arial" w:hAnsi="Arial"/>
          <w:sz w:val="24"/>
          <w:szCs w:val="24"/>
        </w:rPr>
      </w:pPr>
    </w:p>
    <w:p w14:paraId="36B3A00F" w14:textId="77777777" w:rsidR="004678AB" w:rsidRDefault="00310D3E">
      <w:pPr>
        <w:rPr>
          <w:rFonts w:ascii="Arial" w:hAnsi="Arial"/>
          <w:sz w:val="24"/>
          <w:szCs w:val="24"/>
        </w:rPr>
      </w:pPr>
      <w:r>
        <w:rPr>
          <w:rFonts w:ascii="Arial" w:hAnsi="Arial"/>
          <w:sz w:val="24"/>
          <w:szCs w:val="24"/>
        </w:rPr>
        <w:t>Here’s a demonstration of the available web applications that I tested:</w:t>
      </w:r>
    </w:p>
    <w:p w14:paraId="24102A88" w14:textId="77777777" w:rsidR="004678AB" w:rsidRDefault="004678AB"/>
    <w:p w14:paraId="1B3C5709" w14:textId="77777777" w:rsidR="004678AB" w:rsidRDefault="00310D3E">
      <w:pPr>
        <w:pStyle w:val="Heading3"/>
      </w:pPr>
      <w:bookmarkStart w:id="183" w:name="_Toc75356592"/>
      <w:bookmarkStart w:id="184" w:name="_Toc75356832"/>
      <w:bookmarkStart w:id="185" w:name="_Toc75356923"/>
      <w:bookmarkStart w:id="186" w:name="_Toc75585017"/>
      <w:bookmarkStart w:id="187" w:name="_Toc75585310"/>
      <w:r>
        <w:t>1.4.1 fitness Blender</w:t>
      </w:r>
      <w:bookmarkEnd w:id="183"/>
      <w:bookmarkEnd w:id="184"/>
      <w:bookmarkEnd w:id="185"/>
      <w:bookmarkEnd w:id="186"/>
      <w:bookmarkEnd w:id="187"/>
    </w:p>
    <w:p w14:paraId="74E3AD83" w14:textId="77777777" w:rsidR="004678AB" w:rsidRDefault="00310D3E">
      <w:pPr>
        <w:rPr>
          <w:rFonts w:ascii="Arial" w:hAnsi="Arial"/>
          <w:sz w:val="24"/>
          <w:szCs w:val="24"/>
        </w:rPr>
      </w:pPr>
      <w:r>
        <w:rPr>
          <w:rFonts w:ascii="Arial" w:hAnsi="Arial"/>
          <w:sz w:val="24"/>
          <w:szCs w:val="24"/>
        </w:rPr>
        <w:t>Fitness Blender is a fitness platform that offers full-length workout videos, workout programs</w:t>
      </w:r>
      <w:ins w:id="188" w:author="Pubsure" w:date="2021-06-24T07:50:00Z">
        <w:r>
          <w:rPr>
            <w:rFonts w:ascii="Arial" w:hAnsi="Arial"/>
            <w:sz w:val="24"/>
            <w:szCs w:val="24"/>
          </w:rPr>
          <w:t>,</w:t>
        </w:r>
      </w:ins>
      <w:del w:id="189" w:author="Pubsure" w:date="2021-06-24T07:50:00Z">
        <w:r>
          <w:rPr>
            <w:rFonts w:ascii="Arial" w:hAnsi="Arial"/>
            <w:sz w:val="24"/>
            <w:szCs w:val="24"/>
          </w:rPr>
          <w:delText xml:space="preserve"> as well</w:delText>
        </w:r>
      </w:del>
      <w:r>
        <w:rPr>
          <w:rFonts w:ascii="Arial" w:hAnsi="Arial"/>
          <w:sz w:val="24"/>
          <w:szCs w:val="24"/>
        </w:rPr>
        <w:t xml:space="preserve"> </w:t>
      </w:r>
      <w:ins w:id="190" w:author="Pubsure" w:date="2021-06-24T07:50:00Z">
        <w:r>
          <w:rPr>
            <w:rFonts w:ascii="Arial" w:hAnsi="Arial"/>
            <w:sz w:val="24"/>
            <w:szCs w:val="24"/>
          </w:rPr>
          <w:t>and</w:t>
        </w:r>
      </w:ins>
      <w:del w:id="191" w:author="Pubsure" w:date="2021-06-24T07:50:00Z">
        <w:r>
          <w:rPr>
            <w:rFonts w:ascii="Arial" w:hAnsi="Arial"/>
            <w:sz w:val="24"/>
            <w:szCs w:val="24"/>
          </w:rPr>
          <w:delText>as</w:delText>
        </w:r>
      </w:del>
      <w:r>
        <w:rPr>
          <w:rFonts w:ascii="Arial" w:hAnsi="Arial"/>
          <w:sz w:val="24"/>
          <w:szCs w:val="24"/>
        </w:rPr>
        <w:t xml:space="preserve"> diet and meal plans. It also provides </w:t>
      </w:r>
      <w:del w:id="192" w:author="Pubsure" w:date="2021-06-24T07:50:00Z">
        <w:r>
          <w:rPr>
            <w:rFonts w:ascii="Arial" w:hAnsi="Arial"/>
            <w:sz w:val="24"/>
            <w:szCs w:val="24"/>
          </w:rPr>
          <w:delText xml:space="preserve">articles and </w:delText>
        </w:r>
      </w:del>
      <w:r>
        <w:rPr>
          <w:rFonts w:ascii="Arial" w:hAnsi="Arial"/>
          <w:sz w:val="24"/>
          <w:szCs w:val="24"/>
        </w:rPr>
        <w:t>information related to fitness.</w:t>
      </w:r>
    </w:p>
    <w:p w14:paraId="5D847219" w14:textId="77777777" w:rsidR="004678AB" w:rsidRDefault="00310D3E">
      <w:pPr>
        <w:rPr>
          <w:rFonts w:ascii="Arial" w:hAnsi="Arial"/>
          <w:sz w:val="24"/>
          <w:szCs w:val="24"/>
        </w:rPr>
      </w:pPr>
      <w:r>
        <w:rPr>
          <w:rFonts w:ascii="Arial" w:hAnsi="Arial"/>
          <w:sz w:val="24"/>
          <w:szCs w:val="24"/>
        </w:rPr>
        <w:t>This is being done through their platform which is optimized for user experience</w:t>
      </w:r>
    </w:p>
    <w:p w14:paraId="3D1A1E7F" w14:textId="77777777" w:rsidR="004678AB" w:rsidRDefault="004678AB"/>
    <w:p w14:paraId="2E10B9D1" w14:textId="77777777" w:rsidR="004678AB" w:rsidRDefault="00310D3E">
      <w:pPr>
        <w:rPr>
          <w:rFonts w:ascii="Arial" w:hAnsi="Arial"/>
          <w:b/>
          <w:bCs/>
          <w:sz w:val="24"/>
          <w:szCs w:val="24"/>
        </w:rPr>
      </w:pPr>
      <w:r>
        <w:rPr>
          <w:rFonts w:ascii="Arial" w:hAnsi="Arial"/>
          <w:b/>
          <w:bCs/>
          <w:sz w:val="24"/>
          <w:szCs w:val="24"/>
        </w:rPr>
        <w:t>Strong Features</w:t>
      </w:r>
    </w:p>
    <w:p w14:paraId="52B54BEF" w14:textId="77777777" w:rsidR="004678AB" w:rsidRDefault="00310D3E">
      <w:pPr>
        <w:rPr>
          <w:rFonts w:ascii="Arial" w:hAnsi="Arial"/>
          <w:sz w:val="24"/>
          <w:szCs w:val="24"/>
        </w:rPr>
      </w:pPr>
      <w:r>
        <w:rPr>
          <w:rFonts w:ascii="Arial" w:hAnsi="Arial"/>
          <w:sz w:val="24"/>
          <w:szCs w:val="24"/>
        </w:rPr>
        <w:lastRenderedPageBreak/>
        <w:t>Fitness Blender has some attractive feature such as:</w:t>
      </w:r>
    </w:p>
    <w:p w14:paraId="102EF4D5" w14:textId="77777777" w:rsidR="004678AB" w:rsidRDefault="004678AB">
      <w:pPr>
        <w:rPr>
          <w:rFonts w:ascii="Arial" w:hAnsi="Arial"/>
          <w:sz w:val="24"/>
          <w:szCs w:val="24"/>
        </w:rPr>
      </w:pPr>
    </w:p>
    <w:p w14:paraId="74733D28" w14:textId="77777777" w:rsidR="004678AB" w:rsidRDefault="00310D3E">
      <w:pPr>
        <w:ind w:left="720"/>
      </w:pPr>
      <w:r>
        <w:rPr>
          <w:rFonts w:ascii="Arial" w:hAnsi="Arial"/>
          <w:b/>
          <w:bCs/>
          <w:sz w:val="24"/>
          <w:szCs w:val="24"/>
        </w:rPr>
        <w:t>Community page</w:t>
      </w:r>
      <w:r>
        <w:rPr>
          <w:rFonts w:ascii="Arial" w:hAnsi="Arial"/>
          <w:sz w:val="24"/>
          <w:szCs w:val="24"/>
        </w:rPr>
        <w:t xml:space="preserve">: This is where the trainer </w:t>
      </w:r>
      <w:ins w:id="193" w:author="Pubsure" w:date="2021-06-24T07:50:00Z">
        <w:r>
          <w:rPr>
            <w:rFonts w:ascii="Arial" w:hAnsi="Arial"/>
            <w:sz w:val="24"/>
            <w:szCs w:val="24"/>
          </w:rPr>
          <w:t>posts</w:t>
        </w:r>
      </w:ins>
      <w:del w:id="194" w:author="Pubsure" w:date="2021-06-24T07:50:00Z">
        <w:r>
          <w:rPr>
            <w:rFonts w:ascii="Arial" w:hAnsi="Arial"/>
            <w:sz w:val="24"/>
            <w:szCs w:val="24"/>
          </w:rPr>
          <w:delText>post</w:delText>
        </w:r>
      </w:del>
      <w:r>
        <w:rPr>
          <w:rFonts w:ascii="Arial" w:hAnsi="Arial"/>
          <w:sz w:val="24"/>
          <w:szCs w:val="24"/>
        </w:rPr>
        <w:t xml:space="preserve"> articles about fitness </w:t>
      </w:r>
      <w:ins w:id="195" w:author="Pubsure" w:date="2021-06-24T07:50:00Z">
        <w:r>
          <w:rPr>
            <w:rFonts w:ascii="Arial" w:hAnsi="Arial"/>
            <w:sz w:val="24"/>
            <w:szCs w:val="24"/>
          </w:rPr>
          <w:t>that</w:t>
        </w:r>
      </w:ins>
      <w:del w:id="196" w:author="Pubsure" w:date="2021-06-24T07:50:00Z">
        <w:r>
          <w:rPr>
            <w:rFonts w:ascii="Arial" w:hAnsi="Arial"/>
            <w:sz w:val="24"/>
            <w:szCs w:val="24"/>
          </w:rPr>
          <w:delText>which</w:delText>
        </w:r>
      </w:del>
      <w:r>
        <w:rPr>
          <w:rFonts w:ascii="Arial" w:hAnsi="Arial"/>
          <w:sz w:val="24"/>
          <w:szCs w:val="24"/>
        </w:rPr>
        <w:t xml:space="preserve"> the user of the website can interact by writing comments and </w:t>
      </w:r>
      <w:ins w:id="197" w:author="Pubsure" w:date="2021-06-24T07:50:00Z">
        <w:r>
          <w:rPr>
            <w:rFonts w:ascii="Arial" w:hAnsi="Arial"/>
            <w:sz w:val="24"/>
            <w:szCs w:val="24"/>
          </w:rPr>
          <w:t>asking</w:t>
        </w:r>
      </w:ins>
      <w:del w:id="198" w:author="Pubsure" w:date="2021-06-24T07:50:00Z">
        <w:r>
          <w:rPr>
            <w:rFonts w:ascii="Arial" w:hAnsi="Arial"/>
            <w:sz w:val="24"/>
            <w:szCs w:val="24"/>
          </w:rPr>
          <w:delText>ask</w:delText>
        </w:r>
      </w:del>
      <w:r>
        <w:rPr>
          <w:rFonts w:ascii="Arial" w:hAnsi="Arial"/>
          <w:sz w:val="24"/>
          <w:szCs w:val="24"/>
        </w:rPr>
        <w:t xml:space="preserve"> questions.</w:t>
      </w:r>
    </w:p>
    <w:p w14:paraId="03FE2710" w14:textId="77777777" w:rsidR="004678AB" w:rsidRDefault="00310D3E">
      <w:pPr>
        <w:ind w:left="720"/>
      </w:pPr>
      <w:r>
        <w:rPr>
          <w:rFonts w:ascii="Arial" w:hAnsi="Arial"/>
          <w:b/>
          <w:bCs/>
          <w:sz w:val="24"/>
          <w:szCs w:val="24"/>
        </w:rPr>
        <w:t>Full-length</w:t>
      </w:r>
      <w:r>
        <w:rPr>
          <w:rFonts w:ascii="Arial" w:hAnsi="Arial"/>
          <w:sz w:val="24"/>
          <w:szCs w:val="24"/>
        </w:rPr>
        <w:t xml:space="preserve"> </w:t>
      </w:r>
      <w:r>
        <w:rPr>
          <w:rFonts w:ascii="Arial" w:hAnsi="Arial"/>
          <w:b/>
          <w:bCs/>
          <w:sz w:val="24"/>
          <w:szCs w:val="24"/>
        </w:rPr>
        <w:t>workout videos</w:t>
      </w:r>
      <w:r>
        <w:rPr>
          <w:rFonts w:ascii="Arial" w:hAnsi="Arial"/>
          <w:sz w:val="24"/>
          <w:szCs w:val="24"/>
        </w:rPr>
        <w:t>: Voice instructions that help with correctly executing the moves and low injury risk due to guidance.</w:t>
      </w:r>
    </w:p>
    <w:p w14:paraId="482D4A48" w14:textId="77777777" w:rsidR="004678AB" w:rsidRDefault="00310D3E">
      <w:pPr>
        <w:pStyle w:val="208ie"/>
        <w:numPr>
          <w:ilvl w:val="0"/>
          <w:numId w:val="5"/>
        </w:numPr>
        <w:shd w:val="clear" w:color="auto" w:fill="FFFFFF"/>
        <w:spacing w:before="150" w:after="0"/>
      </w:pPr>
      <w:r>
        <w:rPr>
          <w:rFonts w:ascii="Arial" w:hAnsi="Arial" w:cs="Arial"/>
          <w:b/>
          <w:bCs/>
        </w:rPr>
        <w:t>Content</w:t>
      </w:r>
      <w:r>
        <w:rPr>
          <w:rFonts w:ascii="Arial" w:hAnsi="Arial" w:cs="Arial"/>
        </w:rPr>
        <w:t>: Fitness Blender has a great selection of videos for any fitness level;</w:t>
      </w:r>
    </w:p>
    <w:p w14:paraId="0C879236" w14:textId="77777777" w:rsidR="004678AB" w:rsidRDefault="004678AB">
      <w:pPr>
        <w:rPr>
          <w:rFonts w:ascii="Arial" w:hAnsi="Arial"/>
          <w:sz w:val="24"/>
          <w:szCs w:val="24"/>
        </w:rPr>
      </w:pPr>
    </w:p>
    <w:p w14:paraId="4800E43A" w14:textId="77777777" w:rsidR="004678AB" w:rsidRDefault="00310D3E">
      <w:pPr>
        <w:ind w:left="720"/>
      </w:pPr>
      <w:r>
        <w:rPr>
          <w:rFonts w:ascii="Arial" w:hAnsi="Arial"/>
          <w:b/>
          <w:bCs/>
          <w:sz w:val="24"/>
          <w:szCs w:val="24"/>
        </w:rPr>
        <w:t>Calendar</w:t>
      </w:r>
      <w:r>
        <w:rPr>
          <w:rFonts w:ascii="Arial" w:hAnsi="Arial"/>
          <w:sz w:val="24"/>
          <w:szCs w:val="24"/>
        </w:rPr>
        <w:t xml:space="preserve">: </w:t>
      </w:r>
      <w:ins w:id="199" w:author="Pubsure" w:date="2021-06-24T07:50:00Z">
        <w:r>
          <w:rPr>
            <w:rFonts w:ascii="Arial" w:hAnsi="Arial"/>
            <w:sz w:val="24"/>
            <w:szCs w:val="24"/>
          </w:rPr>
          <w:t>This</w:t>
        </w:r>
      </w:ins>
      <w:del w:id="200" w:author="Pubsure" w:date="2021-06-24T07:50:00Z">
        <w:r>
          <w:rPr>
            <w:rFonts w:ascii="Arial" w:hAnsi="Arial"/>
            <w:sz w:val="24"/>
            <w:szCs w:val="24"/>
          </w:rPr>
          <w:delText>this</w:delText>
        </w:r>
      </w:del>
      <w:r>
        <w:rPr>
          <w:rFonts w:ascii="Arial" w:hAnsi="Arial"/>
          <w:sz w:val="24"/>
          <w:szCs w:val="24"/>
        </w:rPr>
        <w:t xml:space="preserve"> feature allows the clients to set up a remainder of which full-length workout videos to follow and on which date and time.</w:t>
      </w:r>
    </w:p>
    <w:p w14:paraId="65407144" w14:textId="77777777" w:rsidR="004678AB" w:rsidRDefault="004678AB">
      <w:pPr>
        <w:ind w:left="720"/>
      </w:pPr>
    </w:p>
    <w:p w14:paraId="744622A1" w14:textId="77777777" w:rsidR="004678AB" w:rsidRDefault="004678AB">
      <w:pPr>
        <w:rPr>
          <w:b/>
          <w:bCs/>
        </w:rPr>
      </w:pPr>
    </w:p>
    <w:p w14:paraId="41AB6E07" w14:textId="77777777" w:rsidR="004678AB" w:rsidRDefault="00310D3E">
      <w:pPr>
        <w:rPr>
          <w:rFonts w:ascii="Arial" w:hAnsi="Arial"/>
          <w:b/>
          <w:bCs/>
          <w:sz w:val="24"/>
          <w:szCs w:val="24"/>
        </w:rPr>
      </w:pPr>
      <w:r>
        <w:rPr>
          <w:rFonts w:ascii="Arial" w:hAnsi="Arial"/>
          <w:b/>
          <w:bCs/>
          <w:sz w:val="24"/>
          <w:szCs w:val="24"/>
        </w:rPr>
        <w:t>Drawbacks:</w:t>
      </w:r>
    </w:p>
    <w:p w14:paraId="68A8DFFA" w14:textId="77777777" w:rsidR="004678AB" w:rsidRDefault="00310D3E">
      <w:pPr>
        <w:rPr>
          <w:rFonts w:ascii="Arial" w:hAnsi="Arial"/>
          <w:sz w:val="24"/>
          <w:szCs w:val="24"/>
        </w:rPr>
      </w:pPr>
      <w:r>
        <w:rPr>
          <w:rFonts w:ascii="Arial" w:hAnsi="Arial"/>
          <w:sz w:val="24"/>
          <w:szCs w:val="24"/>
        </w:rPr>
        <w:t>Despite its interesting features, it still has some weak points</w:t>
      </w:r>
    </w:p>
    <w:p w14:paraId="31A56711" w14:textId="77777777" w:rsidR="004678AB" w:rsidRDefault="004678AB">
      <w:pPr>
        <w:rPr>
          <w:rFonts w:ascii="Arial" w:hAnsi="Arial"/>
          <w:sz w:val="24"/>
          <w:szCs w:val="24"/>
        </w:rPr>
      </w:pPr>
    </w:p>
    <w:p w14:paraId="316FCA92" w14:textId="77777777" w:rsidR="004678AB" w:rsidRDefault="00310D3E">
      <w:pPr>
        <w:ind w:left="720" w:firstLine="45"/>
        <w:rPr>
          <w:rFonts w:ascii="Arial" w:hAnsi="Arial"/>
          <w:sz w:val="24"/>
          <w:szCs w:val="24"/>
        </w:rPr>
      </w:pPr>
      <w:r>
        <w:rPr>
          <w:rFonts w:ascii="Arial" w:hAnsi="Arial"/>
          <w:sz w:val="24"/>
          <w:szCs w:val="24"/>
        </w:rPr>
        <w:t>-It does</w:t>
      </w:r>
      <w:ins w:id="201" w:author="Pubsure" w:date="2021-06-24T07:50:00Z">
        <w:r>
          <w:rPr>
            <w:rFonts w:ascii="Arial" w:hAnsi="Arial"/>
            <w:sz w:val="24"/>
            <w:szCs w:val="24"/>
          </w:rPr>
          <w:t xml:space="preserve"> not</w:t>
        </w:r>
      </w:ins>
      <w:del w:id="202" w:author="Pubsure" w:date="2021-06-24T07:50:00Z">
        <w:r>
          <w:rPr>
            <w:rFonts w:ascii="Arial" w:hAnsi="Arial"/>
            <w:sz w:val="24"/>
            <w:szCs w:val="24"/>
          </w:rPr>
          <w:delText>n’t</w:delText>
        </w:r>
      </w:del>
      <w:r>
        <w:rPr>
          <w:rFonts w:ascii="Arial" w:hAnsi="Arial"/>
          <w:sz w:val="24"/>
          <w:szCs w:val="24"/>
        </w:rPr>
        <w:t xml:space="preserve"> connect users with each other to help motivate and encourage them to stick to their programs until the end. This is crucial </w:t>
      </w:r>
      <w:ins w:id="203" w:author="Pubsure" w:date="2021-06-24T07:50:00Z">
        <w:r>
          <w:rPr>
            <w:rFonts w:ascii="Arial" w:hAnsi="Arial"/>
            <w:sz w:val="24"/>
            <w:szCs w:val="24"/>
          </w:rPr>
          <w:t>because</w:t>
        </w:r>
      </w:ins>
      <w:del w:id="204" w:author="Pubsure" w:date="2021-06-24T07:50:00Z">
        <w:r>
          <w:rPr>
            <w:rFonts w:ascii="Arial" w:hAnsi="Arial"/>
            <w:sz w:val="24"/>
            <w:szCs w:val="24"/>
          </w:rPr>
          <w:delText>since</w:delText>
        </w:r>
      </w:del>
      <w:r>
        <w:rPr>
          <w:rFonts w:ascii="Arial" w:hAnsi="Arial"/>
          <w:sz w:val="24"/>
          <w:szCs w:val="24"/>
        </w:rPr>
        <w:t xml:space="preserve"> people going through diet often experience undesirable effects of </w:t>
      </w:r>
      <w:ins w:id="205" w:author="Pubsure" w:date="2021-06-24T07:50:00Z">
        <w:r>
          <w:rPr>
            <w:rFonts w:ascii="Arial" w:hAnsi="Arial"/>
            <w:sz w:val="24"/>
            <w:szCs w:val="24"/>
          </w:rPr>
          <w:t>the withdrawal</w:t>
        </w:r>
      </w:ins>
      <w:del w:id="206" w:author="Pubsure" w:date="2021-06-24T07:50:00Z">
        <w:r>
          <w:rPr>
            <w:rFonts w:ascii="Arial" w:hAnsi="Arial"/>
            <w:sz w:val="24"/>
            <w:szCs w:val="24"/>
          </w:rPr>
          <w:delText>withdraw</w:delText>
        </w:r>
      </w:del>
      <w:r>
        <w:rPr>
          <w:rFonts w:ascii="Arial" w:hAnsi="Arial"/>
          <w:sz w:val="24"/>
          <w:szCs w:val="24"/>
        </w:rPr>
        <w:t xml:space="preserve"> of certain </w:t>
      </w:r>
      <w:ins w:id="207" w:author="Pubsure" w:date="2021-06-24T07:50:00Z">
        <w:r>
          <w:rPr>
            <w:rFonts w:ascii="Arial" w:hAnsi="Arial"/>
            <w:sz w:val="24"/>
            <w:szCs w:val="24"/>
          </w:rPr>
          <w:t>foods</w:t>
        </w:r>
      </w:ins>
      <w:del w:id="208" w:author="Pubsure" w:date="2021-06-24T07:50:00Z">
        <w:r>
          <w:rPr>
            <w:rFonts w:ascii="Arial" w:hAnsi="Arial"/>
            <w:sz w:val="24"/>
            <w:szCs w:val="24"/>
          </w:rPr>
          <w:delText>food</w:delText>
        </w:r>
      </w:del>
      <w:r>
        <w:rPr>
          <w:rFonts w:ascii="Arial" w:hAnsi="Arial"/>
          <w:sz w:val="24"/>
          <w:szCs w:val="24"/>
        </w:rPr>
        <w:t xml:space="preserve"> such as sugar, having someone to encourage during these difficult times is paramount for success</w:t>
      </w:r>
      <w:ins w:id="209" w:author="Pubsure" w:date="2021-06-24T07:50:00Z">
        <w:r>
          <w:rPr>
            <w:rFonts w:ascii="Arial" w:hAnsi="Arial"/>
            <w:sz w:val="24"/>
            <w:szCs w:val="24"/>
          </w:rPr>
          <w:t>.</w:t>
        </w:r>
      </w:ins>
    </w:p>
    <w:p w14:paraId="28BB2340" w14:textId="77777777" w:rsidR="004678AB" w:rsidRDefault="004678AB">
      <w:pPr>
        <w:ind w:left="720" w:firstLine="45"/>
        <w:rPr>
          <w:rFonts w:ascii="Arial" w:hAnsi="Arial"/>
          <w:sz w:val="24"/>
          <w:szCs w:val="24"/>
        </w:rPr>
      </w:pPr>
    </w:p>
    <w:p w14:paraId="2E440A6B" w14:textId="77777777" w:rsidR="004678AB" w:rsidRDefault="00310D3E">
      <w:pPr>
        <w:ind w:left="720"/>
        <w:rPr>
          <w:rFonts w:ascii="Arial" w:hAnsi="Arial"/>
          <w:sz w:val="24"/>
          <w:szCs w:val="24"/>
        </w:rPr>
      </w:pPr>
      <w:r>
        <w:rPr>
          <w:rFonts w:ascii="Arial" w:hAnsi="Arial"/>
          <w:sz w:val="24"/>
          <w:szCs w:val="24"/>
        </w:rPr>
        <w:t>-It does</w:t>
      </w:r>
      <w:ins w:id="210" w:author="Pubsure" w:date="2021-06-24T07:50:00Z">
        <w:r>
          <w:rPr>
            <w:rFonts w:ascii="Arial" w:hAnsi="Arial"/>
            <w:sz w:val="24"/>
            <w:szCs w:val="24"/>
          </w:rPr>
          <w:t xml:space="preserve"> not</w:t>
        </w:r>
      </w:ins>
      <w:del w:id="211" w:author="Pubsure" w:date="2021-06-24T07:50:00Z">
        <w:r>
          <w:rPr>
            <w:rFonts w:ascii="Arial" w:hAnsi="Arial"/>
            <w:sz w:val="24"/>
            <w:szCs w:val="24"/>
          </w:rPr>
          <w:delText>n’t</w:delText>
        </w:r>
      </w:del>
      <w:r>
        <w:rPr>
          <w:rFonts w:ascii="Arial" w:hAnsi="Arial"/>
          <w:sz w:val="24"/>
          <w:szCs w:val="24"/>
        </w:rPr>
        <w:t xml:space="preserve"> show the results of people </w:t>
      </w:r>
      <w:ins w:id="212" w:author="Pubsure" w:date="2021-06-24T07:50:00Z">
        <w:r>
          <w:rPr>
            <w:rFonts w:ascii="Arial" w:hAnsi="Arial"/>
            <w:sz w:val="24"/>
            <w:szCs w:val="24"/>
          </w:rPr>
          <w:t>who</w:t>
        </w:r>
      </w:ins>
      <w:del w:id="213" w:author="Pubsure" w:date="2021-06-24T07:50:00Z">
        <w:r>
          <w:rPr>
            <w:rFonts w:ascii="Arial" w:hAnsi="Arial"/>
            <w:sz w:val="24"/>
            <w:szCs w:val="24"/>
          </w:rPr>
          <w:delText>that</w:delText>
        </w:r>
      </w:del>
      <w:r>
        <w:rPr>
          <w:rFonts w:ascii="Arial" w:hAnsi="Arial"/>
          <w:sz w:val="24"/>
          <w:szCs w:val="24"/>
        </w:rPr>
        <w:t xml:space="preserve"> successfully finished their programs with noticeable results</w:t>
      </w:r>
      <w:ins w:id="214" w:author="Pubsure" w:date="2021-06-24T07:50:00Z">
        <w:r>
          <w:rPr>
            <w:rFonts w:ascii="Arial" w:hAnsi="Arial"/>
            <w:sz w:val="24"/>
            <w:szCs w:val="24"/>
          </w:rPr>
          <w:t>.</w:t>
        </w:r>
      </w:ins>
    </w:p>
    <w:p w14:paraId="03507F3F" w14:textId="77777777" w:rsidR="004678AB" w:rsidRDefault="004678AB">
      <w:pPr>
        <w:ind w:left="720"/>
        <w:rPr>
          <w:rFonts w:ascii="Arial" w:hAnsi="Arial"/>
          <w:sz w:val="24"/>
          <w:szCs w:val="24"/>
        </w:rPr>
      </w:pPr>
    </w:p>
    <w:p w14:paraId="422E353B" w14:textId="77777777" w:rsidR="004678AB" w:rsidRDefault="00310D3E">
      <w:pPr>
        <w:ind w:left="720"/>
        <w:rPr>
          <w:rFonts w:ascii="Arial" w:hAnsi="Arial"/>
          <w:sz w:val="24"/>
          <w:szCs w:val="24"/>
        </w:rPr>
      </w:pPr>
      <w:r>
        <w:rPr>
          <w:rFonts w:ascii="Arial" w:hAnsi="Arial"/>
          <w:sz w:val="24"/>
          <w:szCs w:val="24"/>
        </w:rPr>
        <w:t xml:space="preserve"> -They do</w:t>
      </w:r>
      <w:ins w:id="215" w:author="Pubsure" w:date="2021-06-24T07:50:00Z">
        <w:r>
          <w:rPr>
            <w:rFonts w:ascii="Arial" w:hAnsi="Arial"/>
            <w:sz w:val="24"/>
            <w:szCs w:val="24"/>
          </w:rPr>
          <w:t xml:space="preserve"> not</w:t>
        </w:r>
      </w:ins>
      <w:del w:id="216" w:author="Pubsure" w:date="2021-06-24T07:50:00Z">
        <w:r>
          <w:rPr>
            <w:rFonts w:ascii="Arial" w:hAnsi="Arial"/>
            <w:sz w:val="24"/>
            <w:szCs w:val="24"/>
          </w:rPr>
          <w:delText>n’t</w:delText>
        </w:r>
      </w:del>
      <w:r>
        <w:rPr>
          <w:rFonts w:ascii="Arial" w:hAnsi="Arial"/>
          <w:sz w:val="24"/>
          <w:szCs w:val="24"/>
        </w:rPr>
        <w:t xml:space="preserve"> offer specific programs to specific </w:t>
      </w:r>
      <w:ins w:id="217" w:author="Pubsure" w:date="2021-06-24T07:50:00Z">
        <w:r>
          <w:rPr>
            <w:rFonts w:ascii="Arial" w:hAnsi="Arial"/>
            <w:sz w:val="24"/>
            <w:szCs w:val="24"/>
          </w:rPr>
          <w:t>users</w:t>
        </w:r>
      </w:ins>
      <w:del w:id="218" w:author="Pubsure" w:date="2021-06-24T07:50:00Z">
        <w:r>
          <w:rPr>
            <w:rFonts w:ascii="Arial" w:hAnsi="Arial"/>
            <w:sz w:val="24"/>
            <w:szCs w:val="24"/>
          </w:rPr>
          <w:delText>user</w:delText>
        </w:r>
      </w:del>
      <w:r>
        <w:rPr>
          <w:rFonts w:ascii="Arial" w:hAnsi="Arial"/>
          <w:sz w:val="24"/>
          <w:szCs w:val="24"/>
        </w:rPr>
        <w:t xml:space="preserve"> while </w:t>
      </w:r>
      <w:del w:id="219" w:author="Pubsure" w:date="2021-06-24T07:50:00Z">
        <w:r>
          <w:rPr>
            <w:rFonts w:ascii="Arial" w:hAnsi="Arial"/>
            <w:sz w:val="24"/>
            <w:szCs w:val="24"/>
          </w:rPr>
          <w:delText xml:space="preserve">taking </w:delText>
        </w:r>
      </w:del>
      <w:ins w:id="220" w:author="Pubsure" w:date="2021-06-24T07:50:00Z">
        <w:r>
          <w:rPr>
            <w:rFonts w:ascii="Arial" w:hAnsi="Arial"/>
            <w:sz w:val="24"/>
            <w:szCs w:val="24"/>
          </w:rPr>
          <w:t>considering</w:t>
        </w:r>
      </w:ins>
      <w:del w:id="221" w:author="Pubsure" w:date="2021-06-24T07:50:00Z">
        <w:r>
          <w:rPr>
            <w:rFonts w:ascii="Arial" w:hAnsi="Arial"/>
            <w:sz w:val="24"/>
            <w:szCs w:val="24"/>
          </w:rPr>
          <w:delText>consideration</w:delText>
        </w:r>
      </w:del>
      <w:r>
        <w:rPr>
          <w:rFonts w:ascii="Arial" w:hAnsi="Arial"/>
          <w:sz w:val="24"/>
          <w:szCs w:val="24"/>
        </w:rPr>
        <w:t xml:space="preserve"> the user’s condition</w:t>
      </w:r>
      <w:ins w:id="222" w:author="Pubsure" w:date="2021-06-24T07:50:00Z">
        <w:r>
          <w:rPr>
            <w:rFonts w:ascii="Arial" w:hAnsi="Arial"/>
            <w:sz w:val="24"/>
            <w:szCs w:val="24"/>
          </w:rPr>
          <w:t>,</w:t>
        </w:r>
      </w:ins>
      <w:r>
        <w:rPr>
          <w:rFonts w:ascii="Arial" w:hAnsi="Arial"/>
          <w:sz w:val="24"/>
          <w:szCs w:val="24"/>
        </w:rPr>
        <w:t xml:space="preserve"> such as age, gender</w:t>
      </w:r>
      <w:ins w:id="223" w:author="Pubsure" w:date="2021-06-24T07:50:00Z">
        <w:r>
          <w:rPr>
            <w:rFonts w:ascii="Arial" w:hAnsi="Arial"/>
            <w:sz w:val="24"/>
            <w:szCs w:val="24"/>
          </w:rPr>
          <w:t>,</w:t>
        </w:r>
      </w:ins>
      <w:r>
        <w:rPr>
          <w:rFonts w:ascii="Arial" w:hAnsi="Arial"/>
          <w:sz w:val="24"/>
          <w:szCs w:val="24"/>
        </w:rPr>
        <w:t xml:space="preserve"> and available time</w:t>
      </w:r>
    </w:p>
    <w:p w14:paraId="01BCEBC3" w14:textId="77777777" w:rsidR="004678AB" w:rsidRDefault="004678AB">
      <w:pPr>
        <w:ind w:left="720"/>
        <w:rPr>
          <w:rFonts w:ascii="Arial" w:hAnsi="Arial"/>
          <w:sz w:val="24"/>
          <w:szCs w:val="24"/>
        </w:rPr>
      </w:pPr>
    </w:p>
    <w:p w14:paraId="47AD3B5B" w14:textId="77777777" w:rsidR="004678AB" w:rsidRDefault="00310D3E">
      <w:pPr>
        <w:ind w:left="720"/>
        <w:rPr>
          <w:rFonts w:ascii="Arial" w:hAnsi="Arial"/>
          <w:sz w:val="24"/>
          <w:szCs w:val="24"/>
        </w:rPr>
      </w:pPr>
      <w:r>
        <w:rPr>
          <w:rFonts w:ascii="Arial" w:hAnsi="Arial"/>
          <w:sz w:val="24"/>
          <w:szCs w:val="24"/>
        </w:rPr>
        <w:t xml:space="preserve">-Workouts and </w:t>
      </w:r>
      <w:ins w:id="224" w:author="Pubsure" w:date="2021-06-24T07:50:00Z">
        <w:r>
          <w:rPr>
            <w:rFonts w:ascii="Arial" w:hAnsi="Arial"/>
            <w:sz w:val="24"/>
            <w:szCs w:val="24"/>
          </w:rPr>
          <w:t>food</w:t>
        </w:r>
      </w:ins>
      <w:del w:id="225" w:author="Pubsure" w:date="2021-06-24T07:50:00Z">
        <w:r>
          <w:rPr>
            <w:rFonts w:ascii="Arial" w:hAnsi="Arial"/>
            <w:sz w:val="24"/>
            <w:szCs w:val="24"/>
          </w:rPr>
          <w:delText>Food</w:delText>
        </w:r>
      </w:del>
      <w:r>
        <w:rPr>
          <w:rFonts w:ascii="Arial" w:hAnsi="Arial"/>
          <w:sz w:val="24"/>
          <w:szCs w:val="24"/>
        </w:rPr>
        <w:t xml:space="preserve"> plans are bought separately</w:t>
      </w:r>
      <w:ins w:id="226" w:author="Pubsure" w:date="2021-06-24T07:50:00Z">
        <w:r>
          <w:rPr>
            <w:rFonts w:ascii="Arial" w:hAnsi="Arial"/>
            <w:sz w:val="24"/>
            <w:szCs w:val="24"/>
          </w:rPr>
          <w:t>,</w:t>
        </w:r>
      </w:ins>
      <w:r>
        <w:rPr>
          <w:rFonts w:ascii="Arial" w:hAnsi="Arial"/>
          <w:sz w:val="24"/>
          <w:szCs w:val="24"/>
        </w:rPr>
        <w:t xml:space="preserve"> which could prove expensive</w:t>
      </w:r>
      <w:ins w:id="227" w:author="Pubsure" w:date="2021-06-24T07:50:00Z">
        <w:r>
          <w:rPr>
            <w:rFonts w:ascii="Arial" w:hAnsi="Arial"/>
            <w:sz w:val="24"/>
            <w:szCs w:val="24"/>
          </w:rPr>
          <w:t>.</w:t>
        </w:r>
      </w:ins>
    </w:p>
    <w:p w14:paraId="5BCAEFA5" w14:textId="77777777" w:rsidR="004678AB" w:rsidRDefault="004678AB">
      <w:pPr>
        <w:rPr>
          <w:rFonts w:ascii="Arial" w:hAnsi="Arial"/>
          <w:sz w:val="24"/>
          <w:szCs w:val="24"/>
        </w:rPr>
      </w:pPr>
    </w:p>
    <w:p w14:paraId="135878C4" w14:textId="77777777" w:rsidR="004678AB" w:rsidRDefault="004678AB">
      <w:pPr>
        <w:rPr>
          <w:rFonts w:ascii="Arial" w:hAnsi="Arial"/>
          <w:sz w:val="24"/>
          <w:szCs w:val="24"/>
        </w:rPr>
      </w:pPr>
    </w:p>
    <w:p w14:paraId="441DB94A" w14:textId="77777777" w:rsidR="004678AB" w:rsidRDefault="00310D3E">
      <w:pPr>
        <w:rPr>
          <w:rFonts w:ascii="Arial" w:hAnsi="Arial"/>
          <w:sz w:val="24"/>
          <w:szCs w:val="24"/>
        </w:rPr>
      </w:pPr>
      <w:r>
        <w:rPr>
          <w:rFonts w:ascii="Arial" w:hAnsi="Arial"/>
          <w:sz w:val="24"/>
          <w:szCs w:val="24"/>
        </w:rPr>
        <w:t xml:space="preserve">In conclusion, </w:t>
      </w:r>
      <w:ins w:id="228" w:author="Pubsure" w:date="2021-06-24T07:50:00Z">
        <w:r>
          <w:rPr>
            <w:rFonts w:ascii="Arial" w:hAnsi="Arial"/>
            <w:sz w:val="24"/>
            <w:szCs w:val="24"/>
          </w:rPr>
          <w:t xml:space="preserve">a </w:t>
        </w:r>
      </w:ins>
      <w:r>
        <w:rPr>
          <w:rFonts w:ascii="Arial" w:hAnsi="Arial"/>
          <w:sz w:val="24"/>
          <w:szCs w:val="24"/>
        </w:rPr>
        <w:t>fitness blender is easy to use and a good source of multiple types of workouts, but it does</w:t>
      </w:r>
      <w:ins w:id="229" w:author="Pubsure" w:date="2021-06-24T07:50:00Z">
        <w:r>
          <w:rPr>
            <w:rFonts w:ascii="Arial" w:hAnsi="Arial"/>
            <w:sz w:val="24"/>
            <w:szCs w:val="24"/>
          </w:rPr>
          <w:t xml:space="preserve"> not</w:t>
        </w:r>
      </w:ins>
      <w:del w:id="230" w:author="Pubsure" w:date="2021-06-24T07:50:00Z">
        <w:r>
          <w:rPr>
            <w:rFonts w:ascii="Arial" w:hAnsi="Arial"/>
            <w:sz w:val="24"/>
            <w:szCs w:val="24"/>
          </w:rPr>
          <w:delText>n’t</w:delText>
        </w:r>
      </w:del>
      <w:r>
        <w:rPr>
          <w:rFonts w:ascii="Arial" w:hAnsi="Arial"/>
          <w:sz w:val="24"/>
          <w:szCs w:val="24"/>
        </w:rPr>
        <w:t xml:space="preserve"> have the features to give selected workouts to selected </w:t>
      </w:r>
      <w:ins w:id="231" w:author="Pubsure" w:date="2021-06-24T07:50:00Z">
        <w:r>
          <w:rPr>
            <w:rFonts w:ascii="Arial" w:hAnsi="Arial"/>
            <w:sz w:val="24"/>
            <w:szCs w:val="24"/>
          </w:rPr>
          <w:t>users</w:t>
        </w:r>
      </w:ins>
      <w:del w:id="232" w:author="Pubsure" w:date="2021-06-24T07:50:00Z">
        <w:r>
          <w:rPr>
            <w:rFonts w:ascii="Arial" w:hAnsi="Arial"/>
            <w:sz w:val="24"/>
            <w:szCs w:val="24"/>
          </w:rPr>
          <w:delText>user</w:delText>
        </w:r>
      </w:del>
      <w:r>
        <w:rPr>
          <w:rFonts w:ascii="Arial" w:hAnsi="Arial"/>
          <w:sz w:val="24"/>
          <w:szCs w:val="24"/>
        </w:rPr>
        <w:t>, as well as connecting participants together</w:t>
      </w:r>
      <w:ins w:id="233" w:author="Pubsure" w:date="2021-06-24T07:50:00Z">
        <w:r>
          <w:rPr>
            <w:rFonts w:ascii="Arial" w:hAnsi="Arial"/>
            <w:sz w:val="24"/>
            <w:szCs w:val="24"/>
          </w:rPr>
          <w:t>.</w:t>
        </w:r>
      </w:ins>
      <w:r>
        <w:rPr>
          <w:rFonts w:ascii="Arial" w:hAnsi="Arial"/>
          <w:sz w:val="24"/>
          <w:szCs w:val="24"/>
        </w:rPr>
        <w:t xml:space="preserve"> </w:t>
      </w:r>
    </w:p>
    <w:p w14:paraId="435A2DAA" w14:textId="77777777" w:rsidR="004678AB" w:rsidRDefault="004678AB">
      <w:pPr>
        <w:rPr>
          <w14:shadow w14:blurRad="38036" w14:dist="18745" w14:dir="2700000" w14:sx="100000" w14:sy="100000" w14:kx="0" w14:ky="0" w14:algn="b">
            <w14:srgbClr w14:val="000000"/>
          </w14:shadow>
        </w:rPr>
      </w:pPr>
    </w:p>
    <w:p w14:paraId="7476F4AA" w14:textId="77777777" w:rsidR="0045264A" w:rsidRDefault="00310D3E" w:rsidP="0045264A">
      <w:pPr>
        <w:keepNext/>
      </w:pPr>
      <w:r>
        <w:rPr>
          <w:noProof/>
          <w:lang w:val="fr-FR" w:eastAsia="fr-FR"/>
        </w:rPr>
        <w:lastRenderedPageBreak/>
        <w:drawing>
          <wp:inline distT="0" distB="0" distL="0" distR="0" wp14:anchorId="7E43489C" wp14:editId="7645935C">
            <wp:extent cx="5429835" cy="2946608"/>
            <wp:effectExtent l="0" t="0" r="0" b="6142"/>
            <wp:docPr id="1" name="Picture 2"/>
            <wp:cNvGraphicFramePr/>
            <a:graphic xmlns:a="http://schemas.openxmlformats.org/drawingml/2006/main">
              <a:graphicData uri="http://schemas.openxmlformats.org/drawingml/2006/picture">
                <pic:pic xmlns:pic="http://schemas.openxmlformats.org/drawingml/2006/picture">
                  <pic:nvPicPr>
                    <pic:cNvPr id="1612912586" name=""/>
                    <pic:cNvPicPr/>
                  </pic:nvPicPr>
                  <pic:blipFill>
                    <a:blip r:embed="rId11"/>
                    <a:stretch>
                      <a:fillRect/>
                    </a:stretch>
                  </pic:blipFill>
                  <pic:spPr>
                    <a:xfrm>
                      <a:off x="0" y="0"/>
                      <a:ext cx="5429835" cy="2946608"/>
                    </a:xfrm>
                    <a:prstGeom prst="rect">
                      <a:avLst/>
                    </a:prstGeom>
                    <a:noFill/>
                    <a:ln>
                      <a:noFill/>
                    </a:ln>
                  </pic:spPr>
                </pic:pic>
              </a:graphicData>
            </a:graphic>
          </wp:inline>
        </w:drawing>
      </w:r>
    </w:p>
    <w:p w14:paraId="7596AE2B" w14:textId="48399F12" w:rsidR="004678AB" w:rsidRDefault="0045264A" w:rsidP="0045264A">
      <w:pPr>
        <w:pStyle w:val="Caption"/>
        <w:ind w:left="1440" w:firstLine="720"/>
      </w:pPr>
      <w:bookmarkStart w:id="234" w:name="_Toc75590971"/>
      <w:r>
        <w:t xml:space="preserve">Figure </w:t>
      </w:r>
      <w:fldSimple w:instr=" STYLEREF 1 \s ">
        <w:r w:rsidR="00EF19DC">
          <w:rPr>
            <w:noProof/>
            <w:cs/>
          </w:rPr>
          <w:t>‎</w:t>
        </w:r>
        <w:r w:rsidR="00EF19DC">
          <w:rPr>
            <w:noProof/>
          </w:rPr>
          <w:t>1</w:t>
        </w:r>
      </w:fldSimple>
      <w:r w:rsidR="00921914">
        <w:t>.</w:t>
      </w:r>
      <w:fldSimple w:instr=" SEQ Figure \* ARABIC \s 1 ">
        <w:r w:rsidR="00EF19DC">
          <w:rPr>
            <w:noProof/>
          </w:rPr>
          <w:t>1</w:t>
        </w:r>
      </w:fldSimple>
      <w:r w:rsidRPr="0045264A">
        <w:t>:Fitness Blender Home Page</w:t>
      </w:r>
      <w:bookmarkEnd w:id="234"/>
    </w:p>
    <w:p w14:paraId="357CB5C8" w14:textId="77777777" w:rsidR="004678AB" w:rsidRDefault="004678AB">
      <w:pPr>
        <w:rPr>
          <w:color w:val="000000"/>
          <w14:shadow w14:blurRad="38036" w14:dist="18745" w14:dir="2700000" w14:sx="100000" w14:sy="100000" w14:kx="0" w14:ky="0" w14:algn="b">
            <w14:srgbClr w14:val="000000"/>
          </w14:shadow>
        </w:rPr>
      </w:pPr>
    </w:p>
    <w:p w14:paraId="0C7ED5C5" w14:textId="77777777" w:rsidR="0045264A" w:rsidRDefault="00310D3E" w:rsidP="0045264A">
      <w:pPr>
        <w:keepNext/>
      </w:pPr>
      <w:r>
        <w:rPr>
          <w:noProof/>
          <w:lang w:val="fr-FR" w:eastAsia="fr-FR"/>
        </w:rPr>
        <w:drawing>
          <wp:inline distT="0" distB="0" distL="0" distR="0" wp14:anchorId="66333904" wp14:editId="29FABAC4">
            <wp:extent cx="5429250" cy="2981325"/>
            <wp:effectExtent l="0" t="0" r="0" b="9525"/>
            <wp:docPr id="2" name="Picture 1"/>
            <wp:cNvGraphicFramePr/>
            <a:graphic xmlns:a="http://schemas.openxmlformats.org/drawingml/2006/main">
              <a:graphicData uri="http://schemas.openxmlformats.org/drawingml/2006/picture">
                <pic:pic xmlns:pic="http://schemas.openxmlformats.org/drawingml/2006/picture">
                  <pic:nvPicPr>
                    <pic:cNvPr id="1481942418" name=""/>
                    <pic:cNvPicPr/>
                  </pic:nvPicPr>
                  <pic:blipFill>
                    <a:blip r:embed="rId12"/>
                    <a:stretch>
                      <a:fillRect/>
                    </a:stretch>
                  </pic:blipFill>
                  <pic:spPr>
                    <a:xfrm>
                      <a:off x="0" y="0"/>
                      <a:ext cx="5429969" cy="2981720"/>
                    </a:xfrm>
                    <a:prstGeom prst="rect">
                      <a:avLst/>
                    </a:prstGeom>
                    <a:noFill/>
                    <a:ln>
                      <a:noFill/>
                    </a:ln>
                  </pic:spPr>
                </pic:pic>
              </a:graphicData>
            </a:graphic>
          </wp:inline>
        </w:drawing>
      </w:r>
    </w:p>
    <w:p w14:paraId="0C5696B8" w14:textId="28CBAA94" w:rsidR="004678AB" w:rsidRDefault="0045264A" w:rsidP="0045264A">
      <w:pPr>
        <w:pStyle w:val="Caption"/>
        <w:ind w:left="1440" w:firstLine="720"/>
      </w:pPr>
      <w:bookmarkStart w:id="235" w:name="_Toc75590972"/>
      <w:r>
        <w:t xml:space="preserve">Figure </w:t>
      </w:r>
      <w:fldSimple w:instr=" STYLEREF 1 \s ">
        <w:r w:rsidR="00EF19DC">
          <w:rPr>
            <w:noProof/>
            <w:cs/>
          </w:rPr>
          <w:t>‎</w:t>
        </w:r>
        <w:r w:rsidR="00EF19DC">
          <w:rPr>
            <w:noProof/>
          </w:rPr>
          <w:t>1</w:t>
        </w:r>
      </w:fldSimple>
      <w:r w:rsidR="00921914">
        <w:t>.</w:t>
      </w:r>
      <w:fldSimple w:instr=" SEQ Figure \* ARABIC \s 1 ">
        <w:r w:rsidR="00EF19DC">
          <w:rPr>
            <w:noProof/>
          </w:rPr>
          <w:t>2</w:t>
        </w:r>
      </w:fldSimple>
      <w:r w:rsidRPr="0045264A">
        <w:t>:Fitness Blender video page</w:t>
      </w:r>
      <w:bookmarkEnd w:id="235"/>
    </w:p>
    <w:p w14:paraId="7D47E7E2" w14:textId="77777777" w:rsidR="004678AB" w:rsidRDefault="004678AB">
      <w:pPr>
        <w:pageBreakBefore/>
        <w:suppressAutoHyphens w:val="0"/>
        <w:rPr>
          <w:color w:val="000000"/>
          <w14:shadow w14:blurRad="38036" w14:dist="18745" w14:dir="2700000" w14:sx="100000" w14:sy="100000" w14:kx="0" w14:ky="0" w14:algn="b">
            <w14:srgbClr w14:val="000000"/>
          </w14:shadow>
        </w:rPr>
      </w:pPr>
    </w:p>
    <w:p w14:paraId="4A97CDCD" w14:textId="7BB66972" w:rsidR="004678AB" w:rsidRDefault="00310D3E">
      <w:pPr>
        <w:pStyle w:val="Heading3"/>
      </w:pPr>
      <w:bookmarkStart w:id="236" w:name="_Toc75356593"/>
      <w:bookmarkStart w:id="237" w:name="_Toc75356833"/>
      <w:bookmarkStart w:id="238" w:name="_Toc75356924"/>
      <w:bookmarkStart w:id="239" w:name="_Toc75585018"/>
      <w:bookmarkStart w:id="240" w:name="_Toc75585311"/>
      <w:r>
        <w:t>1.4.2 BodyBuilding</w:t>
      </w:r>
      <w:bookmarkEnd w:id="236"/>
      <w:bookmarkEnd w:id="237"/>
      <w:bookmarkEnd w:id="238"/>
      <w:r w:rsidR="005F1F42">
        <w:t>.com</w:t>
      </w:r>
      <w:bookmarkEnd w:id="239"/>
      <w:bookmarkEnd w:id="240"/>
    </w:p>
    <w:p w14:paraId="3CBEFF53" w14:textId="77777777" w:rsidR="004678AB" w:rsidRDefault="004678AB">
      <w:pPr>
        <w:pStyle w:val="ListParagraph"/>
        <w:ind w:left="1800"/>
        <w:rPr>
          <w:rFonts w:ascii="Bahnschrift" w:hAnsi="Bahnschrift"/>
          <w:color w:val="000000"/>
          <w:sz w:val="28"/>
          <w:szCs w:val="28"/>
          <w14:shadow w14:blurRad="38036" w14:dist="18745" w14:dir="2700000" w14:sx="100000" w14:sy="100000" w14:kx="0" w14:ky="0" w14:algn="b">
            <w14:srgbClr w14:val="000000"/>
          </w14:shadow>
        </w:rPr>
      </w:pPr>
    </w:p>
    <w:p w14:paraId="0655E26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Originally, BodyBuilding.com is an online retailer of dietary and sports supplement company. </w:t>
      </w:r>
    </w:p>
    <w:p w14:paraId="27DC502F" w14:textId="77777777" w:rsidR="004678AB" w:rsidRPr="00825949" w:rsidRDefault="00310D3E">
      <w:pPr>
        <w:rPr>
          <w:rFonts w:asciiTheme="minorBidi" w:hAnsiTheme="minorBidi" w:cstheme="minorBidi"/>
          <w:sz w:val="24"/>
          <w:szCs w:val="24"/>
        </w:rPr>
      </w:pPr>
      <w:ins w:id="241" w:author="Pubsure" w:date="2021-06-24T07:50:00Z">
        <w:r w:rsidRPr="00825949">
          <w:rPr>
            <w:rFonts w:asciiTheme="minorBidi" w:hAnsiTheme="minorBidi" w:cstheme="minorBidi"/>
            <w:sz w:val="24"/>
            <w:szCs w:val="24"/>
          </w:rPr>
          <w:t>However,</w:t>
        </w:r>
      </w:ins>
      <w:del w:id="242" w:author="Pubsure" w:date="2021-06-24T07:50:00Z">
        <w:r w:rsidRPr="00825949">
          <w:rPr>
            <w:rFonts w:asciiTheme="minorBidi" w:hAnsiTheme="minorBidi" w:cstheme="minorBidi"/>
            <w:sz w:val="24"/>
            <w:szCs w:val="24"/>
          </w:rPr>
          <w:delText>But</w:delText>
        </w:r>
      </w:del>
      <w:r w:rsidRPr="00825949">
        <w:rPr>
          <w:rFonts w:asciiTheme="minorBidi" w:hAnsiTheme="minorBidi" w:cstheme="minorBidi"/>
          <w:sz w:val="24"/>
          <w:szCs w:val="24"/>
        </w:rPr>
        <w:t xml:space="preserve"> recently, it has become a great resource for workout plans created by experts. It </w:t>
      </w:r>
      <w:ins w:id="243" w:author="Pubsure" w:date="2021-06-24T07:50:00Z">
        <w:r w:rsidRPr="00825949">
          <w:rPr>
            <w:rFonts w:asciiTheme="minorBidi" w:hAnsiTheme="minorBidi" w:cstheme="minorBidi"/>
            <w:sz w:val="24"/>
            <w:szCs w:val="24"/>
          </w:rPr>
          <w:t>contains</w:t>
        </w:r>
      </w:ins>
      <w:del w:id="244" w:author="Pubsure" w:date="2021-06-24T07:50:00Z">
        <w:r w:rsidRPr="00825949">
          <w:rPr>
            <w:rFonts w:asciiTheme="minorBidi" w:hAnsiTheme="minorBidi" w:cstheme="minorBidi"/>
            <w:sz w:val="24"/>
            <w:szCs w:val="24"/>
          </w:rPr>
          <w:delText>has</w:delText>
        </w:r>
      </w:del>
      <w:r w:rsidRPr="00825949">
        <w:rPr>
          <w:rFonts w:asciiTheme="minorBidi" w:hAnsiTheme="minorBidi" w:cstheme="minorBidi"/>
          <w:sz w:val="24"/>
          <w:szCs w:val="24"/>
        </w:rPr>
        <w:t xml:space="preserve"> a huge database of workout videos </w:t>
      </w:r>
      <w:ins w:id="245" w:author="Pubsure" w:date="2021-06-24T07:50:00Z">
        <w:r w:rsidRPr="00825949">
          <w:rPr>
            <w:rFonts w:asciiTheme="minorBidi" w:hAnsiTheme="minorBidi" w:cstheme="minorBidi"/>
            <w:sz w:val="24"/>
            <w:szCs w:val="24"/>
          </w:rPr>
          <w:t>that</w:t>
        </w:r>
      </w:ins>
      <w:del w:id="246"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are updated regularly.</w:t>
      </w:r>
    </w:p>
    <w:p w14:paraId="49FCD3B8" w14:textId="77777777" w:rsidR="004678AB" w:rsidRPr="00825949" w:rsidRDefault="004678AB">
      <w:pPr>
        <w:rPr>
          <w:rFonts w:asciiTheme="minorBidi" w:hAnsiTheme="minorBidi" w:cstheme="minorBidi"/>
          <w:sz w:val="24"/>
          <w:szCs w:val="24"/>
        </w:rPr>
      </w:pPr>
    </w:p>
    <w:p w14:paraId="03531FFA"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Strong features</w:t>
      </w:r>
    </w:p>
    <w:p w14:paraId="26FE5D0A" w14:textId="77777777" w:rsidR="004678AB" w:rsidRPr="00825949" w:rsidRDefault="004678AB">
      <w:pPr>
        <w:rPr>
          <w:rFonts w:asciiTheme="minorBidi" w:hAnsiTheme="minorBidi" w:cstheme="minorBidi"/>
          <w:b/>
          <w:bCs/>
          <w:sz w:val="24"/>
          <w:szCs w:val="24"/>
        </w:rPr>
      </w:pPr>
    </w:p>
    <w:p w14:paraId="07440A5A" w14:textId="6EE47DF3"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Among </w:t>
      </w:r>
      <w:r w:rsidR="001D4B23" w:rsidRPr="00825949">
        <w:rPr>
          <w:rFonts w:asciiTheme="minorBidi" w:hAnsiTheme="minorBidi" w:cstheme="minorBidi"/>
          <w:sz w:val="24"/>
          <w:szCs w:val="24"/>
        </w:rPr>
        <w:t>its</w:t>
      </w:r>
      <w:r w:rsidRPr="00825949">
        <w:rPr>
          <w:rFonts w:asciiTheme="minorBidi" w:hAnsiTheme="minorBidi" w:cstheme="minorBidi"/>
          <w:sz w:val="24"/>
          <w:szCs w:val="24"/>
        </w:rPr>
        <w:t xml:space="preserve"> features, BodyBuilding.com offers:</w:t>
      </w:r>
    </w:p>
    <w:p w14:paraId="584DCE46"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Customizable fitness plans</w:t>
      </w:r>
    </w:p>
    <w:p w14:paraId="3BEF3A62" w14:textId="77777777" w:rsidR="004678AB" w:rsidRPr="00825949" w:rsidRDefault="004678AB">
      <w:pPr>
        <w:ind w:firstLine="720"/>
        <w:rPr>
          <w:rFonts w:asciiTheme="minorBidi" w:hAnsiTheme="minorBidi" w:cstheme="minorBidi"/>
          <w:sz w:val="24"/>
          <w:szCs w:val="24"/>
        </w:rPr>
      </w:pPr>
    </w:p>
    <w:p w14:paraId="639F8B1B"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Step-by-step workout guides</w:t>
      </w:r>
    </w:p>
    <w:p w14:paraId="7AA86BEA" w14:textId="77777777" w:rsidR="004678AB" w:rsidRPr="00825949" w:rsidRDefault="004678AB">
      <w:pPr>
        <w:ind w:firstLine="720"/>
        <w:rPr>
          <w:rFonts w:asciiTheme="minorBidi" w:hAnsiTheme="minorBidi" w:cstheme="minorBidi"/>
          <w:sz w:val="24"/>
          <w:szCs w:val="24"/>
        </w:rPr>
      </w:pPr>
    </w:p>
    <w:p w14:paraId="2A40D96F"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Community where users can interact with each other and share fitness-related information</w:t>
      </w:r>
    </w:p>
    <w:p w14:paraId="14E240AF" w14:textId="77777777" w:rsidR="004678AB" w:rsidRPr="00825949" w:rsidRDefault="004678AB">
      <w:pPr>
        <w:ind w:firstLine="720"/>
        <w:rPr>
          <w:rFonts w:asciiTheme="minorBidi" w:hAnsiTheme="minorBidi" w:cstheme="minorBidi"/>
          <w:sz w:val="24"/>
          <w:szCs w:val="24"/>
        </w:rPr>
      </w:pPr>
    </w:p>
    <w:p w14:paraId="46D82662"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New content regularly</w:t>
      </w:r>
    </w:p>
    <w:p w14:paraId="6D4548E7" w14:textId="77777777" w:rsidR="004678AB" w:rsidRPr="00825949" w:rsidRDefault="004678AB">
      <w:pPr>
        <w:ind w:left="720"/>
        <w:rPr>
          <w:rFonts w:asciiTheme="minorBidi" w:hAnsiTheme="minorBidi" w:cstheme="minorBidi"/>
          <w:sz w:val="24"/>
          <w:szCs w:val="24"/>
        </w:rPr>
      </w:pPr>
    </w:p>
    <w:p w14:paraId="160AB4D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Drawbacks</w:t>
      </w:r>
    </w:p>
    <w:p w14:paraId="33C762CF" w14:textId="77777777" w:rsidR="004678AB" w:rsidRPr="00825949" w:rsidRDefault="004678AB">
      <w:pPr>
        <w:rPr>
          <w:rFonts w:asciiTheme="minorBidi" w:hAnsiTheme="minorBidi" w:cstheme="minorBidi"/>
          <w:b/>
          <w:bCs/>
          <w:sz w:val="24"/>
          <w:szCs w:val="24"/>
        </w:rPr>
      </w:pPr>
    </w:p>
    <w:p w14:paraId="032671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BodyBuilding.com offers efficient and dynamic services. There are some weak points.</w:t>
      </w:r>
    </w:p>
    <w:p w14:paraId="74DBF35D" w14:textId="77777777" w:rsidR="004678AB" w:rsidRPr="00825949" w:rsidRDefault="004678AB">
      <w:pPr>
        <w:rPr>
          <w:rFonts w:asciiTheme="minorBidi" w:hAnsiTheme="minorBidi" w:cstheme="minorBidi"/>
          <w:sz w:val="24"/>
          <w:szCs w:val="24"/>
        </w:rPr>
      </w:pPr>
    </w:p>
    <w:p w14:paraId="351430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-It</w:t>
      </w:r>
      <w:ins w:id="247" w:author="Pubsure" w:date="2021-06-24T07:50:00Z">
        <w:r w:rsidRPr="00825949">
          <w:rPr>
            <w:rFonts w:asciiTheme="minorBidi" w:hAnsiTheme="minorBidi" w:cstheme="minorBidi"/>
            <w:sz w:val="24"/>
            <w:szCs w:val="24"/>
          </w:rPr>
          <w:t xml:space="preserve"> is</w:t>
        </w:r>
      </w:ins>
      <w:del w:id="248"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mainly a shop, and its main interface is designed to promote </w:t>
      </w:r>
      <w:del w:id="249" w:author="Pubsure" w:date="2021-06-24T07:50:00Z">
        <w:r w:rsidRPr="00825949">
          <w:rPr>
            <w:rFonts w:asciiTheme="minorBidi" w:hAnsiTheme="minorBidi" w:cstheme="minorBidi"/>
            <w:sz w:val="24"/>
            <w:szCs w:val="24"/>
          </w:rPr>
          <w:delText xml:space="preserve">their </w:delText>
        </w:r>
      </w:del>
      <w:r w:rsidRPr="00825949">
        <w:rPr>
          <w:rFonts w:asciiTheme="minorBidi" w:hAnsiTheme="minorBidi" w:cstheme="minorBidi"/>
          <w:sz w:val="24"/>
          <w:szCs w:val="24"/>
        </w:rPr>
        <w:t>supplement products and equipment.</w:t>
      </w:r>
    </w:p>
    <w:p w14:paraId="629FDB64" w14:textId="77777777" w:rsidR="004678AB" w:rsidRPr="00825949" w:rsidRDefault="004678AB">
      <w:pPr>
        <w:ind w:left="720"/>
        <w:rPr>
          <w:rFonts w:asciiTheme="minorBidi" w:hAnsiTheme="minorBidi" w:cstheme="minorBidi"/>
          <w:sz w:val="24"/>
          <w:szCs w:val="24"/>
        </w:rPr>
      </w:pPr>
    </w:p>
    <w:p w14:paraId="29B085C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-Most of their diets and workouts require </w:t>
      </w:r>
      <w:del w:id="250" w:author="Pubsure" w:date="2021-06-24T07:50:00Z">
        <w:r w:rsidRPr="00825949">
          <w:rPr>
            <w:rFonts w:asciiTheme="minorBidi" w:hAnsiTheme="minorBidi" w:cstheme="minorBidi"/>
            <w:sz w:val="24"/>
            <w:szCs w:val="24"/>
          </w:rPr>
          <w:delText xml:space="preserve">the </w:delText>
        </w:r>
      </w:del>
      <w:ins w:id="251" w:author="Pubsure" w:date="2021-06-24T07:50:00Z">
        <w:r w:rsidRPr="00825949">
          <w:rPr>
            <w:rFonts w:asciiTheme="minorBidi" w:hAnsiTheme="minorBidi" w:cstheme="minorBidi"/>
            <w:sz w:val="24"/>
            <w:szCs w:val="24"/>
          </w:rPr>
          <w:t>users</w:t>
        </w:r>
      </w:ins>
      <w:del w:id="252" w:author="Pubsure" w:date="2021-06-24T07:50:00Z">
        <w:r w:rsidRPr="00825949">
          <w:rPr>
            <w:rFonts w:asciiTheme="minorBidi" w:hAnsiTheme="minorBidi" w:cstheme="minorBidi"/>
            <w:sz w:val="24"/>
            <w:szCs w:val="24"/>
          </w:rPr>
          <w:delText>user</w:delText>
        </w:r>
      </w:del>
      <w:r w:rsidRPr="00825949">
        <w:rPr>
          <w:rFonts w:asciiTheme="minorBidi" w:hAnsiTheme="minorBidi" w:cstheme="minorBidi"/>
          <w:sz w:val="24"/>
          <w:szCs w:val="24"/>
        </w:rPr>
        <w:t xml:space="preserve"> to buy supplements.</w:t>
      </w:r>
    </w:p>
    <w:p w14:paraId="74085C09" w14:textId="77777777" w:rsidR="004678AB" w:rsidRPr="00825949" w:rsidRDefault="004678AB">
      <w:pPr>
        <w:rPr>
          <w:rFonts w:asciiTheme="minorBidi" w:hAnsiTheme="minorBidi" w:cstheme="minorBidi"/>
          <w:sz w:val="24"/>
          <w:szCs w:val="24"/>
        </w:rPr>
      </w:pPr>
    </w:p>
    <w:p w14:paraId="7FBFA91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-Workout plans are offered to </w:t>
      </w:r>
      <w:ins w:id="253" w:author="Pubsure" w:date="2021-06-24T07:50:00Z">
        <w:r w:rsidRPr="00825949">
          <w:rPr>
            <w:rFonts w:asciiTheme="minorBidi" w:hAnsiTheme="minorBidi" w:cstheme="minorBidi"/>
            <w:sz w:val="24"/>
            <w:szCs w:val="24"/>
          </w:rPr>
          <w:t>everyone that</w:t>
        </w:r>
      </w:ins>
      <w:del w:id="254" w:author="Pubsure" w:date="2021-06-24T07:50:00Z">
        <w:r w:rsidRPr="00825949">
          <w:rPr>
            <w:rFonts w:asciiTheme="minorBidi" w:hAnsiTheme="minorBidi" w:cstheme="minorBidi"/>
            <w:sz w:val="24"/>
            <w:szCs w:val="24"/>
          </w:rPr>
          <w:delText>everybody</w:delText>
        </w:r>
      </w:del>
      <w:r w:rsidRPr="00825949">
        <w:rPr>
          <w:rFonts w:asciiTheme="minorBidi" w:hAnsiTheme="minorBidi" w:cstheme="minorBidi"/>
          <w:sz w:val="24"/>
          <w:szCs w:val="24"/>
        </w:rPr>
        <w:t xml:space="preserve"> users have to choose the workout plans themselves.</w:t>
      </w:r>
    </w:p>
    <w:p w14:paraId="76C615A4" w14:textId="77777777" w:rsidR="004678AB" w:rsidRPr="00825949" w:rsidRDefault="004678AB">
      <w:pPr>
        <w:rPr>
          <w:rFonts w:asciiTheme="minorBidi" w:hAnsiTheme="minorBidi" w:cstheme="minorBidi"/>
          <w:sz w:val="24"/>
          <w:szCs w:val="24"/>
        </w:rPr>
      </w:pPr>
    </w:p>
    <w:p w14:paraId="28392965" w14:textId="77777777" w:rsidR="004678AB" w:rsidRDefault="00310D3E">
      <w:r w:rsidRPr="00825949">
        <w:rPr>
          <w:rFonts w:asciiTheme="minorBidi" w:hAnsiTheme="minorBidi" w:cstheme="minorBidi"/>
          <w:sz w:val="24"/>
          <w:szCs w:val="24"/>
        </w:rPr>
        <w:tab/>
        <w:t xml:space="preserve">-Most of their </w:t>
      </w:r>
      <w:ins w:id="255" w:author="Pubsure" w:date="2021-06-24T07:50:00Z">
        <w:r w:rsidRPr="00825949">
          <w:rPr>
            <w:rFonts w:asciiTheme="minorBidi" w:hAnsiTheme="minorBidi" w:cstheme="minorBidi"/>
            <w:sz w:val="24"/>
            <w:szCs w:val="24"/>
          </w:rPr>
          <w:t>workouts</w:t>
        </w:r>
      </w:ins>
      <w:del w:id="256" w:author="Pubsure" w:date="2021-06-24T07:50:00Z">
        <w:r w:rsidRPr="00825949">
          <w:rPr>
            <w:rFonts w:asciiTheme="minorBidi" w:hAnsiTheme="minorBidi" w:cstheme="minorBidi"/>
            <w:sz w:val="24"/>
            <w:szCs w:val="24"/>
          </w:rPr>
          <w:delText>workout</w:delText>
        </w:r>
      </w:del>
      <w:r w:rsidRPr="00825949">
        <w:rPr>
          <w:rFonts w:asciiTheme="minorBidi" w:hAnsiTheme="minorBidi" w:cstheme="minorBidi"/>
          <w:sz w:val="24"/>
          <w:szCs w:val="24"/>
        </w:rPr>
        <w:t xml:space="preserve"> require gym equipment</w:t>
      </w:r>
      <w:r>
        <w:t>.</w:t>
      </w:r>
    </w:p>
    <w:p w14:paraId="33F5C210" w14:textId="77777777" w:rsidR="004678AB" w:rsidRDefault="004678AB"/>
    <w:p w14:paraId="7622A664"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p>
    <w:p w14:paraId="48AB6CF3"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051D0E21" wp14:editId="51245F0F">
            <wp:extent cx="5213445" cy="3070746"/>
            <wp:effectExtent l="0" t="0" r="6350" b="0"/>
            <wp:docPr id="3" name="Picture 3"/>
            <wp:cNvGraphicFramePr/>
            <a:graphic xmlns:a="http://schemas.openxmlformats.org/drawingml/2006/main">
              <a:graphicData uri="http://schemas.openxmlformats.org/drawingml/2006/picture">
                <pic:pic xmlns:pic="http://schemas.openxmlformats.org/drawingml/2006/picture">
                  <pic:nvPicPr>
                    <pic:cNvPr id="318453585" name=""/>
                    <pic:cNvPicPr/>
                  </pic:nvPicPr>
                  <pic:blipFill>
                    <a:blip r:embed="rId13"/>
                    <a:stretch>
                      <a:fillRect/>
                    </a:stretch>
                  </pic:blipFill>
                  <pic:spPr>
                    <a:xfrm>
                      <a:off x="0" y="0"/>
                      <a:ext cx="5217223" cy="3072971"/>
                    </a:xfrm>
                    <a:prstGeom prst="rect">
                      <a:avLst/>
                    </a:prstGeom>
                    <a:noFill/>
                    <a:ln>
                      <a:noFill/>
                    </a:ln>
                  </pic:spPr>
                </pic:pic>
              </a:graphicData>
            </a:graphic>
          </wp:inline>
        </w:drawing>
      </w:r>
    </w:p>
    <w:p w14:paraId="4EF0AF9F" w14:textId="37AF778F" w:rsidR="004678AB" w:rsidRPr="0045264A" w:rsidRDefault="0045264A" w:rsidP="0045264A">
      <w:pPr>
        <w:pStyle w:val="Caption"/>
        <w:ind w:left="2160" w:firstLine="720"/>
      </w:pPr>
      <w:bookmarkStart w:id="257" w:name="_Toc75590973"/>
      <w:r>
        <w:t xml:space="preserve">Figure </w:t>
      </w:r>
      <w:fldSimple w:instr=" STYLEREF 1 \s ">
        <w:r w:rsidR="00EF19DC">
          <w:rPr>
            <w:noProof/>
            <w:cs/>
          </w:rPr>
          <w:t>‎</w:t>
        </w:r>
        <w:r w:rsidR="00EF19DC">
          <w:rPr>
            <w:noProof/>
          </w:rPr>
          <w:t>1</w:t>
        </w:r>
      </w:fldSimple>
      <w:r w:rsidR="00921914">
        <w:t>.</w:t>
      </w:r>
      <w:fldSimple w:instr=" SEQ Figure \* ARABIC \s 1 ">
        <w:r w:rsidR="00EF19DC">
          <w:rPr>
            <w:noProof/>
          </w:rPr>
          <w:t>3</w:t>
        </w:r>
      </w:fldSimple>
      <w:r>
        <w:rPr>
          <w:lang w:val="fr-FR"/>
        </w:rPr>
        <w:t>:</w:t>
      </w:r>
      <w:r w:rsidRPr="006D23A0">
        <w:rPr>
          <w:lang w:val="fr-FR"/>
        </w:rPr>
        <w:t>Bodybuilding home page</w:t>
      </w:r>
      <w:bookmarkEnd w:id="257"/>
    </w:p>
    <w:p w14:paraId="199E785F"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7659EADA" wp14:editId="19350A11">
            <wp:extent cx="4924425" cy="2600325"/>
            <wp:effectExtent l="0" t="0" r="9525" b="9525"/>
            <wp:docPr id="4" name="Picture 4"/>
            <wp:cNvGraphicFramePr/>
            <a:graphic xmlns:a="http://schemas.openxmlformats.org/drawingml/2006/main">
              <a:graphicData uri="http://schemas.openxmlformats.org/drawingml/2006/picture">
                <pic:pic xmlns:pic="http://schemas.openxmlformats.org/drawingml/2006/picture">
                  <pic:nvPicPr>
                    <pic:cNvPr id="45755277" name=""/>
                    <pic:cNvPicPr/>
                  </pic:nvPicPr>
                  <pic:blipFill>
                    <a:blip r:embed="rId14"/>
                    <a:stretch>
                      <a:fillRect/>
                    </a:stretch>
                  </pic:blipFill>
                  <pic:spPr>
                    <a:xfrm>
                      <a:off x="0" y="0"/>
                      <a:ext cx="4932267" cy="2604466"/>
                    </a:xfrm>
                    <a:prstGeom prst="rect">
                      <a:avLst/>
                    </a:prstGeom>
                    <a:noFill/>
                    <a:ln>
                      <a:noFill/>
                    </a:ln>
                  </pic:spPr>
                </pic:pic>
              </a:graphicData>
            </a:graphic>
          </wp:inline>
        </w:drawing>
      </w:r>
    </w:p>
    <w:p w14:paraId="028E451A" w14:textId="2BC207C1" w:rsidR="004678AB" w:rsidRDefault="0045264A" w:rsidP="0045264A">
      <w:pPr>
        <w:pStyle w:val="Caption"/>
        <w:ind w:left="2160" w:firstLine="720"/>
      </w:pPr>
      <w:bookmarkStart w:id="258" w:name="_Toc75590974"/>
      <w:r>
        <w:t xml:space="preserve">Figure </w:t>
      </w:r>
      <w:fldSimple w:instr=" STYLEREF 1 \s ">
        <w:r w:rsidR="00EF19DC">
          <w:rPr>
            <w:noProof/>
            <w:cs/>
          </w:rPr>
          <w:t>‎</w:t>
        </w:r>
        <w:r w:rsidR="00EF19DC">
          <w:rPr>
            <w:noProof/>
          </w:rPr>
          <w:t>1</w:t>
        </w:r>
      </w:fldSimple>
      <w:r w:rsidR="00921914">
        <w:t>.</w:t>
      </w:r>
      <w:fldSimple w:instr=" SEQ Figure \* ARABIC \s 1 ">
        <w:r w:rsidR="00EF19DC">
          <w:rPr>
            <w:noProof/>
          </w:rPr>
          <w:t>4</w:t>
        </w:r>
      </w:fldSimple>
      <w:r w:rsidRPr="0045264A">
        <w:t>:Bodybuilding Body Fit page</w:t>
      </w:r>
      <w:bookmarkEnd w:id="258"/>
    </w:p>
    <w:p w14:paraId="6A9DC93A" w14:textId="77777777" w:rsidR="004678AB" w:rsidRDefault="004678AB">
      <w:pPr>
        <w:ind w:left="720"/>
      </w:pPr>
    </w:p>
    <w:p w14:paraId="423DB1C7" w14:textId="77777777" w:rsidR="004678AB" w:rsidRDefault="004678AB">
      <w:pPr>
        <w:ind w:left="720"/>
        <w:rPr>
          <w:rFonts w:ascii="Bahnschrift" w:hAnsi="Bahnschrift"/>
          <w:sz w:val="28"/>
          <w:szCs w:val="28"/>
        </w:rPr>
      </w:pPr>
    </w:p>
    <w:p w14:paraId="53D9F4D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In conclusion, Bodybuilding.com is a great source of workout plans and </w:t>
      </w:r>
      <w:del w:id="259" w:author="Pubsure" w:date="2021-06-24T07:50:00Z">
        <w:r w:rsidRPr="00825949">
          <w:rPr>
            <w:rFonts w:asciiTheme="minorBidi" w:hAnsiTheme="minorBidi" w:cstheme="minorBidi"/>
            <w:sz w:val="24"/>
            <w:szCs w:val="24"/>
          </w:rPr>
          <w:delText xml:space="preserve">it </w:delText>
        </w:r>
      </w:del>
      <w:r w:rsidRPr="00825949">
        <w:rPr>
          <w:rFonts w:asciiTheme="minorBidi" w:hAnsiTheme="minorBidi" w:cstheme="minorBidi"/>
          <w:sz w:val="24"/>
          <w:szCs w:val="24"/>
        </w:rPr>
        <w:t>is</w:t>
      </w:r>
      <w:ins w:id="260" w:author="Pubsure" w:date="2021-06-24T07:50:00Z">
        <w:r w:rsidRPr="00825949">
          <w:rPr>
            <w:rFonts w:asciiTheme="minorBidi" w:hAnsiTheme="minorBidi" w:cstheme="minorBidi"/>
            <w:sz w:val="24"/>
            <w:szCs w:val="24"/>
          </w:rPr>
          <w:t xml:space="preserve"> not</w:t>
        </w:r>
      </w:ins>
      <w:del w:id="261"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expensive, but the fact that it</w:t>
      </w:r>
      <w:ins w:id="262" w:author="Pubsure" w:date="2021-06-24T07:50:00Z">
        <w:r w:rsidRPr="00825949">
          <w:rPr>
            <w:rFonts w:asciiTheme="minorBidi" w:hAnsiTheme="minorBidi" w:cstheme="minorBidi"/>
            <w:sz w:val="24"/>
            <w:szCs w:val="24"/>
          </w:rPr>
          <w:t xml:space="preserve"> is</w:t>
        </w:r>
      </w:ins>
      <w:del w:id="263"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a store for supplements and that it promotes supplements with workout can be confusing to its users.</w:t>
      </w:r>
    </w:p>
    <w:p w14:paraId="6B938665" w14:textId="77777777" w:rsidR="004678AB" w:rsidRPr="00825949" w:rsidRDefault="004678AB">
      <w:pPr>
        <w:ind w:left="720"/>
        <w:rPr>
          <w:rFonts w:asciiTheme="minorBidi" w:hAnsiTheme="minorBidi" w:cstheme="minorBidi"/>
          <w:sz w:val="24"/>
          <w:szCs w:val="24"/>
        </w:rPr>
      </w:pPr>
    </w:p>
    <w:p w14:paraId="1597AECE" w14:textId="77777777" w:rsidR="004678AB" w:rsidRPr="00825949" w:rsidRDefault="004678AB">
      <w:pPr>
        <w:ind w:left="720"/>
        <w:rPr>
          <w:rFonts w:asciiTheme="minorBidi" w:hAnsiTheme="minorBidi" w:cstheme="minorBidi"/>
          <w:sz w:val="24"/>
          <w:szCs w:val="24"/>
        </w:rPr>
      </w:pPr>
    </w:p>
    <w:p w14:paraId="7719CDB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bookmarkStart w:id="264" w:name="_Toc75356594"/>
      <w:bookmarkStart w:id="265" w:name="_Toc75356834"/>
      <w:bookmarkStart w:id="266" w:name="_Toc75356925"/>
      <w:r w:rsidRPr="00825949">
        <w:rPr>
          <w:rStyle w:val="Heading3Char"/>
          <w:rFonts w:asciiTheme="minorBidi" w:eastAsia="Calibri" w:hAnsiTheme="minorBidi" w:cstheme="minorBidi"/>
          <w:sz w:val="24"/>
        </w:rPr>
        <w:t>1.4.3 6weeksixpack</w:t>
      </w:r>
      <w:bookmarkEnd w:id="264"/>
      <w:bookmarkEnd w:id="265"/>
      <w:bookmarkEnd w:id="266"/>
    </w:p>
    <w:p w14:paraId="33F56D6D" w14:textId="77777777" w:rsidR="004678AB" w:rsidRPr="00825949" w:rsidRDefault="00310D3E">
      <w:pPr>
        <w:rPr>
          <w:rFonts w:asciiTheme="minorBidi" w:hAnsiTheme="minorBidi" w:cstheme="minorBidi"/>
          <w:sz w:val="24"/>
          <w:szCs w:val="24"/>
        </w:rPr>
      </w:pPr>
      <w:ins w:id="267"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6weeksixpack is </w:t>
      </w:r>
      <w:ins w:id="268" w:author="Pubsure" w:date="2021-06-24T07:50:00Z">
        <w:r w:rsidRPr="00825949">
          <w:rPr>
            <w:rFonts w:asciiTheme="minorBidi" w:hAnsiTheme="minorBidi" w:cstheme="minorBidi"/>
            <w:sz w:val="24"/>
            <w:szCs w:val="24"/>
          </w:rPr>
          <w:t>a</w:t>
        </w:r>
      </w:ins>
      <w:del w:id="269" w:author="Pubsure" w:date="2021-06-24T07:50:00Z">
        <w:r w:rsidRPr="00825949">
          <w:rPr>
            <w:rFonts w:asciiTheme="minorBidi" w:hAnsiTheme="minorBidi" w:cstheme="minorBidi"/>
            <w:sz w:val="24"/>
            <w:szCs w:val="24"/>
          </w:rPr>
          <w:delText>basically</w:delText>
        </w:r>
      </w:del>
      <w:r w:rsidRPr="00825949">
        <w:rPr>
          <w:rFonts w:asciiTheme="minorBidi" w:hAnsiTheme="minorBidi" w:cstheme="minorBidi"/>
          <w:sz w:val="24"/>
          <w:szCs w:val="24"/>
        </w:rPr>
        <w:t xml:space="preserve"> website that offers a challenge</w:t>
      </w:r>
      <w:ins w:id="270" w:author="Pubsure" w:date="2021-06-24T07:50:00Z">
        <w:r w:rsidRPr="00825949">
          <w:rPr>
            <w:rFonts w:asciiTheme="minorBidi" w:hAnsiTheme="minorBidi" w:cstheme="minorBidi"/>
            <w:sz w:val="24"/>
            <w:szCs w:val="24"/>
          </w:rPr>
          <w:t>;</w:t>
        </w:r>
      </w:ins>
      <w:del w:id="271"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after signing up, the user receives an email containing the link to the webpage that contains the workout for that day.</w:t>
      </w:r>
    </w:p>
    <w:p w14:paraId="6973ABF6" w14:textId="77777777" w:rsidR="004678AB" w:rsidRPr="00825949" w:rsidRDefault="004678AB">
      <w:pPr>
        <w:rPr>
          <w:rFonts w:asciiTheme="minorBidi" w:hAnsiTheme="minorBidi" w:cstheme="minorBidi"/>
          <w:sz w:val="24"/>
          <w:szCs w:val="24"/>
        </w:rPr>
      </w:pPr>
    </w:p>
    <w:p w14:paraId="1598F38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 xml:space="preserve">Strong features </w:t>
      </w:r>
    </w:p>
    <w:p w14:paraId="27C26E5C" w14:textId="77777777" w:rsidR="004678AB" w:rsidRPr="00825949" w:rsidRDefault="004678AB">
      <w:pPr>
        <w:rPr>
          <w:rFonts w:asciiTheme="minorBidi" w:hAnsiTheme="minorBidi" w:cstheme="minorBidi"/>
          <w:sz w:val="24"/>
          <w:szCs w:val="24"/>
        </w:rPr>
      </w:pPr>
    </w:p>
    <w:p w14:paraId="691098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del w:id="272"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users receive daily emails </w:t>
      </w:r>
      <w:ins w:id="273" w:author="Pubsure" w:date="2021-06-24T07:50:00Z">
        <w:r w:rsidRPr="00825949">
          <w:rPr>
            <w:rFonts w:asciiTheme="minorBidi" w:hAnsiTheme="minorBidi" w:cstheme="minorBidi"/>
            <w:sz w:val="24"/>
            <w:szCs w:val="24"/>
          </w:rPr>
          <w:t>that</w:t>
        </w:r>
      </w:ins>
      <w:del w:id="274"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w:t>
      </w:r>
      <w:ins w:id="275" w:author="Pubsure" w:date="2021-06-24T07:50:00Z">
        <w:r w:rsidRPr="00825949">
          <w:rPr>
            <w:rFonts w:asciiTheme="minorBidi" w:hAnsiTheme="minorBidi" w:cstheme="minorBidi"/>
            <w:sz w:val="24"/>
            <w:szCs w:val="24"/>
          </w:rPr>
          <w:t>keep</w:t>
        </w:r>
      </w:ins>
      <w:del w:id="276" w:author="Pubsure" w:date="2021-06-24T07:50:00Z">
        <w:r w:rsidRPr="00825949">
          <w:rPr>
            <w:rFonts w:asciiTheme="minorBidi" w:hAnsiTheme="minorBidi" w:cstheme="minorBidi"/>
            <w:sz w:val="24"/>
            <w:szCs w:val="24"/>
          </w:rPr>
          <w:delText>keeps</w:delText>
        </w:r>
      </w:del>
      <w:r w:rsidRPr="00825949">
        <w:rPr>
          <w:rFonts w:asciiTheme="minorBidi" w:hAnsiTheme="minorBidi" w:cstheme="minorBidi"/>
          <w:sz w:val="24"/>
          <w:szCs w:val="24"/>
        </w:rPr>
        <w:t xml:space="preserve"> them motivated</w:t>
      </w:r>
      <w:ins w:id="277" w:author="Pubsure" w:date="2021-06-24T07:50:00Z">
        <w:r w:rsidRPr="00825949">
          <w:rPr>
            <w:rFonts w:asciiTheme="minorBidi" w:hAnsiTheme="minorBidi" w:cstheme="minorBidi"/>
            <w:sz w:val="24"/>
            <w:szCs w:val="24"/>
          </w:rPr>
          <w:t>.</w:t>
        </w:r>
      </w:ins>
    </w:p>
    <w:p w14:paraId="3CC051E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ins w:id="278" w:author="Pubsure" w:date="2021-06-24T07:50:00Z">
        <w:r w:rsidRPr="00825949">
          <w:rPr>
            <w:rFonts w:asciiTheme="minorBidi" w:hAnsiTheme="minorBidi" w:cstheme="minorBidi"/>
            <w:sz w:val="24"/>
            <w:szCs w:val="24"/>
          </w:rPr>
          <w:t>Each</w:t>
        </w:r>
      </w:ins>
      <w:del w:id="279" w:author="Pubsure" w:date="2021-06-24T07:50:00Z">
        <w:r w:rsidRPr="00825949">
          <w:rPr>
            <w:rFonts w:asciiTheme="minorBidi" w:hAnsiTheme="minorBidi" w:cstheme="minorBidi"/>
            <w:sz w:val="24"/>
            <w:szCs w:val="24"/>
          </w:rPr>
          <w:delText>each</w:delText>
        </w:r>
      </w:del>
      <w:r w:rsidRPr="00825949">
        <w:rPr>
          <w:rFonts w:asciiTheme="minorBidi" w:hAnsiTheme="minorBidi" w:cstheme="minorBidi"/>
          <w:sz w:val="24"/>
          <w:szCs w:val="24"/>
        </w:rPr>
        <w:t xml:space="preserve"> webpage contains a video specific for one day and it </w:t>
      </w:r>
      <w:ins w:id="280" w:author="Pubsure" w:date="2021-06-24T07:50:00Z">
        <w:r w:rsidRPr="00825949">
          <w:rPr>
            <w:rFonts w:asciiTheme="minorBidi" w:hAnsiTheme="minorBidi" w:cstheme="minorBidi"/>
            <w:sz w:val="24"/>
            <w:szCs w:val="24"/>
          </w:rPr>
          <w:t>is</w:t>
        </w:r>
      </w:ins>
      <w:del w:id="281" w:author="Pubsure" w:date="2021-06-24T07:50:00Z">
        <w:r w:rsidRPr="00825949">
          <w:rPr>
            <w:rFonts w:asciiTheme="minorBidi" w:hAnsiTheme="minorBidi" w:cstheme="minorBidi"/>
            <w:sz w:val="24"/>
            <w:szCs w:val="24"/>
          </w:rPr>
          <w:delText>does</w:delText>
        </w:r>
      </w:del>
      <w:ins w:id="282" w:author="Pubsure" w:date="2021-06-24T07:50:00Z">
        <w:r w:rsidRPr="00825949">
          <w:rPr>
            <w:rFonts w:asciiTheme="minorBidi" w:hAnsiTheme="minorBidi" w:cstheme="minorBidi"/>
            <w:sz w:val="24"/>
            <w:szCs w:val="24"/>
          </w:rPr>
          <w:t xml:space="preserve"> not</w:t>
        </w:r>
      </w:ins>
      <w:del w:id="283" w:author="Pubsure" w:date="2021-06-24T07:50:00Z">
        <w:r w:rsidRPr="00825949">
          <w:rPr>
            <w:rFonts w:asciiTheme="minorBidi" w:hAnsiTheme="minorBidi" w:cstheme="minorBidi"/>
            <w:sz w:val="24"/>
            <w:szCs w:val="24"/>
          </w:rPr>
          <w:delText>n’t get</w:delText>
        </w:r>
      </w:del>
      <w:r w:rsidRPr="00825949">
        <w:rPr>
          <w:rFonts w:asciiTheme="minorBidi" w:hAnsiTheme="minorBidi" w:cstheme="minorBidi"/>
          <w:sz w:val="24"/>
          <w:szCs w:val="24"/>
        </w:rPr>
        <w:t xml:space="preserve"> sent twice</w:t>
      </w:r>
    </w:p>
    <w:p w14:paraId="3913743F" w14:textId="77777777" w:rsidR="004678AB" w:rsidRPr="00825949" w:rsidRDefault="004678AB">
      <w:pPr>
        <w:rPr>
          <w:rFonts w:asciiTheme="minorBidi" w:hAnsiTheme="minorBidi" w:cstheme="minorBidi"/>
          <w:sz w:val="24"/>
          <w:szCs w:val="24"/>
        </w:rPr>
      </w:pPr>
    </w:p>
    <w:p w14:paraId="3A5F607D"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Drawbacks</w:t>
      </w:r>
    </w:p>
    <w:p w14:paraId="78057FD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-Users </w:t>
      </w:r>
      <w:ins w:id="284" w:author="Pubsure" w:date="2021-06-24T07:50:00Z">
        <w:r w:rsidRPr="00825949">
          <w:rPr>
            <w:rFonts w:asciiTheme="minorBidi" w:hAnsiTheme="minorBidi" w:cstheme="minorBidi"/>
            <w:sz w:val="24"/>
            <w:szCs w:val="24"/>
          </w:rPr>
          <w:t>cannot</w:t>
        </w:r>
      </w:ins>
      <w:del w:id="285"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see the entire program from the start</w:t>
      </w:r>
      <w:ins w:id="286" w:author="Pubsure" w:date="2021-06-24T07:50:00Z">
        <w:r w:rsidRPr="00825949">
          <w:rPr>
            <w:rFonts w:asciiTheme="minorBidi" w:hAnsiTheme="minorBidi" w:cstheme="minorBidi"/>
            <w:sz w:val="24"/>
            <w:szCs w:val="24"/>
          </w:rPr>
          <w:t>;</w:t>
        </w:r>
      </w:ins>
      <w:del w:id="287"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they have to wait until </w:t>
      </w:r>
      <w:ins w:id="288" w:author="Pubsure" w:date="2021-06-24T07:50:00Z">
        <w:r w:rsidRPr="00825949">
          <w:rPr>
            <w:rFonts w:asciiTheme="minorBidi" w:hAnsiTheme="minorBidi" w:cstheme="minorBidi"/>
            <w:sz w:val="24"/>
            <w:szCs w:val="24"/>
          </w:rPr>
          <w:t>a</w:t>
        </w:r>
      </w:ins>
      <w:del w:id="289"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specific day.</w:t>
      </w:r>
    </w:p>
    <w:p w14:paraId="060537B1" w14:textId="77777777" w:rsidR="004678AB" w:rsidRPr="00825949" w:rsidRDefault="00310D3E">
      <w:pPr>
        <w:rPr>
          <w:rFonts w:asciiTheme="minorBidi" w:hAnsiTheme="minorBidi" w:cstheme="minorBidi"/>
          <w:sz w:val="24"/>
          <w:szCs w:val="24"/>
        </w:rPr>
      </w:pPr>
      <w:r>
        <w:tab/>
        <w:t>-</w:t>
      </w:r>
      <w:r w:rsidRPr="00825949">
        <w:rPr>
          <w:rFonts w:asciiTheme="minorBidi" w:hAnsiTheme="minorBidi" w:cstheme="minorBidi"/>
          <w:sz w:val="24"/>
          <w:szCs w:val="24"/>
        </w:rPr>
        <w:t xml:space="preserve">The workouts are only about </w:t>
      </w:r>
      <w:ins w:id="290"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abdominal muscles, not the entire body.</w:t>
      </w:r>
    </w:p>
    <w:p w14:paraId="11362EC9" w14:textId="77777777" w:rsidR="004678AB" w:rsidRPr="00825949" w:rsidRDefault="004678AB">
      <w:pPr>
        <w:rPr>
          <w:rFonts w:asciiTheme="minorBidi" w:hAnsiTheme="minorBidi" w:cstheme="minorBidi"/>
          <w:sz w:val="24"/>
          <w:szCs w:val="24"/>
        </w:rPr>
      </w:pPr>
    </w:p>
    <w:p w14:paraId="66AD924F" w14:textId="11ADF9C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conclusion, </w:t>
      </w:r>
      <w:ins w:id="291" w:author="Pubsure" w:date="2021-06-24T07:50:00Z">
        <w:r w:rsidRPr="00825949">
          <w:rPr>
            <w:rFonts w:asciiTheme="minorBidi" w:hAnsiTheme="minorBidi" w:cstheme="minorBidi"/>
            <w:sz w:val="24"/>
            <w:szCs w:val="24"/>
          </w:rPr>
          <w:t xml:space="preserve">six </w:t>
        </w:r>
      </w:ins>
      <w:r w:rsidRPr="00825949">
        <w:rPr>
          <w:rFonts w:asciiTheme="minorBidi" w:hAnsiTheme="minorBidi" w:cstheme="minorBidi"/>
          <w:sz w:val="24"/>
          <w:szCs w:val="24"/>
        </w:rPr>
        <w:t xml:space="preserve">6packsixweek </w:t>
      </w:r>
      <w:ins w:id="292" w:author="Pubsure" w:date="2021-06-24T07:50:00Z">
        <w:r w:rsidRPr="00825949">
          <w:rPr>
            <w:rFonts w:asciiTheme="minorBidi" w:hAnsiTheme="minorBidi" w:cstheme="minorBidi"/>
            <w:sz w:val="24"/>
            <w:szCs w:val="24"/>
          </w:rPr>
          <w:t>do</w:t>
        </w:r>
      </w:ins>
      <w:del w:id="293" w:author="Pubsure" w:date="2021-06-24T07:50:00Z">
        <w:r w:rsidRPr="00825949">
          <w:rPr>
            <w:rFonts w:asciiTheme="minorBidi" w:hAnsiTheme="minorBidi" w:cstheme="minorBidi"/>
            <w:sz w:val="24"/>
            <w:szCs w:val="24"/>
          </w:rPr>
          <w:delText>does</w:delText>
        </w:r>
      </w:del>
      <w:ins w:id="294" w:author="Pubsure" w:date="2021-06-24T07:50:00Z">
        <w:r w:rsidRPr="00825949">
          <w:rPr>
            <w:rFonts w:asciiTheme="minorBidi" w:hAnsiTheme="minorBidi" w:cstheme="minorBidi"/>
            <w:sz w:val="24"/>
            <w:szCs w:val="24"/>
          </w:rPr>
          <w:t xml:space="preserve"> not</w:t>
        </w:r>
      </w:ins>
      <w:del w:id="295"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offer enough workout plans, nor </w:t>
      </w:r>
      <w:ins w:id="296" w:author="Pubsure" w:date="2021-06-24T07:50:00Z">
        <w:r w:rsidRPr="00825949">
          <w:rPr>
            <w:rFonts w:asciiTheme="minorBidi" w:hAnsiTheme="minorBidi" w:cstheme="minorBidi"/>
            <w:sz w:val="24"/>
            <w:szCs w:val="24"/>
          </w:rPr>
          <w:t>do</w:t>
        </w:r>
      </w:ins>
      <w:del w:id="297" w:author="Pubsure" w:date="2021-06-24T07:50:00Z">
        <w:r w:rsidRPr="00825949">
          <w:rPr>
            <w:rFonts w:asciiTheme="minorBidi" w:hAnsiTheme="minorBidi" w:cstheme="minorBidi"/>
            <w:sz w:val="24"/>
            <w:szCs w:val="24"/>
          </w:rPr>
          <w:delText>does</w:delText>
        </w:r>
      </w:del>
      <w:r w:rsidRPr="00825949">
        <w:rPr>
          <w:rFonts w:asciiTheme="minorBidi" w:hAnsiTheme="minorBidi" w:cstheme="minorBidi"/>
          <w:sz w:val="24"/>
          <w:szCs w:val="24"/>
        </w:rPr>
        <w:t xml:space="preserve"> it </w:t>
      </w:r>
      <w:r w:rsidR="001D4B23" w:rsidRPr="00825949">
        <w:rPr>
          <w:rFonts w:asciiTheme="minorBidi" w:hAnsiTheme="minorBidi" w:cstheme="minorBidi"/>
          <w:sz w:val="24"/>
          <w:szCs w:val="24"/>
        </w:rPr>
        <w:t>connects</w:t>
      </w:r>
      <w:r w:rsidRPr="00825949">
        <w:rPr>
          <w:rFonts w:asciiTheme="minorBidi" w:hAnsiTheme="minorBidi" w:cstheme="minorBidi"/>
          <w:sz w:val="24"/>
          <w:szCs w:val="24"/>
        </w:rPr>
        <w:t xml:space="preserve"> users with each other, but the fact that users need to tune in each and every day to find out what needs to be done is a </w:t>
      </w:r>
      <w:ins w:id="298" w:author="Pubsure" w:date="2021-06-24T07:50:00Z">
        <w:r w:rsidRPr="00825949">
          <w:rPr>
            <w:rFonts w:asciiTheme="minorBidi" w:hAnsiTheme="minorBidi" w:cstheme="minorBidi"/>
            <w:sz w:val="24"/>
            <w:szCs w:val="24"/>
          </w:rPr>
          <w:t>significant</w:t>
        </w:r>
      </w:ins>
      <w:del w:id="299" w:author="Pubsure" w:date="2021-06-24T07:50:00Z">
        <w:r w:rsidRPr="00825949">
          <w:rPr>
            <w:rFonts w:asciiTheme="minorBidi" w:hAnsiTheme="minorBidi" w:cstheme="minorBidi"/>
            <w:sz w:val="24"/>
            <w:szCs w:val="24"/>
          </w:rPr>
          <w:delText>huge</w:delText>
        </w:r>
      </w:del>
      <w:r w:rsidRPr="00825949">
        <w:rPr>
          <w:rFonts w:asciiTheme="minorBidi" w:hAnsiTheme="minorBidi" w:cstheme="minorBidi"/>
          <w:sz w:val="24"/>
          <w:szCs w:val="24"/>
        </w:rPr>
        <w:t xml:space="preserve"> factor </w:t>
      </w:r>
      <w:ins w:id="300" w:author="Pubsure" w:date="2021-06-24T07:50:00Z">
        <w:r w:rsidRPr="00825949">
          <w:rPr>
            <w:rFonts w:asciiTheme="minorBidi" w:hAnsiTheme="minorBidi" w:cstheme="minorBidi"/>
            <w:sz w:val="24"/>
            <w:szCs w:val="24"/>
          </w:rPr>
          <w:t>in</w:t>
        </w:r>
      </w:ins>
      <w:del w:id="301"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helping participants </w:t>
      </w:r>
      <w:ins w:id="302" w:author="Pubsure" w:date="2021-06-24T07:50:00Z">
        <w:r w:rsidRPr="00825949">
          <w:rPr>
            <w:rFonts w:asciiTheme="minorBidi" w:hAnsiTheme="minorBidi" w:cstheme="minorBidi"/>
            <w:sz w:val="24"/>
            <w:szCs w:val="24"/>
          </w:rPr>
          <w:t>to</w:t>
        </w:r>
      </w:ins>
      <w:del w:id="303"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w:t>
      </w:r>
      <w:ins w:id="304" w:author="Pubsure" w:date="2021-06-24T07:50:00Z">
        <w:r w:rsidRPr="00825949">
          <w:rPr>
            <w:rFonts w:asciiTheme="minorBidi" w:hAnsiTheme="minorBidi" w:cstheme="minorBidi"/>
            <w:sz w:val="24"/>
            <w:szCs w:val="24"/>
          </w:rPr>
          <w:t>stick</w:t>
        </w:r>
      </w:ins>
      <w:del w:id="305" w:author="Pubsure" w:date="2021-06-24T07:50:00Z">
        <w:r w:rsidRPr="00825949">
          <w:rPr>
            <w:rFonts w:asciiTheme="minorBidi" w:hAnsiTheme="minorBidi" w:cstheme="minorBidi"/>
            <w:sz w:val="24"/>
            <w:szCs w:val="24"/>
          </w:rPr>
          <w:delText>sticking</w:delText>
        </w:r>
      </w:del>
      <w:r w:rsidRPr="00825949">
        <w:rPr>
          <w:rFonts w:asciiTheme="minorBidi" w:hAnsiTheme="minorBidi" w:cstheme="minorBidi"/>
          <w:sz w:val="24"/>
          <w:szCs w:val="24"/>
        </w:rPr>
        <w:t xml:space="preserve"> until the end of the program.</w:t>
      </w:r>
    </w:p>
    <w:p w14:paraId="79D2B2B4" w14:textId="77777777" w:rsidR="0045264A" w:rsidRDefault="00310D3E" w:rsidP="0045264A">
      <w:pPr>
        <w:keepNext/>
        <w:ind w:left="720"/>
      </w:pPr>
      <w:r>
        <w:rPr>
          <w:rFonts w:ascii="Bahnschrift" w:hAnsi="Bahnschrift"/>
          <w:b/>
          <w:bCs/>
          <w:noProof/>
          <w:sz w:val="28"/>
          <w:szCs w:val="28"/>
          <w:lang w:val="fr-FR" w:eastAsia="fr-FR"/>
        </w:rPr>
        <w:lastRenderedPageBreak/>
        <w:drawing>
          <wp:inline distT="0" distB="0" distL="0" distR="0" wp14:anchorId="22EF1C27" wp14:editId="4A17D205">
            <wp:extent cx="5325977" cy="2972083"/>
            <wp:effectExtent l="0" t="0" r="8023" b="0"/>
            <wp:docPr id="5" name="Picture 5"/>
            <wp:cNvGraphicFramePr/>
            <a:graphic xmlns:a="http://schemas.openxmlformats.org/drawingml/2006/main">
              <a:graphicData uri="http://schemas.openxmlformats.org/drawingml/2006/picture">
                <pic:pic xmlns:pic="http://schemas.openxmlformats.org/drawingml/2006/picture">
                  <pic:nvPicPr>
                    <pic:cNvPr id="823997336" name=""/>
                    <pic:cNvPicPr/>
                  </pic:nvPicPr>
                  <pic:blipFill>
                    <a:blip r:embed="rId15"/>
                    <a:stretch>
                      <a:fillRect/>
                    </a:stretch>
                  </pic:blipFill>
                  <pic:spPr>
                    <a:xfrm>
                      <a:off x="0" y="0"/>
                      <a:ext cx="5325977" cy="2972083"/>
                    </a:xfrm>
                    <a:prstGeom prst="rect">
                      <a:avLst/>
                    </a:prstGeom>
                    <a:noFill/>
                    <a:ln>
                      <a:noFill/>
                    </a:ln>
                  </pic:spPr>
                </pic:pic>
              </a:graphicData>
            </a:graphic>
          </wp:inline>
        </w:drawing>
      </w:r>
    </w:p>
    <w:p w14:paraId="2BD2D0DE" w14:textId="513E9618" w:rsidR="004678AB" w:rsidRDefault="0045264A" w:rsidP="0045264A">
      <w:pPr>
        <w:pStyle w:val="Caption"/>
        <w:ind w:left="2160" w:firstLine="720"/>
      </w:pPr>
      <w:bookmarkStart w:id="306" w:name="_Toc75590975"/>
      <w:r>
        <w:t xml:space="preserve">Figure </w:t>
      </w:r>
      <w:fldSimple w:instr=" STYLEREF 1 \s ">
        <w:r w:rsidR="00EF19DC">
          <w:rPr>
            <w:noProof/>
            <w:cs/>
          </w:rPr>
          <w:t>‎</w:t>
        </w:r>
        <w:r w:rsidR="00EF19DC">
          <w:rPr>
            <w:noProof/>
          </w:rPr>
          <w:t>1</w:t>
        </w:r>
      </w:fldSimple>
      <w:r w:rsidR="00921914">
        <w:t>.</w:t>
      </w:r>
      <w:fldSimple w:instr=" SEQ Figure \* ARABIC \s 1 ">
        <w:r w:rsidR="00EF19DC">
          <w:rPr>
            <w:noProof/>
          </w:rPr>
          <w:t>5</w:t>
        </w:r>
      </w:fldSimple>
      <w:r>
        <w:rPr>
          <w:lang w:val="fr-FR"/>
        </w:rPr>
        <w:t>:</w:t>
      </w:r>
      <w:r w:rsidRPr="00782517">
        <w:rPr>
          <w:lang w:val="fr-FR"/>
        </w:rPr>
        <w:t>weeksixpack Home Page</w:t>
      </w:r>
      <w:bookmarkEnd w:id="306"/>
    </w:p>
    <w:p w14:paraId="0EEE28A5" w14:textId="77777777" w:rsidR="004678AB" w:rsidRDefault="00310D3E">
      <w:pPr>
        <w:ind w:left="720"/>
      </w:pPr>
      <w:r>
        <w:tab/>
      </w:r>
      <w:r>
        <w:tab/>
      </w:r>
      <w:r>
        <w:tab/>
      </w:r>
      <w:r>
        <w:tab/>
      </w:r>
      <w:r>
        <w:tab/>
      </w:r>
    </w:p>
    <w:p w14:paraId="6014E2BE" w14:textId="77777777" w:rsidR="0045264A" w:rsidRDefault="00310D3E" w:rsidP="0045264A">
      <w:pPr>
        <w:keepNext/>
        <w:ind w:left="720"/>
      </w:pPr>
      <w:r>
        <w:rPr>
          <w:rFonts w:ascii="Bahnschrift" w:hAnsi="Bahnschrift"/>
          <w:b/>
          <w:bCs/>
          <w:noProof/>
          <w:sz w:val="28"/>
          <w:szCs w:val="28"/>
          <w:lang w:val="fr-FR" w:eastAsia="fr-FR"/>
        </w:rPr>
        <w:drawing>
          <wp:inline distT="0" distB="0" distL="0" distR="0" wp14:anchorId="0EE0D918" wp14:editId="62F527F0">
            <wp:extent cx="5328583" cy="3021186"/>
            <wp:effectExtent l="0" t="0" r="5417" b="7764"/>
            <wp:docPr id="6" name="Picture 6"/>
            <wp:cNvGraphicFramePr/>
            <a:graphic xmlns:a="http://schemas.openxmlformats.org/drawingml/2006/main">
              <a:graphicData uri="http://schemas.openxmlformats.org/drawingml/2006/picture">
                <pic:pic xmlns:pic="http://schemas.openxmlformats.org/drawingml/2006/picture">
                  <pic:nvPicPr>
                    <pic:cNvPr id="1227166384" name=""/>
                    <pic:cNvPicPr/>
                  </pic:nvPicPr>
                  <pic:blipFill>
                    <a:blip r:embed="rId16"/>
                    <a:stretch>
                      <a:fillRect/>
                    </a:stretch>
                  </pic:blipFill>
                  <pic:spPr>
                    <a:xfrm>
                      <a:off x="0" y="0"/>
                      <a:ext cx="5328583" cy="3021186"/>
                    </a:xfrm>
                    <a:prstGeom prst="rect">
                      <a:avLst/>
                    </a:prstGeom>
                    <a:noFill/>
                    <a:ln>
                      <a:noFill/>
                    </a:ln>
                  </pic:spPr>
                </pic:pic>
              </a:graphicData>
            </a:graphic>
          </wp:inline>
        </w:drawing>
      </w:r>
    </w:p>
    <w:p w14:paraId="619A0CB8" w14:textId="018BB557" w:rsidR="004678AB" w:rsidRDefault="0045264A" w:rsidP="0045264A">
      <w:pPr>
        <w:pStyle w:val="Caption"/>
        <w:ind w:left="2160" w:firstLine="720"/>
      </w:pPr>
      <w:bookmarkStart w:id="307" w:name="_Toc75590976"/>
      <w:r>
        <w:t xml:space="preserve">Figure </w:t>
      </w:r>
      <w:fldSimple w:instr=" STYLEREF 1 \s ">
        <w:r w:rsidR="00EF19DC">
          <w:rPr>
            <w:noProof/>
            <w:cs/>
          </w:rPr>
          <w:t>‎</w:t>
        </w:r>
        <w:r w:rsidR="00EF19DC">
          <w:rPr>
            <w:noProof/>
          </w:rPr>
          <w:t>1</w:t>
        </w:r>
      </w:fldSimple>
      <w:r w:rsidR="00921914">
        <w:t>.</w:t>
      </w:r>
      <w:fldSimple w:instr=" SEQ Figure \* ARABIC \s 1 ">
        <w:r w:rsidR="00EF19DC">
          <w:rPr>
            <w:noProof/>
          </w:rPr>
          <w:t>6</w:t>
        </w:r>
      </w:fldSimple>
      <w:r w:rsidRPr="0045264A">
        <w:t>:sixweeksixpac Home Page</w:t>
      </w:r>
      <w:bookmarkEnd w:id="307"/>
    </w:p>
    <w:p w14:paraId="4B45E0E2" w14:textId="77777777" w:rsidR="004678AB" w:rsidRDefault="004678AB">
      <w:pPr>
        <w:ind w:left="720"/>
        <w:rPr>
          <w:rFonts w:ascii="Bahnschrift" w:hAnsi="Bahnschrift"/>
          <w:b/>
          <w:bCs/>
          <w:sz w:val="28"/>
          <w:szCs w:val="28"/>
        </w:rPr>
      </w:pPr>
    </w:p>
    <w:p w14:paraId="52D10DC0" w14:textId="77777777" w:rsidR="004678AB" w:rsidRDefault="004678AB">
      <w:pPr>
        <w:pageBreakBefore/>
        <w:suppressAutoHyphens w:val="0"/>
        <w:rPr>
          <w:rFonts w:ascii="Bahnschrift" w:hAnsi="Bahnschrift"/>
          <w:b/>
          <w:bCs/>
          <w:sz w:val="28"/>
          <w:szCs w:val="28"/>
        </w:rPr>
      </w:pPr>
    </w:p>
    <w:p w14:paraId="39095BD0" w14:textId="77777777" w:rsidR="004678AB" w:rsidRDefault="00310D3E">
      <w:pPr>
        <w:pStyle w:val="Heading2"/>
      </w:pPr>
      <w:bookmarkStart w:id="308" w:name="_Toc75356595"/>
      <w:bookmarkStart w:id="309" w:name="_Toc75356835"/>
      <w:bookmarkStart w:id="310" w:name="_Toc75356926"/>
      <w:bookmarkStart w:id="311" w:name="_Toc75585019"/>
      <w:bookmarkStart w:id="312" w:name="_Toc75585312"/>
      <w:r>
        <w:t>1.5 Criticism of the existing solutions</w:t>
      </w:r>
      <w:bookmarkEnd w:id="308"/>
      <w:bookmarkEnd w:id="309"/>
      <w:bookmarkEnd w:id="310"/>
      <w:bookmarkEnd w:id="311"/>
      <w:bookmarkEnd w:id="312"/>
    </w:p>
    <w:p w14:paraId="371404F8" w14:textId="77777777" w:rsidR="004678AB" w:rsidRDefault="004678AB">
      <w:pPr>
        <w:ind w:left="360"/>
        <w:rPr>
          <w:rFonts w:ascii="Bahnschrift" w:hAnsi="Bahnschrift"/>
          <w:b/>
          <w:bCs/>
          <w:sz w:val="28"/>
          <w:szCs w:val="28"/>
        </w:rPr>
      </w:pPr>
    </w:p>
    <w:p w14:paraId="160F5F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this section, I will move on to the criticism of the existing solutions based on comparative research aimed at emphasizing the advantages </w:t>
      </w:r>
      <w:ins w:id="313" w:author="Pubsure" w:date="2021-06-24T07:50:00Z">
        <w:r w:rsidRPr="00825949">
          <w:rPr>
            <w:rFonts w:asciiTheme="minorBidi" w:hAnsiTheme="minorBidi" w:cstheme="minorBidi"/>
            <w:sz w:val="24"/>
            <w:szCs w:val="24"/>
          </w:rPr>
          <w:t>of</w:t>
        </w:r>
      </w:ins>
      <w:del w:id="314" w:author="Pubsure" w:date="2021-06-24T07:50:00Z">
        <w:r w:rsidRPr="00825949">
          <w:rPr>
            <w:rFonts w:asciiTheme="minorBidi" w:hAnsiTheme="minorBidi" w:cstheme="minorBidi"/>
            <w:sz w:val="24"/>
            <w:szCs w:val="24"/>
          </w:rPr>
          <w:delText>that</w:delText>
        </w:r>
      </w:del>
      <w:r w:rsidRPr="00825949">
        <w:rPr>
          <w:rFonts w:asciiTheme="minorBidi" w:hAnsiTheme="minorBidi" w:cstheme="minorBidi"/>
          <w:sz w:val="24"/>
          <w:szCs w:val="24"/>
        </w:rPr>
        <w:t xml:space="preserve"> my application</w:t>
      </w:r>
      <w:del w:id="315" w:author="Pubsure" w:date="2021-06-24T07:50:00Z">
        <w:r w:rsidRPr="00825949">
          <w:rPr>
            <w:rFonts w:asciiTheme="minorBidi" w:hAnsiTheme="minorBidi" w:cstheme="minorBidi"/>
            <w:sz w:val="24"/>
            <w:szCs w:val="24"/>
          </w:rPr>
          <w:delText xml:space="preserve"> will bring</w:delText>
        </w:r>
      </w:del>
      <w:r w:rsidRPr="00825949">
        <w:rPr>
          <w:rFonts w:asciiTheme="minorBidi" w:hAnsiTheme="minorBidi" w:cstheme="minorBidi"/>
          <w:sz w:val="24"/>
          <w:szCs w:val="24"/>
        </w:rPr>
        <w:t>.</w:t>
      </w:r>
    </w:p>
    <w:p w14:paraId="66D8674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they</w:t>
      </w:r>
      <w:ins w:id="316" w:author="Pubsure" w:date="2021-06-24T07:50:00Z">
        <w:r w:rsidRPr="00825949">
          <w:rPr>
            <w:rFonts w:asciiTheme="minorBidi" w:hAnsiTheme="minorBidi" w:cstheme="minorBidi"/>
            <w:sz w:val="24"/>
            <w:szCs w:val="24"/>
          </w:rPr>
          <w:t xml:space="preserve"> are</w:t>
        </w:r>
      </w:ins>
      <w:del w:id="317" w:author="Pubsure" w:date="2021-06-24T07:50:00Z">
        <w:r w:rsidRPr="00825949">
          <w:rPr>
            <w:rFonts w:asciiTheme="minorBidi" w:hAnsiTheme="minorBidi" w:cstheme="minorBidi"/>
            <w:sz w:val="24"/>
            <w:szCs w:val="24"/>
          </w:rPr>
          <w:delText>’re</w:delText>
        </w:r>
      </w:del>
      <w:r w:rsidRPr="00825949">
        <w:rPr>
          <w:rFonts w:asciiTheme="minorBidi" w:hAnsiTheme="minorBidi" w:cstheme="minorBidi"/>
          <w:sz w:val="24"/>
          <w:szCs w:val="24"/>
        </w:rPr>
        <w:t xml:space="preserve"> all fitness </w:t>
      </w:r>
      <w:ins w:id="318" w:author="Pubsure" w:date="2021-06-24T07:50:00Z">
        <w:r w:rsidRPr="00825949">
          <w:rPr>
            <w:rFonts w:asciiTheme="minorBidi" w:hAnsiTheme="minorBidi" w:cstheme="minorBidi"/>
            <w:sz w:val="24"/>
            <w:szCs w:val="24"/>
          </w:rPr>
          <w:t>applications</w:t>
        </w:r>
      </w:ins>
      <w:del w:id="319" w:author="Pubsure" w:date="2021-06-24T07:50:00Z">
        <w:r w:rsidRPr="00825949">
          <w:rPr>
            <w:rFonts w:asciiTheme="minorBidi" w:hAnsiTheme="minorBidi" w:cstheme="minorBidi"/>
            <w:sz w:val="24"/>
            <w:szCs w:val="24"/>
          </w:rPr>
          <w:delText>application</w:delText>
        </w:r>
      </w:del>
      <w:r w:rsidRPr="00825949">
        <w:rPr>
          <w:rFonts w:asciiTheme="minorBidi" w:hAnsiTheme="minorBidi" w:cstheme="minorBidi"/>
          <w:sz w:val="24"/>
          <w:szCs w:val="24"/>
        </w:rPr>
        <w:t xml:space="preserve"> that provide workout plans for its users, they differ in terms of several criteria</w:t>
      </w:r>
      <w:ins w:id="32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defined as </w:t>
      </w:r>
      <w:ins w:id="321" w:author="Pubsure" w:date="2021-06-24T07:50:00Z">
        <w:r w:rsidRPr="00825949">
          <w:rPr>
            <w:rFonts w:asciiTheme="minorBidi" w:hAnsiTheme="minorBidi" w:cstheme="minorBidi"/>
            <w:sz w:val="24"/>
            <w:szCs w:val="24"/>
          </w:rPr>
          <w:t>follows</w:t>
        </w:r>
      </w:ins>
      <w:del w:id="322" w:author="Pubsure" w:date="2021-06-24T07:50:00Z">
        <w:r w:rsidRPr="00825949">
          <w:rPr>
            <w:rFonts w:asciiTheme="minorBidi" w:hAnsiTheme="minorBidi" w:cstheme="minorBidi"/>
            <w:sz w:val="24"/>
            <w:szCs w:val="24"/>
          </w:rPr>
          <w:delText>follow</w:delText>
        </w:r>
      </w:del>
      <w:r w:rsidRPr="00825949">
        <w:rPr>
          <w:rFonts w:asciiTheme="minorBidi" w:hAnsiTheme="minorBidi" w:cstheme="minorBidi"/>
          <w:sz w:val="24"/>
          <w:szCs w:val="24"/>
        </w:rPr>
        <w:t>:</w:t>
      </w:r>
    </w:p>
    <w:p w14:paraId="16FE8FD8" w14:textId="77777777" w:rsidR="004678AB" w:rsidRPr="00825949" w:rsidRDefault="004678AB">
      <w:pPr>
        <w:rPr>
          <w:rFonts w:asciiTheme="minorBidi" w:hAnsiTheme="minorBidi" w:cstheme="minorBidi"/>
          <w:sz w:val="24"/>
          <w:szCs w:val="24"/>
        </w:rPr>
      </w:pPr>
    </w:p>
    <w:p w14:paraId="3EE119C6"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Design</w:t>
      </w:r>
    </w:p>
    <w:p w14:paraId="5CA6A5A2" w14:textId="77777777" w:rsidR="004678AB" w:rsidRPr="00825949" w:rsidRDefault="004678AB">
      <w:pPr>
        <w:pStyle w:val="ListParagraph"/>
        <w:rPr>
          <w:rFonts w:asciiTheme="minorBidi" w:hAnsiTheme="minorBidi" w:cstheme="minorBidi"/>
          <w:sz w:val="24"/>
          <w:szCs w:val="24"/>
        </w:rPr>
      </w:pPr>
    </w:p>
    <w:p w14:paraId="002D167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User experience</w:t>
      </w:r>
    </w:p>
    <w:p w14:paraId="5CC47CB2" w14:textId="77777777" w:rsidR="004678AB" w:rsidRPr="00825949" w:rsidRDefault="004678AB">
      <w:pPr>
        <w:rPr>
          <w:rFonts w:asciiTheme="minorBidi" w:hAnsiTheme="minorBidi" w:cstheme="minorBidi"/>
          <w:sz w:val="24"/>
          <w:szCs w:val="24"/>
        </w:rPr>
      </w:pPr>
    </w:p>
    <w:p w14:paraId="78F096D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Full-body workouts</w:t>
      </w:r>
    </w:p>
    <w:p w14:paraId="40D7F76C" w14:textId="77777777" w:rsidR="004678AB" w:rsidRPr="00825949" w:rsidRDefault="004678AB">
      <w:pPr>
        <w:rPr>
          <w:rFonts w:asciiTheme="minorBidi" w:hAnsiTheme="minorBidi" w:cstheme="minorBidi"/>
          <w:sz w:val="24"/>
          <w:szCs w:val="24"/>
        </w:rPr>
      </w:pPr>
    </w:p>
    <w:p w14:paraId="383BB5F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Home workouts</w:t>
      </w:r>
    </w:p>
    <w:p w14:paraId="65C176E3" w14:textId="77777777" w:rsidR="004678AB" w:rsidRPr="00825949" w:rsidRDefault="004678AB">
      <w:pPr>
        <w:rPr>
          <w:rFonts w:asciiTheme="minorBidi" w:hAnsiTheme="minorBidi" w:cstheme="minorBidi"/>
          <w:sz w:val="24"/>
          <w:szCs w:val="24"/>
        </w:rPr>
      </w:pPr>
    </w:p>
    <w:p w14:paraId="49FAC35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Interaction between users</w:t>
      </w:r>
    </w:p>
    <w:p w14:paraId="342501DA" w14:textId="77777777" w:rsidR="004678AB" w:rsidRPr="00825949" w:rsidRDefault="004678AB">
      <w:pPr>
        <w:rPr>
          <w:rFonts w:asciiTheme="minorBidi" w:hAnsiTheme="minorBidi" w:cstheme="minorBidi"/>
          <w:sz w:val="24"/>
          <w:szCs w:val="24"/>
        </w:rPr>
      </w:pPr>
    </w:p>
    <w:p w14:paraId="0AC4DDD8"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Progress tracking</w:t>
      </w:r>
    </w:p>
    <w:p w14:paraId="3D7F4C2F" w14:textId="77777777" w:rsidR="004678AB" w:rsidRPr="00825949" w:rsidRDefault="004678AB">
      <w:pPr>
        <w:rPr>
          <w:rFonts w:asciiTheme="minorBidi" w:hAnsiTheme="minorBidi" w:cstheme="minorBidi"/>
          <w:sz w:val="24"/>
          <w:szCs w:val="24"/>
        </w:rPr>
      </w:pPr>
    </w:p>
    <w:p w14:paraId="579A8110"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Assigning workouts while considering their conditions</w:t>
      </w:r>
    </w:p>
    <w:p w14:paraId="5D56226B" w14:textId="77777777" w:rsidR="004678AB" w:rsidRPr="00825949" w:rsidRDefault="004678AB">
      <w:pPr>
        <w:pStyle w:val="ListParagraph"/>
        <w:rPr>
          <w:rFonts w:asciiTheme="minorBidi" w:hAnsiTheme="minorBidi" w:cstheme="minorBidi"/>
          <w:sz w:val="24"/>
          <w:szCs w:val="24"/>
        </w:rPr>
      </w:pPr>
    </w:p>
    <w:p w14:paraId="4C735A62"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Easy to use</w:t>
      </w:r>
    </w:p>
    <w:p w14:paraId="005F3095" w14:textId="77777777" w:rsidR="004678AB" w:rsidRPr="00825949" w:rsidRDefault="004678AB">
      <w:pPr>
        <w:rPr>
          <w:rFonts w:asciiTheme="minorBidi" w:hAnsiTheme="minorBidi" w:cstheme="minorBidi"/>
          <w:sz w:val="24"/>
          <w:szCs w:val="24"/>
        </w:rPr>
      </w:pPr>
    </w:p>
    <w:p w14:paraId="5ED762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p>
    <w:p w14:paraId="07E9AB7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Table 1.1   </w:t>
      </w:r>
      <w:ins w:id="323" w:author="Pubsure" w:date="2021-06-24T07:50:00Z">
        <w:r w:rsidRPr="00825949">
          <w:rPr>
            <w:rFonts w:asciiTheme="minorBidi" w:hAnsiTheme="minorBidi" w:cstheme="minorBidi"/>
            <w:sz w:val="24"/>
            <w:szCs w:val="24"/>
          </w:rPr>
          <w:t>presents</w:t>
        </w:r>
      </w:ins>
      <w:del w:id="324" w:author="Pubsure" w:date="2021-06-24T07:50:00Z">
        <w:r w:rsidRPr="00825949">
          <w:rPr>
            <w:rFonts w:asciiTheme="minorBidi" w:hAnsiTheme="minorBidi" w:cstheme="minorBidi"/>
            <w:sz w:val="24"/>
            <w:szCs w:val="24"/>
          </w:rPr>
          <w:delText>represents</w:delText>
        </w:r>
      </w:del>
      <w:r w:rsidRPr="00825949">
        <w:rPr>
          <w:rFonts w:asciiTheme="minorBidi" w:hAnsiTheme="minorBidi" w:cstheme="minorBidi"/>
          <w:sz w:val="24"/>
          <w:szCs w:val="24"/>
        </w:rPr>
        <w:t xml:space="preserve"> the </w:t>
      </w:r>
      <w:ins w:id="325" w:author="Pubsure" w:date="2021-06-24T07:50:00Z">
        <w:r w:rsidRPr="00825949">
          <w:rPr>
            <w:rFonts w:asciiTheme="minorBidi" w:hAnsiTheme="minorBidi" w:cstheme="minorBidi"/>
            <w:sz w:val="24"/>
            <w:szCs w:val="24"/>
          </w:rPr>
          <w:t>results</w:t>
        </w:r>
      </w:ins>
      <w:del w:id="326"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of a comparative study between the different solutions based on the criteria defined above</w:t>
      </w:r>
      <w:ins w:id="327" w:author="Pubsure" w:date="2021-06-24T07:50:00Z">
        <w:r w:rsidRPr="00825949">
          <w:rPr>
            <w:rFonts w:asciiTheme="minorBidi" w:hAnsiTheme="minorBidi" w:cstheme="minorBidi"/>
            <w:sz w:val="24"/>
            <w:szCs w:val="24"/>
          </w:rPr>
          <w:t>.</w:t>
        </w:r>
      </w:ins>
    </w:p>
    <w:p w14:paraId="2A634DCB" w14:textId="77777777" w:rsidR="004678AB" w:rsidRDefault="004678AB">
      <w:pPr>
        <w:ind w:left="720"/>
        <w:rPr>
          <w:rFonts w:ascii="Bahnschrift" w:hAnsi="Bahnschrift"/>
          <w:b/>
          <w:bCs/>
          <w:sz w:val="28"/>
          <w:szCs w:val="28"/>
        </w:rPr>
      </w:pPr>
    </w:p>
    <w:p w14:paraId="3EAC379E" w14:textId="77777777" w:rsidR="004678AB" w:rsidRDefault="004678AB">
      <w:pPr>
        <w:pageBreakBefore/>
        <w:suppressAutoHyphens w:val="0"/>
        <w:rPr>
          <w:rFonts w:ascii="Bahnschrift" w:hAnsi="Bahnschrift"/>
          <w:b/>
          <w:bCs/>
          <w:sz w:val="28"/>
          <w:szCs w:val="28"/>
        </w:rPr>
      </w:pPr>
    </w:p>
    <w:tbl>
      <w:tblPr>
        <w:tblW w:w="8664" w:type="dxa"/>
        <w:tblInd w:w="720" w:type="dxa"/>
        <w:tblCellMar>
          <w:left w:w="10" w:type="dxa"/>
          <w:right w:w="10" w:type="dxa"/>
        </w:tblCellMar>
        <w:tblLook w:val="04A0" w:firstRow="1" w:lastRow="0" w:firstColumn="1" w:lastColumn="0" w:noHBand="0" w:noVBand="1"/>
      </w:tblPr>
      <w:tblGrid>
        <w:gridCol w:w="2113"/>
        <w:gridCol w:w="1900"/>
        <w:gridCol w:w="2448"/>
        <w:gridCol w:w="2203"/>
      </w:tblGrid>
      <w:tr w:rsidR="00CF54F5" w14:paraId="3395BF93"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E7E30" w14:textId="77777777" w:rsidR="004678AB" w:rsidRDefault="004678AB">
            <w:pPr>
              <w:spacing w:after="0"/>
              <w:rPr>
                <w:rFonts w:ascii="Bahnschrift" w:hAnsi="Bahnschrift"/>
                <w:b/>
                <w:bCs/>
                <w:sz w:val="28"/>
                <w:szCs w:val="28"/>
              </w:rPr>
            </w:pP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9BF6D1" w14:textId="77777777" w:rsidR="004678AB" w:rsidRDefault="00310D3E">
            <w:pPr>
              <w:spacing w:after="0"/>
              <w:rPr>
                <w:rFonts w:ascii="Bahnschrift" w:hAnsi="Bahnschrift"/>
                <w:b/>
                <w:bCs/>
                <w:sz w:val="28"/>
                <w:szCs w:val="28"/>
              </w:rPr>
            </w:pPr>
            <w:r>
              <w:rPr>
                <w:rFonts w:ascii="Bahnschrift" w:hAnsi="Bahnschrift"/>
                <w:b/>
                <w:bCs/>
                <w:sz w:val="28"/>
                <w:szCs w:val="28"/>
              </w:rPr>
              <w:t>Fitness blender</w:t>
            </w:r>
          </w:p>
        </w:tc>
        <w:tc>
          <w:tcPr>
            <w:tcW w:w="2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881AD" w14:textId="77777777" w:rsidR="004678AB" w:rsidRDefault="00310D3E">
            <w:pPr>
              <w:spacing w:after="0"/>
              <w:rPr>
                <w:rFonts w:ascii="Bahnschrift" w:hAnsi="Bahnschrift"/>
                <w:b/>
                <w:bCs/>
                <w:sz w:val="28"/>
                <w:szCs w:val="28"/>
              </w:rPr>
            </w:pPr>
            <w:r>
              <w:rPr>
                <w:rFonts w:ascii="Bahnschrift" w:hAnsi="Bahnschrift"/>
                <w:b/>
                <w:bCs/>
                <w:sz w:val="28"/>
                <w:szCs w:val="28"/>
              </w:rPr>
              <w:t>BodyBuilding.com</w:t>
            </w:r>
          </w:p>
        </w:tc>
        <w:tc>
          <w:tcPr>
            <w:tcW w:w="22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383D7" w14:textId="77777777" w:rsidR="004678AB" w:rsidRDefault="00310D3E">
            <w:pPr>
              <w:spacing w:after="0"/>
              <w:rPr>
                <w:rFonts w:ascii="Bahnschrift" w:hAnsi="Bahnschrift"/>
                <w:b/>
                <w:bCs/>
                <w:sz w:val="28"/>
                <w:szCs w:val="28"/>
              </w:rPr>
            </w:pPr>
            <w:r>
              <w:rPr>
                <w:rFonts w:ascii="Bahnschrift" w:hAnsi="Bahnschrift"/>
                <w:b/>
                <w:bCs/>
                <w:sz w:val="28"/>
                <w:szCs w:val="28"/>
              </w:rPr>
              <w:t>6weeksixpack</w:t>
            </w:r>
          </w:p>
        </w:tc>
      </w:tr>
      <w:tr w:rsidR="00CF54F5" w14:paraId="361A02CA" w14:textId="77777777">
        <w:trPr>
          <w:trHeight w:val="328"/>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3688" w14:textId="77777777" w:rsidR="004678AB" w:rsidRDefault="00310D3E">
            <w:pPr>
              <w:spacing w:after="0"/>
              <w:rPr>
                <w:rFonts w:ascii="Bahnschrift" w:hAnsi="Bahnschrift"/>
                <w:b/>
                <w:bCs/>
                <w:sz w:val="28"/>
                <w:szCs w:val="28"/>
              </w:rPr>
            </w:pPr>
            <w:r>
              <w:rPr>
                <w:rFonts w:ascii="Bahnschrift" w:hAnsi="Bahnschrift"/>
                <w:b/>
                <w:bCs/>
                <w:sz w:val="28"/>
                <w:szCs w:val="28"/>
              </w:rPr>
              <w:t>Design</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1AFC7DD"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F9335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7AABB5"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0A64BF4"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E9D687" w14:textId="77777777" w:rsidR="004678AB" w:rsidRDefault="00310D3E">
            <w:pPr>
              <w:spacing w:after="0"/>
              <w:rPr>
                <w:rFonts w:ascii="Bahnschrift" w:hAnsi="Bahnschrift"/>
                <w:b/>
                <w:bCs/>
                <w:sz w:val="28"/>
                <w:szCs w:val="28"/>
              </w:rPr>
            </w:pPr>
            <w:r>
              <w:rPr>
                <w:rFonts w:ascii="Bahnschrift" w:hAnsi="Bahnschrift"/>
                <w:b/>
                <w:bCs/>
                <w:sz w:val="28"/>
                <w:szCs w:val="28"/>
              </w:rPr>
              <w:t>User expericence</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BD7B60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D6F4B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1B2BA69"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5917C66"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BC8225" w14:textId="77777777" w:rsidR="004678AB" w:rsidRDefault="00310D3E">
            <w:pPr>
              <w:spacing w:after="0"/>
              <w:rPr>
                <w:rFonts w:ascii="Bahnschrift" w:hAnsi="Bahnschrift"/>
                <w:b/>
                <w:bCs/>
                <w:sz w:val="28"/>
                <w:szCs w:val="28"/>
              </w:rPr>
            </w:pPr>
            <w:r>
              <w:rPr>
                <w:rFonts w:ascii="Bahnschrift" w:hAnsi="Bahnschrift"/>
                <w:b/>
                <w:bCs/>
                <w:sz w:val="28"/>
                <w:szCs w:val="28"/>
              </w:rPr>
              <w:t>Full body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8D98941"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C7344D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D25288D"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5AA4C825"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DF9FF" w14:textId="77777777" w:rsidR="004678AB" w:rsidRDefault="00310D3E">
            <w:pPr>
              <w:spacing w:after="0"/>
              <w:rPr>
                <w:rFonts w:ascii="Bahnschrift" w:hAnsi="Bahnschrift"/>
                <w:b/>
                <w:bCs/>
                <w:sz w:val="28"/>
                <w:szCs w:val="28"/>
              </w:rPr>
            </w:pPr>
            <w:r>
              <w:rPr>
                <w:rFonts w:ascii="Bahnschrift" w:hAnsi="Bahnschrift"/>
                <w:b/>
                <w:bCs/>
                <w:sz w:val="28"/>
                <w:szCs w:val="28"/>
              </w:rPr>
              <w:t>Home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654C742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411168D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53F0DEEB" w14:textId="77777777" w:rsidR="004678AB" w:rsidRDefault="00310D3E">
            <w:pPr>
              <w:spacing w:after="0"/>
              <w:rPr>
                <w:rFonts w:ascii="Bahnschrift" w:hAnsi="Bahnschrift"/>
                <w:b/>
                <w:bCs/>
                <w:sz w:val="28"/>
                <w:szCs w:val="28"/>
              </w:rPr>
            </w:pPr>
            <w:r>
              <w:rPr>
                <w:rFonts w:ascii="Bahnschrift" w:hAnsi="Bahnschrift"/>
                <w:b/>
                <w:bCs/>
                <w:sz w:val="28"/>
                <w:szCs w:val="28"/>
              </w:rPr>
              <w:t>v</w:t>
            </w:r>
          </w:p>
        </w:tc>
      </w:tr>
      <w:tr w:rsidR="00CF54F5" w14:paraId="53A6B4BE"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F070F" w14:textId="77777777" w:rsidR="004678AB" w:rsidRDefault="00310D3E">
            <w:pPr>
              <w:spacing w:after="0"/>
              <w:rPr>
                <w:rFonts w:ascii="Bahnschrift" w:hAnsi="Bahnschrift"/>
                <w:b/>
                <w:bCs/>
                <w:sz w:val="28"/>
                <w:szCs w:val="28"/>
              </w:rPr>
            </w:pPr>
            <w:r>
              <w:rPr>
                <w:rFonts w:ascii="Bahnschrift" w:hAnsi="Bahnschrift"/>
                <w:b/>
                <w:bCs/>
                <w:sz w:val="28"/>
                <w:szCs w:val="28"/>
              </w:rPr>
              <w:t>Interaction between users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5DEBF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D67CD8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459D0C"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C8EF25F"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BFA1" w14:textId="77777777" w:rsidR="004678AB" w:rsidRDefault="00310D3E">
            <w:pPr>
              <w:spacing w:after="0"/>
              <w:rPr>
                <w:rFonts w:ascii="Bahnschrift" w:hAnsi="Bahnschrift"/>
                <w:b/>
                <w:bCs/>
                <w:sz w:val="28"/>
                <w:szCs w:val="28"/>
              </w:rPr>
            </w:pPr>
            <w:r>
              <w:rPr>
                <w:rFonts w:ascii="Bahnschrift" w:hAnsi="Bahnschrift"/>
                <w:b/>
                <w:bCs/>
                <w:sz w:val="28"/>
                <w:szCs w:val="28"/>
              </w:rPr>
              <w:t>Progress Tracking</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9745ED4"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7066AE99"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E451DA4"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046A968" w14:textId="77777777">
        <w:trPr>
          <w:trHeight w:val="1270"/>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4FF88" w14:textId="77777777" w:rsidR="004678AB" w:rsidRDefault="00310D3E">
            <w:pPr>
              <w:spacing w:after="0"/>
              <w:rPr>
                <w:rFonts w:ascii="Bahnschrift" w:hAnsi="Bahnschrift"/>
                <w:b/>
                <w:bCs/>
                <w:sz w:val="28"/>
                <w:szCs w:val="28"/>
              </w:rPr>
            </w:pPr>
            <w:r>
              <w:rPr>
                <w:rFonts w:ascii="Bahnschrift" w:hAnsi="Bahnschrift"/>
                <w:b/>
                <w:bCs/>
                <w:sz w:val="28"/>
                <w:szCs w:val="28"/>
              </w:rPr>
              <w:t>Assigning workouts for specific conditions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BFBAFCB"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193B8B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23321F"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630A10B5" w14:textId="77777777">
        <w:trPr>
          <w:trHeight w:val="313"/>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B9A" w14:textId="77777777" w:rsidR="004678AB" w:rsidRDefault="00310D3E">
            <w:pPr>
              <w:spacing w:after="0"/>
              <w:rPr>
                <w:rFonts w:ascii="Bahnschrift" w:hAnsi="Bahnschrift"/>
                <w:b/>
                <w:bCs/>
                <w:sz w:val="28"/>
                <w:szCs w:val="28"/>
              </w:rPr>
            </w:pPr>
            <w:r>
              <w:rPr>
                <w:rFonts w:ascii="Bahnschrift" w:hAnsi="Bahnschrift"/>
                <w:b/>
                <w:bCs/>
                <w:sz w:val="28"/>
                <w:szCs w:val="28"/>
              </w:rPr>
              <w:t xml:space="preserve">Easy to use </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1DA72BDB"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14A284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4F91793" w14:textId="77777777" w:rsidR="004678AB" w:rsidRDefault="00310D3E" w:rsidP="005F1F42">
            <w:pPr>
              <w:keepNext/>
              <w:spacing w:after="0"/>
              <w:rPr>
                <w:rFonts w:ascii="Bahnschrift" w:hAnsi="Bahnschrift"/>
                <w:b/>
                <w:bCs/>
                <w:sz w:val="28"/>
                <w:szCs w:val="28"/>
              </w:rPr>
            </w:pPr>
            <w:r>
              <w:rPr>
                <w:rFonts w:ascii="Bahnschrift" w:hAnsi="Bahnschrift"/>
                <w:b/>
                <w:bCs/>
                <w:sz w:val="28"/>
                <w:szCs w:val="28"/>
              </w:rPr>
              <w:t>v</w:t>
            </w:r>
          </w:p>
        </w:tc>
      </w:tr>
    </w:tbl>
    <w:p w14:paraId="2E463AD1" w14:textId="3A1C1929" w:rsidR="005F1F42" w:rsidRPr="005F1F42" w:rsidRDefault="005F1F42" w:rsidP="005F1F42">
      <w:pPr>
        <w:pStyle w:val="Caption"/>
        <w:ind w:left="1440" w:firstLine="720"/>
      </w:pPr>
      <w:bookmarkStart w:id="328" w:name="_Toc75557361"/>
      <w:r>
        <w:t xml:space="preserve">Table </w:t>
      </w:r>
      <w:fldSimple w:instr=" STYLEREF 1 \s ">
        <w:r w:rsidR="00EF19DC">
          <w:rPr>
            <w:noProof/>
            <w:cs/>
          </w:rPr>
          <w:t>‎</w:t>
        </w:r>
        <w:r w:rsidR="00EF19DC">
          <w:rPr>
            <w:noProof/>
          </w:rPr>
          <w:t>1</w:t>
        </w:r>
      </w:fldSimple>
      <w:r w:rsidR="00E02526">
        <w:t>.</w:t>
      </w:r>
      <w:fldSimple w:instr=" SEQ Table \* ARABIC \s 1 ">
        <w:r w:rsidR="00EF19DC">
          <w:rPr>
            <w:noProof/>
          </w:rPr>
          <w:t>1</w:t>
        </w:r>
      </w:fldSimple>
      <w:r w:rsidRPr="005F1F42">
        <w:t>:Comparison of Existing Apps and current project</w:t>
      </w:r>
      <w:bookmarkEnd w:id="328"/>
    </w:p>
    <w:p w14:paraId="142FD356" w14:textId="05DB043D" w:rsidR="004678AB" w:rsidRDefault="00310D3E">
      <w:pPr>
        <w:ind w:left="720"/>
      </w:pPr>
      <w:r>
        <w:rPr>
          <w:rFonts w:ascii="Bahnschrift" w:hAnsi="Bahnschrift"/>
          <w:b/>
          <w:bCs/>
          <w:sz w:val="28"/>
          <w:szCs w:val="28"/>
        </w:rPr>
        <w:tab/>
      </w:r>
      <w:r>
        <w:rPr>
          <w:rFonts w:ascii="Bahnschrift" w:hAnsi="Bahnschrift"/>
          <w:sz w:val="28"/>
          <w:szCs w:val="28"/>
        </w:rPr>
        <w:t xml:space="preserve"> </w:t>
      </w:r>
    </w:p>
    <w:p w14:paraId="09CB4D15" w14:textId="77777777" w:rsidR="004678AB" w:rsidRDefault="004678AB">
      <w:pPr>
        <w:ind w:left="720"/>
        <w:rPr>
          <w:rFonts w:ascii="Bahnschrift" w:hAnsi="Bahnschrift"/>
          <w:b/>
          <w:bCs/>
          <w:sz w:val="28"/>
          <w:szCs w:val="28"/>
        </w:rPr>
      </w:pPr>
    </w:p>
    <w:p w14:paraId="5758D301" w14:textId="77777777" w:rsidR="004678AB" w:rsidRDefault="00310D3E">
      <w:pPr>
        <w:pStyle w:val="Heading2"/>
      </w:pPr>
      <w:bookmarkStart w:id="329" w:name="_Toc75356596"/>
      <w:bookmarkStart w:id="330" w:name="_Toc75356836"/>
      <w:bookmarkStart w:id="331" w:name="_Toc75356927"/>
      <w:bookmarkStart w:id="332" w:name="_Toc75585020"/>
      <w:bookmarkStart w:id="333" w:name="_Toc75585313"/>
      <w:r>
        <w:t>1.6 Our solution</w:t>
      </w:r>
      <w:bookmarkEnd w:id="329"/>
      <w:bookmarkEnd w:id="330"/>
      <w:bookmarkEnd w:id="331"/>
      <w:bookmarkEnd w:id="332"/>
      <w:bookmarkEnd w:id="333"/>
    </w:p>
    <w:p w14:paraId="05A3A5EF" w14:textId="77777777" w:rsidR="004678AB" w:rsidRDefault="004678AB">
      <w:pPr>
        <w:ind w:left="360"/>
        <w:rPr>
          <w:rFonts w:ascii="Bahnschrift" w:hAnsi="Bahnschrift"/>
          <w:b/>
          <w:bCs/>
          <w:sz w:val="28"/>
          <w:szCs w:val="28"/>
        </w:rPr>
      </w:pPr>
    </w:p>
    <w:p w14:paraId="722169C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the project study and </w:t>
      </w:r>
      <w:ins w:id="334" w:author="Pubsure" w:date="2021-06-24T07:50:00Z">
        <w:r w:rsidRPr="00825949">
          <w:rPr>
            <w:rFonts w:asciiTheme="minorBidi" w:hAnsiTheme="minorBidi" w:cstheme="minorBidi"/>
            <w:sz w:val="24"/>
            <w:szCs w:val="24"/>
          </w:rPr>
          <w:t>research</w:t>
        </w:r>
      </w:ins>
      <w:del w:id="335" w:author="Pubsure" w:date="2021-06-24T07:50:00Z">
        <w:r w:rsidRPr="00825949">
          <w:rPr>
            <w:rFonts w:asciiTheme="minorBidi" w:hAnsiTheme="minorBidi" w:cstheme="minorBidi"/>
            <w:sz w:val="24"/>
            <w:szCs w:val="24"/>
          </w:rPr>
          <w:delText>researches</w:delText>
        </w:r>
      </w:del>
      <w:r w:rsidRPr="00825949">
        <w:rPr>
          <w:rFonts w:asciiTheme="minorBidi" w:hAnsiTheme="minorBidi" w:cstheme="minorBidi"/>
          <w:sz w:val="24"/>
          <w:szCs w:val="24"/>
        </w:rPr>
        <w:t xml:space="preserve">, we opted </w:t>
      </w:r>
      <w:ins w:id="336" w:author="Pubsure" w:date="2021-06-24T07:50:00Z">
        <w:r w:rsidRPr="00825949">
          <w:rPr>
            <w:rFonts w:asciiTheme="minorBidi" w:hAnsiTheme="minorBidi" w:cstheme="minorBidi"/>
            <w:sz w:val="24"/>
            <w:szCs w:val="24"/>
          </w:rPr>
          <w:t>to</w:t>
        </w:r>
      </w:ins>
      <w:del w:id="337"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338" w:author="Pubsure" w:date="2021-06-24T07:50:00Z">
        <w:r w:rsidRPr="00825949">
          <w:rPr>
            <w:rFonts w:asciiTheme="minorBidi" w:hAnsiTheme="minorBidi" w:cstheme="minorBidi"/>
            <w:sz w:val="24"/>
            <w:szCs w:val="24"/>
          </w:rPr>
          <w:t>create</w:t>
        </w:r>
      </w:ins>
      <w:del w:id="339" w:author="Pubsure" w:date="2021-06-24T07:50:00Z">
        <w:r w:rsidRPr="00825949">
          <w:rPr>
            <w:rFonts w:asciiTheme="minorBidi" w:hAnsiTheme="minorBidi" w:cstheme="minorBidi"/>
            <w:sz w:val="24"/>
            <w:szCs w:val="24"/>
          </w:rPr>
          <w:delText>creating</w:delText>
        </w:r>
      </w:del>
      <w:r w:rsidRPr="00825949">
        <w:rPr>
          <w:rFonts w:asciiTheme="minorBidi" w:hAnsiTheme="minorBidi" w:cstheme="minorBidi"/>
          <w:sz w:val="24"/>
          <w:szCs w:val="24"/>
        </w:rPr>
        <w:t xml:space="preserve"> a web application that responded to its users in a way that the other existing ones never could.</w:t>
      </w:r>
    </w:p>
    <w:p w14:paraId="06E33091" w14:textId="77777777" w:rsidR="004678AB" w:rsidRPr="00825949" w:rsidRDefault="004678AB">
      <w:pPr>
        <w:rPr>
          <w:rFonts w:asciiTheme="minorBidi" w:hAnsiTheme="minorBidi" w:cstheme="minorBidi"/>
          <w:sz w:val="24"/>
          <w:szCs w:val="24"/>
        </w:rPr>
      </w:pPr>
    </w:p>
    <w:p w14:paraId="54CACC2B" w14:textId="0610016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40" w:author="Pubsure" w:date="2021-06-24T07:50:00Z">
        <w:r w:rsidRPr="00825949">
          <w:rPr>
            <w:rFonts w:asciiTheme="minorBidi" w:hAnsiTheme="minorBidi" w:cstheme="minorBidi"/>
            <w:sz w:val="24"/>
            <w:szCs w:val="24"/>
          </w:rPr>
          <w:t>The</w:t>
        </w:r>
      </w:ins>
      <w:r w:rsidR="000750C4">
        <w:rPr>
          <w:rFonts w:asciiTheme="minorBidi" w:hAnsiTheme="minorBidi" w:cstheme="minorBidi"/>
          <w:sz w:val="24"/>
          <w:szCs w:val="24"/>
        </w:rPr>
        <w:t xml:space="preserve"> </w:t>
      </w:r>
      <w:ins w:id="341" w:author="Pubsure" w:date="2021-06-24T07:50:00Z">
        <w:r w:rsidRPr="00825949">
          <w:rPr>
            <w:rFonts w:asciiTheme="minorBidi" w:hAnsiTheme="minorBidi" w:cstheme="minorBidi"/>
            <w:sz w:val="24"/>
            <w:szCs w:val="24"/>
          </w:rPr>
          <w:t>fitness</w:t>
        </w:r>
      </w:ins>
      <w:del w:id="342" w:author="Pubsure" w:date="2021-06-24T07:50:00Z">
        <w:r w:rsidRPr="00825949">
          <w:rPr>
            <w:rFonts w:asciiTheme="minorBidi" w:hAnsiTheme="minorBidi" w:cstheme="minorBidi"/>
            <w:sz w:val="24"/>
            <w:szCs w:val="24"/>
          </w:rPr>
          <w:delText>Fitness</w:delText>
        </w:r>
      </w:del>
      <w:r w:rsidRPr="00825949">
        <w:rPr>
          <w:rFonts w:asciiTheme="minorBidi" w:hAnsiTheme="minorBidi" w:cstheme="minorBidi"/>
          <w:sz w:val="24"/>
          <w:szCs w:val="24"/>
        </w:rPr>
        <w:t xml:space="preserve"> planet is going to be a dynamic and interactive web application that allows creating a fitness program and </w:t>
      </w:r>
      <w:del w:id="343" w:author="Pubsure" w:date="2021-06-24T07:50:00Z">
        <w:r w:rsidRPr="00825949">
          <w:rPr>
            <w:rFonts w:asciiTheme="minorBidi" w:hAnsiTheme="minorBidi" w:cstheme="minorBidi"/>
            <w:sz w:val="24"/>
            <w:szCs w:val="24"/>
          </w:rPr>
          <w:delText xml:space="preserve">to </w:delText>
        </w:r>
      </w:del>
      <w:ins w:id="344" w:author="Pubsure" w:date="2021-06-24T07:50:00Z">
        <w:r w:rsidRPr="00825949">
          <w:rPr>
            <w:rFonts w:asciiTheme="minorBidi" w:hAnsiTheme="minorBidi" w:cstheme="minorBidi"/>
            <w:sz w:val="24"/>
            <w:szCs w:val="24"/>
          </w:rPr>
          <w:t>tracking</w:t>
        </w:r>
      </w:ins>
      <w:del w:id="345" w:author="Pubsure" w:date="2021-06-24T07:50:00Z">
        <w:r w:rsidRPr="00825949">
          <w:rPr>
            <w:rFonts w:asciiTheme="minorBidi" w:hAnsiTheme="minorBidi" w:cstheme="minorBidi"/>
            <w:sz w:val="24"/>
            <w:szCs w:val="24"/>
          </w:rPr>
          <w:delText>track</w:delText>
        </w:r>
      </w:del>
      <w:r w:rsidRPr="00825949">
        <w:rPr>
          <w:rFonts w:asciiTheme="minorBidi" w:hAnsiTheme="minorBidi" w:cstheme="minorBidi"/>
          <w:sz w:val="24"/>
          <w:szCs w:val="24"/>
        </w:rPr>
        <w:t xml:space="preserve"> users who are undergoing that program</w:t>
      </w:r>
      <w:ins w:id="346" w:author="Pubsure" w:date="2021-06-24T07:50:00Z">
        <w:r w:rsidRPr="00825949">
          <w:rPr>
            <w:rFonts w:asciiTheme="minorBidi" w:hAnsiTheme="minorBidi" w:cstheme="minorBidi"/>
            <w:sz w:val="24"/>
            <w:szCs w:val="24"/>
          </w:rPr>
          <w:t>.</w:t>
        </w:r>
      </w:ins>
    </w:p>
    <w:p w14:paraId="03076EE2" w14:textId="77777777" w:rsidR="004678AB" w:rsidRPr="00825949" w:rsidRDefault="004678AB">
      <w:pPr>
        <w:rPr>
          <w:rFonts w:asciiTheme="minorBidi" w:hAnsiTheme="minorBidi" w:cstheme="minorBidi"/>
          <w:sz w:val="24"/>
          <w:szCs w:val="24"/>
        </w:rPr>
      </w:pPr>
    </w:p>
    <w:p w14:paraId="4F357E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-Fitness planet is going to allow its user to receive a fitness program that meets their goals, and in the same time takes into consideration multiple factors like user’s age, gender and available time for workout.</w:t>
      </w:r>
    </w:p>
    <w:p w14:paraId="524BD9B3" w14:textId="77777777" w:rsidR="004678AB" w:rsidRDefault="004678AB"/>
    <w:p w14:paraId="42EB8BF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-Every fitness program in Fitness Planet will contain all the </w:t>
      </w:r>
      <w:ins w:id="347" w:author="Pubsure" w:date="2021-06-24T07:50:00Z">
        <w:r w:rsidRPr="00825949">
          <w:rPr>
            <w:rFonts w:asciiTheme="minorBidi" w:hAnsiTheme="minorBidi" w:cstheme="minorBidi"/>
            <w:sz w:val="24"/>
            <w:szCs w:val="24"/>
          </w:rPr>
          <w:t>required</w:t>
        </w:r>
      </w:ins>
      <w:del w:id="348"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resources</w:t>
      </w:r>
      <w:ins w:id="34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such as videos</w:t>
      </w:r>
      <w:ins w:id="350" w:author="Pubsure" w:date="2021-06-24T07:50:00Z">
        <w:r w:rsidRPr="00825949">
          <w:rPr>
            <w:rFonts w:asciiTheme="minorBidi" w:hAnsiTheme="minorBidi" w:cstheme="minorBidi"/>
            <w:sz w:val="24"/>
            <w:szCs w:val="24"/>
          </w:rPr>
          <w:t xml:space="preserve"> and</w:t>
        </w:r>
      </w:ins>
      <w:del w:id="351"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articles</w:t>
      </w:r>
      <w:del w:id="352" w:author="Pubsure" w:date="2021-06-24T07:50:00Z">
        <w:r w:rsidRPr="00825949">
          <w:rPr>
            <w:rFonts w:asciiTheme="minorBidi" w:hAnsiTheme="minorBidi" w:cstheme="minorBidi"/>
            <w:sz w:val="24"/>
            <w:szCs w:val="24"/>
          </w:rPr>
          <w:delText xml:space="preserve"> etc</w:delText>
        </w:r>
      </w:del>
      <w:r w:rsidRPr="00825949">
        <w:rPr>
          <w:rFonts w:asciiTheme="minorBidi" w:hAnsiTheme="minorBidi" w:cstheme="minorBidi"/>
          <w:sz w:val="24"/>
          <w:szCs w:val="24"/>
        </w:rPr>
        <w:t>.</w:t>
      </w:r>
    </w:p>
    <w:p w14:paraId="616601DC" w14:textId="77777777" w:rsidR="004678AB" w:rsidRPr="00825949" w:rsidRDefault="004678AB">
      <w:pPr>
        <w:rPr>
          <w:rFonts w:asciiTheme="minorBidi" w:hAnsiTheme="minorBidi" w:cstheme="minorBidi"/>
          <w:sz w:val="24"/>
          <w:szCs w:val="24"/>
        </w:rPr>
      </w:pPr>
    </w:p>
    <w:p w14:paraId="216241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will also allow its users to connect with other users going through the same fitness program in support groups and to compete </w:t>
      </w:r>
      <w:del w:id="353" w:author="Pubsure" w:date="2021-06-24T07:50:00Z">
        <w:r w:rsidRPr="00825949">
          <w:rPr>
            <w:rFonts w:asciiTheme="minorBidi" w:hAnsiTheme="minorBidi" w:cstheme="minorBidi"/>
            <w:sz w:val="24"/>
            <w:szCs w:val="24"/>
          </w:rPr>
          <w:delText xml:space="preserve">to be </w:delText>
        </w:r>
      </w:del>
      <w:r w:rsidRPr="00825949">
        <w:rPr>
          <w:rFonts w:asciiTheme="minorBidi" w:hAnsiTheme="minorBidi" w:cstheme="minorBidi"/>
          <w:sz w:val="24"/>
          <w:szCs w:val="24"/>
        </w:rPr>
        <w:t xml:space="preserve">on top of the leaderboard. These groups will provide </w:t>
      </w:r>
      <w:ins w:id="354" w:author="Pubsure" w:date="2021-06-24T07:50:00Z">
        <w:r w:rsidRPr="00825949">
          <w:rPr>
            <w:rFonts w:asciiTheme="minorBidi" w:hAnsiTheme="minorBidi" w:cstheme="minorBidi"/>
            <w:sz w:val="24"/>
            <w:szCs w:val="24"/>
          </w:rPr>
          <w:t>the</w:t>
        </w:r>
      </w:ins>
      <w:del w:id="355"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motivation for </w:t>
      </w:r>
      <w:del w:id="356" w:author="Pubsure" w:date="2021-06-24T07:50:00Z">
        <w:r w:rsidRPr="00825949">
          <w:rPr>
            <w:rFonts w:asciiTheme="minorBidi" w:hAnsiTheme="minorBidi" w:cstheme="minorBidi"/>
            <w:sz w:val="24"/>
            <w:szCs w:val="24"/>
          </w:rPr>
          <w:delText xml:space="preserve">its </w:delText>
        </w:r>
      </w:del>
      <w:r w:rsidRPr="00825949">
        <w:rPr>
          <w:rFonts w:asciiTheme="minorBidi" w:hAnsiTheme="minorBidi" w:cstheme="minorBidi"/>
          <w:sz w:val="24"/>
          <w:szCs w:val="24"/>
        </w:rPr>
        <w:t>users to stick to the program until the end</w:t>
      </w:r>
      <w:ins w:id="357" w:author="Pubsure" w:date="2021-06-24T07:50:00Z">
        <w:r w:rsidRPr="00825949">
          <w:rPr>
            <w:rFonts w:asciiTheme="minorBidi" w:hAnsiTheme="minorBidi" w:cstheme="minorBidi"/>
            <w:sz w:val="24"/>
            <w:szCs w:val="24"/>
          </w:rPr>
          <w:t>.</w:t>
        </w:r>
      </w:ins>
    </w:p>
    <w:p w14:paraId="5174804F" w14:textId="77777777" w:rsidR="004678AB" w:rsidRPr="00825949" w:rsidRDefault="004678AB">
      <w:pPr>
        <w:rPr>
          <w:rFonts w:asciiTheme="minorBidi" w:hAnsiTheme="minorBidi" w:cstheme="minorBidi"/>
          <w:sz w:val="24"/>
          <w:szCs w:val="24"/>
        </w:rPr>
      </w:pPr>
    </w:p>
    <w:p w14:paraId="7D6B39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-This solution will minimize the costs of hiring a personal trainer and help those who want to work out at home instead of going to the gym.</w:t>
      </w:r>
    </w:p>
    <w:p w14:paraId="15937FE7" w14:textId="77777777" w:rsidR="004678AB" w:rsidRDefault="004678AB"/>
    <w:p w14:paraId="569E6BDA" w14:textId="77777777" w:rsidR="004678AB" w:rsidRDefault="00310D3E">
      <w:pPr>
        <w:pStyle w:val="Heading2"/>
      </w:pPr>
      <w:bookmarkStart w:id="358" w:name="_Toc75356597"/>
      <w:bookmarkStart w:id="359" w:name="_Toc75356837"/>
      <w:bookmarkStart w:id="360" w:name="_Toc75356928"/>
      <w:bookmarkStart w:id="361" w:name="_Toc75585021"/>
      <w:bookmarkStart w:id="362" w:name="_Toc75585314"/>
      <w:r>
        <w:t>1.7 Methodologies</w:t>
      </w:r>
      <w:bookmarkEnd w:id="358"/>
      <w:bookmarkEnd w:id="359"/>
      <w:bookmarkEnd w:id="360"/>
      <w:bookmarkEnd w:id="361"/>
      <w:bookmarkEnd w:id="362"/>
    </w:p>
    <w:p w14:paraId="169C671C" w14:textId="77777777" w:rsidR="004678AB" w:rsidRDefault="004678AB">
      <w:pPr>
        <w:rPr>
          <w:rFonts w:ascii="Bahnschrift" w:hAnsi="Bahnschrift"/>
          <w:sz w:val="28"/>
          <w:szCs w:val="28"/>
        </w:rPr>
      </w:pPr>
    </w:p>
    <w:p w14:paraId="092C59A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63" w:author="Pubsure" w:date="2021-06-24T07:50:00Z">
        <w:r w:rsidRPr="00825949">
          <w:rPr>
            <w:rFonts w:asciiTheme="minorBidi" w:hAnsiTheme="minorBidi" w:cstheme="minorBidi"/>
            <w:sz w:val="24"/>
            <w:szCs w:val="24"/>
          </w:rPr>
          <w:t>This</w:t>
        </w:r>
      </w:ins>
      <w:del w:id="364"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methodology is a rationally organized approach to achieve </w:t>
      </w:r>
      <w:del w:id="365" w:author="Pubsure" w:date="2021-06-24T07:50:00Z">
        <w:r w:rsidRPr="00825949">
          <w:rPr>
            <w:rFonts w:asciiTheme="minorBidi" w:hAnsiTheme="minorBidi" w:cstheme="minorBidi"/>
            <w:sz w:val="24"/>
            <w:szCs w:val="24"/>
          </w:rPr>
          <w:delText xml:space="preserve">a </w:delText>
        </w:r>
      </w:del>
      <w:ins w:id="366" w:author="Pubsure" w:date="2021-06-24T07:50:00Z">
        <w:r w:rsidRPr="00825949">
          <w:rPr>
            <w:rFonts w:asciiTheme="minorBidi" w:hAnsiTheme="minorBidi" w:cstheme="minorBidi"/>
            <w:sz w:val="24"/>
            <w:szCs w:val="24"/>
          </w:rPr>
          <w:t>results</w:t>
        </w:r>
      </w:ins>
      <w:del w:id="367"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Among the different existing methodologies, we find </w:t>
      </w:r>
      <w:del w:id="368"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the waterfall approach</w:t>
      </w:r>
      <w:ins w:id="36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is well known to be used in simple projects whose needs are clear and well defined from the beginning, Agile methodologies (</w:t>
      </w:r>
      <w:ins w:id="370" w:author="Pubsure" w:date="2021-06-24T07:50:00Z">
        <w:r w:rsidRPr="00825949">
          <w:rPr>
            <w:rFonts w:asciiTheme="minorBidi" w:hAnsiTheme="minorBidi" w:cstheme="minorBidi"/>
            <w:sz w:val="24"/>
            <w:szCs w:val="24"/>
          </w:rPr>
          <w:t>scrum</w:t>
        </w:r>
      </w:ins>
      <w:del w:id="371"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and extreme programming) characterized by their flexibility and used in large </w:t>
      </w:r>
      <w:ins w:id="372" w:author="Pubsure" w:date="2021-06-24T07:50:00Z">
        <w:r w:rsidRPr="00825949">
          <w:rPr>
            <w:rFonts w:asciiTheme="minorBidi" w:hAnsiTheme="minorBidi" w:cstheme="minorBidi"/>
            <w:sz w:val="24"/>
            <w:szCs w:val="24"/>
          </w:rPr>
          <w:t>projects</w:t>
        </w:r>
      </w:ins>
      <w:del w:id="373" w:author="Pubsure" w:date="2021-06-24T07:50:00Z">
        <w:r w:rsidRPr="00825949">
          <w:rPr>
            <w:rFonts w:asciiTheme="minorBidi" w:hAnsiTheme="minorBidi" w:cstheme="minorBidi"/>
            <w:sz w:val="24"/>
            <w:szCs w:val="24"/>
          </w:rPr>
          <w:delText>project</w:delText>
        </w:r>
      </w:del>
      <w:r w:rsidRPr="00825949">
        <w:rPr>
          <w:rFonts w:asciiTheme="minorBidi" w:hAnsiTheme="minorBidi" w:cstheme="minorBidi"/>
          <w:sz w:val="24"/>
          <w:szCs w:val="24"/>
        </w:rPr>
        <w:t>.</w:t>
      </w:r>
    </w:p>
    <w:p w14:paraId="0577B276" w14:textId="77777777" w:rsidR="004678AB" w:rsidRDefault="004678AB"/>
    <w:p w14:paraId="5C061017" w14:textId="3E3E420C" w:rsidR="004678AB" w:rsidRDefault="00310D3E">
      <w:r>
        <w:rPr>
          <w:b/>
          <w:bCs/>
        </w:rPr>
        <w:t xml:space="preserve"> </w:t>
      </w:r>
      <w:bookmarkStart w:id="374" w:name="_Toc75356598"/>
      <w:bookmarkStart w:id="375" w:name="_Toc75356838"/>
      <w:bookmarkStart w:id="376" w:name="_Toc75356929"/>
      <w:r>
        <w:rPr>
          <w:rStyle w:val="Heading3Char"/>
          <w:rFonts w:eastAsia="Calibri"/>
        </w:rPr>
        <w:t>1.8.1</w:t>
      </w:r>
      <w:r w:rsidR="005F1F42">
        <w:rPr>
          <w:rStyle w:val="Heading3Char"/>
          <w:rFonts w:eastAsia="Calibri"/>
        </w:rPr>
        <w:t xml:space="preserve"> </w:t>
      </w:r>
      <w:r>
        <w:rPr>
          <w:rStyle w:val="Heading3Char"/>
          <w:rFonts w:eastAsia="Calibri"/>
        </w:rPr>
        <w:t>Waterfall Approach</w:t>
      </w:r>
      <w:bookmarkEnd w:id="374"/>
      <w:bookmarkEnd w:id="375"/>
      <w:bookmarkEnd w:id="376"/>
    </w:p>
    <w:p w14:paraId="6FA4172C" w14:textId="77777777" w:rsidR="004678AB" w:rsidRDefault="004678AB">
      <w:pPr>
        <w:rPr>
          <w:b/>
          <w:bCs/>
        </w:rPr>
      </w:pPr>
    </w:p>
    <w:p w14:paraId="0519E48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is a linear project management approach</w:t>
      </w:r>
      <w:ins w:id="377" w:author="Pubsure" w:date="2021-06-24T07:50:00Z">
        <w:r w:rsidRPr="00825949">
          <w:rPr>
            <w:rFonts w:asciiTheme="minorBidi" w:hAnsiTheme="minorBidi" w:cstheme="minorBidi"/>
            <w:sz w:val="24"/>
            <w:szCs w:val="24"/>
          </w:rPr>
          <w:t xml:space="preserve"> in</w:t>
        </w:r>
      </w:ins>
      <w:del w:id="378"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w:t>
      </w:r>
      <w:ins w:id="379" w:author="Pubsure" w:date="2021-06-24T07:50:00Z">
        <w:r w:rsidRPr="00825949">
          <w:rPr>
            <w:rFonts w:asciiTheme="minorBidi" w:hAnsiTheme="minorBidi" w:cstheme="minorBidi"/>
            <w:sz w:val="24"/>
            <w:szCs w:val="24"/>
          </w:rPr>
          <w:t>which</w:t>
        </w:r>
      </w:ins>
      <w:del w:id="380" w:author="Pubsure" w:date="2021-06-24T07:50:00Z">
        <w:r w:rsidRPr="00825949">
          <w:rPr>
            <w:rFonts w:asciiTheme="minorBidi" w:hAnsiTheme="minorBidi" w:cstheme="minorBidi"/>
            <w:sz w:val="24"/>
            <w:szCs w:val="24"/>
          </w:rPr>
          <w:delText>where</w:delText>
        </w:r>
      </w:del>
      <w:r w:rsidRPr="00825949">
        <w:rPr>
          <w:rFonts w:asciiTheme="minorBidi" w:hAnsiTheme="minorBidi" w:cstheme="minorBidi"/>
          <w:sz w:val="24"/>
          <w:szCs w:val="24"/>
        </w:rPr>
        <w:t xml:space="preserve"> stakeholder and customer requirements are gathered at the beginning of the project, and then a sequential project plan is created to accommodate those requirements. The waterfall model is so named because each phase of the project cascades into the next, following steadily down like a waterfall</w:t>
      </w:r>
      <w:ins w:id="381" w:author="Pubsure" w:date="2021-06-24T07:50:00Z">
        <w:r w:rsidRPr="00825949">
          <w:rPr>
            <w:rFonts w:asciiTheme="minorBidi" w:hAnsiTheme="minorBidi" w:cstheme="minorBidi"/>
            <w:sz w:val="24"/>
            <w:szCs w:val="24"/>
          </w:rPr>
          <w:t>.</w:t>
        </w:r>
      </w:ins>
    </w:p>
    <w:p w14:paraId="4D5FE38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has</w:t>
      </w:r>
      <w:del w:id="382"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at least</w:t>
      </w:r>
      <w:del w:id="383"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five to seven phases that follow </w:t>
      </w:r>
      <w:ins w:id="384" w:author="Pubsure" w:date="2021-06-24T07:50:00Z">
        <w:r w:rsidRPr="00825949">
          <w:rPr>
            <w:rFonts w:asciiTheme="minorBidi" w:hAnsiTheme="minorBidi" w:cstheme="minorBidi"/>
            <w:sz w:val="24"/>
            <w:szCs w:val="24"/>
          </w:rPr>
          <w:t>a</w:t>
        </w:r>
      </w:ins>
      <w:del w:id="385" w:author="Pubsure" w:date="2021-06-24T07:50:00Z">
        <w:r w:rsidRPr="00825949">
          <w:rPr>
            <w:rFonts w:asciiTheme="minorBidi" w:hAnsiTheme="minorBidi" w:cstheme="minorBidi"/>
            <w:sz w:val="24"/>
            <w:szCs w:val="24"/>
          </w:rPr>
          <w:delText>in</w:delText>
        </w:r>
      </w:del>
      <w:r w:rsidRPr="00825949">
        <w:rPr>
          <w:rFonts w:asciiTheme="minorBidi" w:hAnsiTheme="minorBidi" w:cstheme="minorBidi"/>
          <w:sz w:val="24"/>
          <w:szCs w:val="24"/>
        </w:rPr>
        <w:t xml:space="preserve"> strict linear order, where a phase </w:t>
      </w:r>
      <w:ins w:id="386" w:author="Pubsure" w:date="2021-06-24T07:50:00Z">
        <w:r w:rsidRPr="00825949">
          <w:rPr>
            <w:rFonts w:asciiTheme="minorBidi" w:hAnsiTheme="minorBidi" w:cstheme="minorBidi"/>
            <w:sz w:val="24"/>
            <w:szCs w:val="24"/>
          </w:rPr>
          <w:t>cannot</w:t>
        </w:r>
      </w:ins>
      <w:del w:id="387"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begin until the previous phase has been completed. The specific names of the phases vary, but they were originally defined by </w:t>
      </w:r>
      <w:ins w:id="388" w:author="Pubsure" w:date="2021-06-24T07:50:00Z">
        <w:r w:rsidRPr="00825949">
          <w:rPr>
            <w:rFonts w:asciiTheme="minorBidi" w:hAnsiTheme="minorBidi" w:cstheme="minorBidi"/>
            <w:sz w:val="24"/>
            <w:szCs w:val="24"/>
          </w:rPr>
          <w:t>the</w:t>
        </w:r>
      </w:ins>
      <w:del w:id="389" w:author="Pubsure" w:date="2021-06-24T07:50:00Z">
        <w:r w:rsidRPr="00825949">
          <w:rPr>
            <w:rFonts w:asciiTheme="minorBidi" w:hAnsiTheme="minorBidi" w:cstheme="minorBidi"/>
            <w:sz w:val="24"/>
            <w:szCs w:val="24"/>
          </w:rPr>
          <w:delText>its</w:delText>
        </w:r>
      </w:del>
      <w:r w:rsidRPr="00825949">
        <w:rPr>
          <w:rFonts w:asciiTheme="minorBidi" w:hAnsiTheme="minorBidi" w:cstheme="minorBidi"/>
          <w:sz w:val="24"/>
          <w:szCs w:val="24"/>
        </w:rPr>
        <w:t xml:space="preserve"> inventor in the following way:</w:t>
      </w:r>
    </w:p>
    <w:p w14:paraId="72A8BADC" w14:textId="77777777" w:rsidR="004678AB" w:rsidRPr="00825949" w:rsidRDefault="004678AB">
      <w:pPr>
        <w:rPr>
          <w:rFonts w:asciiTheme="minorBidi" w:hAnsiTheme="minorBidi" w:cstheme="minorBidi"/>
          <w:sz w:val="24"/>
          <w:szCs w:val="24"/>
        </w:rPr>
      </w:pPr>
    </w:p>
    <w:p w14:paraId="4E157DB0"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Requirements</w:t>
      </w:r>
      <w:r w:rsidRPr="00825949">
        <w:rPr>
          <w:rFonts w:asciiTheme="minorBidi" w:hAnsiTheme="minorBidi" w:cstheme="minorBidi"/>
          <w:sz w:val="24"/>
          <w:szCs w:val="24"/>
        </w:rPr>
        <w:t>: The key aspect of waterfall is that all customer requirements are gathered at the beginning of the project.</w:t>
      </w:r>
    </w:p>
    <w:p w14:paraId="298394D7"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Design: </w:t>
      </w:r>
      <w:r w:rsidRPr="00825949">
        <w:rPr>
          <w:rFonts w:asciiTheme="minorBidi" w:hAnsiTheme="minorBidi" w:cstheme="minorBidi"/>
          <w:sz w:val="24"/>
          <w:szCs w:val="24"/>
        </w:rPr>
        <w:t xml:space="preserve">The requirement specifications from </w:t>
      </w:r>
      <w:ins w:id="390"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first phase are studied in this phase</w:t>
      </w:r>
      <w:ins w:id="39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system design is prepared</w:t>
      </w:r>
      <w:ins w:id="392" w:author="Pubsure" w:date="2021-06-24T07:50:00Z">
        <w:r w:rsidRPr="00825949">
          <w:rPr>
            <w:rFonts w:asciiTheme="minorBidi" w:hAnsiTheme="minorBidi" w:cstheme="minorBidi"/>
            <w:sz w:val="24"/>
            <w:szCs w:val="24"/>
          </w:rPr>
          <w:t>.</w:t>
        </w:r>
      </w:ins>
    </w:p>
    <w:p w14:paraId="37F1D60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Implementation: With</w:t>
      </w:r>
      <w:r w:rsidRPr="00825949">
        <w:rPr>
          <w:rFonts w:asciiTheme="minorBidi" w:hAnsiTheme="minorBidi" w:cstheme="minorBidi"/>
          <w:sz w:val="24"/>
          <w:szCs w:val="24"/>
        </w:rPr>
        <w:t xml:space="preserve"> inputs from the system design, the system is first developed in small programs called units, which are integrated in the next phase</w:t>
      </w:r>
      <w:ins w:id="393" w:author="Pubsure" w:date="2021-06-24T07:50:00Z">
        <w:r w:rsidRPr="00825949">
          <w:rPr>
            <w:rFonts w:asciiTheme="minorBidi" w:hAnsiTheme="minorBidi" w:cstheme="minorBidi"/>
            <w:sz w:val="24"/>
            <w:szCs w:val="24"/>
          </w:rPr>
          <w:t>.</w:t>
        </w:r>
      </w:ins>
    </w:p>
    <w:p w14:paraId="53AC567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w:t>
      </w:r>
      <w:r w:rsidRPr="00825949">
        <w:rPr>
          <w:rFonts w:asciiTheme="minorBidi" w:hAnsiTheme="minorBidi" w:cstheme="minorBidi"/>
          <w:b/>
          <w:bCs/>
          <w:sz w:val="24"/>
          <w:szCs w:val="24"/>
        </w:rPr>
        <w:t xml:space="preserve">Integration and Testing: </w:t>
      </w:r>
      <w:r w:rsidRPr="00825949">
        <w:rPr>
          <w:rFonts w:asciiTheme="minorBidi" w:hAnsiTheme="minorBidi" w:cstheme="minorBidi"/>
          <w:sz w:val="24"/>
          <w:szCs w:val="24"/>
        </w:rPr>
        <w:t xml:space="preserve">All the units developed in the implementation phase are integrated into a system after testing </w:t>
      </w:r>
      <w:del w:id="394" w:author="Pubsure" w:date="2021-06-24T07:50:00Z">
        <w:r w:rsidRPr="00825949">
          <w:rPr>
            <w:rFonts w:asciiTheme="minorBidi" w:hAnsiTheme="minorBidi" w:cstheme="minorBidi"/>
            <w:sz w:val="24"/>
            <w:szCs w:val="24"/>
          </w:rPr>
          <w:delText xml:space="preserve">of </w:delText>
        </w:r>
      </w:del>
      <w:r w:rsidRPr="00825949">
        <w:rPr>
          <w:rFonts w:asciiTheme="minorBidi" w:hAnsiTheme="minorBidi" w:cstheme="minorBidi"/>
          <w:sz w:val="24"/>
          <w:szCs w:val="24"/>
        </w:rPr>
        <w:t>each unit</w:t>
      </w:r>
      <w:ins w:id="395" w:author="Pubsure" w:date="2021-06-24T07:50:00Z">
        <w:r w:rsidRPr="00825949">
          <w:rPr>
            <w:rFonts w:asciiTheme="minorBidi" w:hAnsiTheme="minorBidi" w:cstheme="minorBidi"/>
            <w:sz w:val="24"/>
            <w:szCs w:val="24"/>
          </w:rPr>
          <w:t>.</w:t>
        </w:r>
      </w:ins>
    </w:p>
    <w:p w14:paraId="157D9B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b/>
          <w:bCs/>
          <w:sz w:val="24"/>
          <w:szCs w:val="24"/>
        </w:rPr>
        <w:t>-Deployment</w:t>
      </w:r>
      <w:r w:rsidRPr="00825949">
        <w:rPr>
          <w:rFonts w:asciiTheme="minorBidi" w:hAnsiTheme="minorBidi" w:cstheme="minorBidi"/>
          <w:sz w:val="24"/>
          <w:szCs w:val="24"/>
        </w:rPr>
        <w:t xml:space="preserve">: </w:t>
      </w:r>
      <w:ins w:id="396" w:author="Pubsure" w:date="2021-06-24T07:50:00Z">
        <w:r w:rsidRPr="00825949">
          <w:rPr>
            <w:rFonts w:asciiTheme="minorBidi" w:hAnsiTheme="minorBidi" w:cstheme="minorBidi"/>
            <w:sz w:val="24"/>
            <w:szCs w:val="24"/>
          </w:rPr>
          <w:t>Once</w:t>
        </w:r>
      </w:ins>
      <w:del w:id="397" w:author="Pubsure" w:date="2021-06-24T07:50:00Z">
        <w:r w:rsidRPr="00825949">
          <w:rPr>
            <w:rFonts w:asciiTheme="minorBidi" w:hAnsiTheme="minorBidi" w:cstheme="minorBidi"/>
            <w:sz w:val="24"/>
            <w:szCs w:val="24"/>
          </w:rPr>
          <w:delText>once</w:delText>
        </w:r>
      </w:del>
      <w:r w:rsidRPr="00825949">
        <w:rPr>
          <w:rFonts w:asciiTheme="minorBidi" w:hAnsiTheme="minorBidi" w:cstheme="minorBidi"/>
          <w:sz w:val="24"/>
          <w:szCs w:val="24"/>
        </w:rPr>
        <w:t xml:space="preserve"> </w:t>
      </w:r>
      <w:del w:id="398"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 xml:space="preserve">functional and non-functional testing is </w:t>
      </w:r>
      <w:ins w:id="399" w:author="Pubsure" w:date="2021-06-24T07:50:00Z">
        <w:r w:rsidRPr="00825949">
          <w:rPr>
            <w:rFonts w:asciiTheme="minorBidi" w:hAnsiTheme="minorBidi" w:cstheme="minorBidi"/>
            <w:sz w:val="24"/>
            <w:szCs w:val="24"/>
          </w:rPr>
          <w:t>performed</w:t>
        </w:r>
      </w:ins>
      <w:del w:id="400" w:author="Pubsure" w:date="2021-06-24T07:50:00Z">
        <w:r w:rsidRPr="00825949">
          <w:rPr>
            <w:rFonts w:asciiTheme="minorBidi" w:hAnsiTheme="minorBidi" w:cstheme="minorBidi"/>
            <w:sz w:val="24"/>
            <w:szCs w:val="24"/>
          </w:rPr>
          <w:delText>done</w:delText>
        </w:r>
      </w:del>
      <w:r w:rsidRPr="00825949">
        <w:rPr>
          <w:rFonts w:asciiTheme="minorBidi" w:hAnsiTheme="minorBidi" w:cstheme="minorBidi"/>
          <w:sz w:val="24"/>
          <w:szCs w:val="24"/>
        </w:rPr>
        <w:t>, the product is deployed in the customer environment or released into the market.</w:t>
      </w:r>
    </w:p>
    <w:p w14:paraId="0ECDC988"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Maintenance: </w:t>
      </w:r>
      <w:r w:rsidRPr="00825949">
        <w:rPr>
          <w:rFonts w:asciiTheme="minorBidi" w:hAnsiTheme="minorBidi" w:cstheme="minorBidi"/>
          <w:sz w:val="24"/>
          <w:szCs w:val="24"/>
        </w:rPr>
        <w:t xml:space="preserve">The customer </w:t>
      </w:r>
      <w:del w:id="401" w:author="Pubsure" w:date="2021-06-24T07:50:00Z">
        <w:r w:rsidRPr="00825949">
          <w:rPr>
            <w:rFonts w:asciiTheme="minorBidi" w:hAnsiTheme="minorBidi" w:cstheme="minorBidi"/>
            <w:sz w:val="24"/>
            <w:szCs w:val="24"/>
          </w:rPr>
          <w:delText xml:space="preserve">is </w:delText>
        </w:r>
      </w:del>
      <w:r w:rsidRPr="00825949">
        <w:rPr>
          <w:rFonts w:asciiTheme="minorBidi" w:hAnsiTheme="minorBidi" w:cstheme="minorBidi"/>
          <w:sz w:val="24"/>
          <w:szCs w:val="24"/>
        </w:rPr>
        <w:t xml:space="preserve">regularly </w:t>
      </w:r>
      <w:ins w:id="402" w:author="Pubsure" w:date="2021-06-24T07:50:00Z">
        <w:r w:rsidRPr="00825949">
          <w:rPr>
            <w:rFonts w:asciiTheme="minorBidi" w:hAnsiTheme="minorBidi" w:cstheme="minorBidi"/>
            <w:sz w:val="24"/>
            <w:szCs w:val="24"/>
          </w:rPr>
          <w:t>uses</w:t>
        </w:r>
      </w:ins>
      <w:del w:id="403" w:author="Pubsure" w:date="2021-06-24T07:50:00Z">
        <w:r w:rsidRPr="00825949">
          <w:rPr>
            <w:rFonts w:asciiTheme="minorBidi" w:hAnsiTheme="minorBidi" w:cstheme="minorBidi"/>
            <w:sz w:val="24"/>
            <w:szCs w:val="24"/>
          </w:rPr>
          <w:delText>using</w:delText>
        </w:r>
      </w:del>
      <w:r w:rsidRPr="00825949">
        <w:rPr>
          <w:rFonts w:asciiTheme="minorBidi" w:hAnsiTheme="minorBidi" w:cstheme="minorBidi"/>
          <w:sz w:val="24"/>
          <w:szCs w:val="24"/>
        </w:rPr>
        <w:t xml:space="preserve"> the product during the maintenance phase, discovering bugs, inadequate features</w:t>
      </w:r>
      <w:ins w:id="40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other errors that </w:t>
      </w:r>
      <w:ins w:id="405" w:author="Pubsure" w:date="2021-06-24T07:50:00Z">
        <w:r w:rsidRPr="00825949">
          <w:rPr>
            <w:rFonts w:asciiTheme="minorBidi" w:hAnsiTheme="minorBidi" w:cstheme="minorBidi"/>
            <w:sz w:val="24"/>
            <w:szCs w:val="24"/>
          </w:rPr>
          <w:t>occur</w:t>
        </w:r>
      </w:ins>
      <w:del w:id="406" w:author="Pubsure" w:date="2021-06-24T07:50:00Z">
        <w:r w:rsidRPr="00825949">
          <w:rPr>
            <w:rFonts w:asciiTheme="minorBidi" w:hAnsiTheme="minorBidi" w:cstheme="minorBidi"/>
            <w:sz w:val="24"/>
            <w:szCs w:val="24"/>
          </w:rPr>
          <w:delText>occurred</w:delText>
        </w:r>
      </w:del>
      <w:r w:rsidRPr="00825949">
        <w:rPr>
          <w:rFonts w:asciiTheme="minorBidi" w:hAnsiTheme="minorBidi" w:cstheme="minorBidi"/>
          <w:sz w:val="24"/>
          <w:szCs w:val="24"/>
        </w:rPr>
        <w:t xml:space="preserve"> during production. The production team applies these fixes as necessary until the customer is satisfied.</w:t>
      </w:r>
    </w:p>
    <w:p w14:paraId="07B92EA4" w14:textId="77777777" w:rsidR="004678AB" w:rsidRDefault="004678AB">
      <w:pPr>
        <w:ind w:left="720"/>
      </w:pPr>
    </w:p>
    <w:p w14:paraId="10995086" w14:textId="77777777" w:rsidR="0045264A" w:rsidRDefault="00310D3E" w:rsidP="0045264A">
      <w:pPr>
        <w:keepNext/>
        <w:ind w:left="360"/>
      </w:pPr>
      <w:r>
        <w:rPr>
          <w:rFonts w:ascii="Bahnschrift" w:hAnsi="Bahnschrift"/>
          <w:b/>
          <w:bCs/>
          <w:sz w:val="28"/>
          <w:szCs w:val="28"/>
        </w:rPr>
        <w:t xml:space="preserve"> </w:t>
      </w:r>
      <w:r>
        <w:rPr>
          <w:noProof/>
          <w:lang w:val="fr-FR" w:eastAsia="fr-FR"/>
        </w:rPr>
        <w:drawing>
          <wp:inline distT="0" distB="0" distL="0" distR="0" wp14:anchorId="720A0132" wp14:editId="04DCC14C">
            <wp:extent cx="5583445" cy="3577059"/>
            <wp:effectExtent l="0" t="0" r="0" b="4341"/>
            <wp:docPr id="7" name="Picture 7"/>
            <wp:cNvGraphicFramePr/>
            <a:graphic xmlns:a="http://schemas.openxmlformats.org/drawingml/2006/main">
              <a:graphicData uri="http://schemas.openxmlformats.org/drawingml/2006/picture">
                <pic:pic xmlns:pic="http://schemas.openxmlformats.org/drawingml/2006/picture">
                  <pic:nvPicPr>
                    <pic:cNvPr id="846433761" name=""/>
                    <pic:cNvPicPr/>
                  </pic:nvPicPr>
                  <pic:blipFill>
                    <a:blip r:embed="rId17"/>
                    <a:stretch>
                      <a:fillRect/>
                    </a:stretch>
                  </pic:blipFill>
                  <pic:spPr>
                    <a:xfrm>
                      <a:off x="0" y="0"/>
                      <a:ext cx="5583445" cy="3577059"/>
                    </a:xfrm>
                    <a:prstGeom prst="rect">
                      <a:avLst/>
                    </a:prstGeom>
                    <a:noFill/>
                    <a:ln>
                      <a:noFill/>
                    </a:ln>
                  </pic:spPr>
                </pic:pic>
              </a:graphicData>
            </a:graphic>
          </wp:inline>
        </w:drawing>
      </w:r>
    </w:p>
    <w:p w14:paraId="663F00F3" w14:textId="2BE4C9C9" w:rsidR="004678AB" w:rsidRDefault="0045264A" w:rsidP="0045264A">
      <w:pPr>
        <w:pStyle w:val="Caption"/>
        <w:ind w:left="1440" w:firstLine="720"/>
      </w:pPr>
      <w:bookmarkStart w:id="407" w:name="_Toc75590977"/>
      <w:r>
        <w:t xml:space="preserve">Figure </w:t>
      </w:r>
      <w:fldSimple w:instr=" STYLEREF 1 \s ">
        <w:r w:rsidR="00EF19DC">
          <w:rPr>
            <w:noProof/>
            <w:cs/>
          </w:rPr>
          <w:t>‎</w:t>
        </w:r>
        <w:r w:rsidR="00EF19DC">
          <w:rPr>
            <w:noProof/>
          </w:rPr>
          <w:t>1</w:t>
        </w:r>
      </w:fldSimple>
      <w:r w:rsidR="00921914">
        <w:t>.</w:t>
      </w:r>
      <w:fldSimple w:instr=" SEQ Figure \* ARABIC \s 1 ">
        <w:r w:rsidR="00EF19DC">
          <w:rPr>
            <w:noProof/>
          </w:rPr>
          <w:t>7</w:t>
        </w:r>
      </w:fldSimple>
      <w:r w:rsidRPr="0045264A">
        <w:t>:Waterfall methodology diagram</w:t>
      </w:r>
      <w:bookmarkEnd w:id="407"/>
    </w:p>
    <w:p w14:paraId="17DC152F" w14:textId="77777777" w:rsidR="004678AB" w:rsidRDefault="004678AB">
      <w:pPr>
        <w:ind w:left="360"/>
        <w:rPr>
          <w:rFonts w:ascii="Bahnschrift" w:hAnsi="Bahnschrift"/>
          <w:b/>
          <w:bCs/>
          <w:sz w:val="28"/>
          <w:szCs w:val="28"/>
        </w:rPr>
      </w:pPr>
    </w:p>
    <w:p w14:paraId="7125676A" w14:textId="77777777" w:rsidR="004678AB" w:rsidRDefault="004678AB">
      <w:pPr>
        <w:ind w:left="360"/>
        <w:rPr>
          <w:rFonts w:ascii="Bahnschrift" w:hAnsi="Bahnschrift"/>
          <w:b/>
          <w:bCs/>
          <w:sz w:val="28"/>
          <w:szCs w:val="28"/>
        </w:rPr>
      </w:pPr>
    </w:p>
    <w:p w14:paraId="42FD4851" w14:textId="77777777" w:rsidR="004678AB" w:rsidRDefault="004678AB">
      <w:pPr>
        <w:ind w:left="360"/>
        <w:rPr>
          <w:rFonts w:ascii="Bahnschrift" w:hAnsi="Bahnschrift"/>
          <w:b/>
          <w:bCs/>
          <w:sz w:val="28"/>
          <w:szCs w:val="28"/>
        </w:rPr>
      </w:pPr>
    </w:p>
    <w:p w14:paraId="09CC1A2E" w14:textId="77777777" w:rsidR="004678AB" w:rsidRDefault="00310D3E">
      <w:pPr>
        <w:ind w:left="360"/>
      </w:pPr>
      <w:r>
        <w:rPr>
          <w:rFonts w:ascii="Bahnschrift" w:hAnsi="Bahnschrift"/>
          <w:b/>
          <w:bCs/>
          <w:sz w:val="28"/>
          <w:szCs w:val="28"/>
        </w:rPr>
        <w:t xml:space="preserve"> </w:t>
      </w:r>
      <w:bookmarkStart w:id="408" w:name="_Toc75356599"/>
      <w:bookmarkStart w:id="409" w:name="_Toc75356839"/>
      <w:bookmarkStart w:id="410" w:name="_Toc75356930"/>
      <w:r>
        <w:rPr>
          <w:rStyle w:val="Heading2Char"/>
          <w:rFonts w:eastAsia="Calibri"/>
        </w:rPr>
        <w:t>1.8.2Scrum</w:t>
      </w:r>
      <w:bookmarkEnd w:id="408"/>
      <w:bookmarkEnd w:id="409"/>
      <w:bookmarkEnd w:id="410"/>
    </w:p>
    <w:p w14:paraId="76150683" w14:textId="77777777" w:rsidR="004678AB" w:rsidRDefault="004678AB">
      <w:pPr>
        <w:ind w:left="360"/>
        <w:rPr>
          <w:rFonts w:ascii="Bahnschrift" w:hAnsi="Bahnschrift"/>
          <w:b/>
          <w:bCs/>
          <w:sz w:val="28"/>
          <w:szCs w:val="28"/>
        </w:rPr>
      </w:pPr>
    </w:p>
    <w:p w14:paraId="1FA7CB7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Scrum is an agile development methodology used in the development of </w:t>
      </w:r>
      <w:ins w:id="411" w:author="Pubsure" w:date="2021-06-24T07:50:00Z">
        <w:r w:rsidRPr="00825949">
          <w:rPr>
            <w:rFonts w:asciiTheme="minorBidi" w:hAnsiTheme="minorBidi" w:cstheme="minorBidi"/>
            <w:sz w:val="24"/>
            <w:szCs w:val="24"/>
          </w:rPr>
          <w:t>software</w:t>
        </w:r>
      </w:ins>
      <w:del w:id="412" w:author="Pubsure" w:date="2021-06-24T07:50:00Z">
        <w:r w:rsidRPr="00825949">
          <w:rPr>
            <w:rFonts w:asciiTheme="minorBidi" w:hAnsiTheme="minorBidi" w:cstheme="minorBidi"/>
            <w:sz w:val="24"/>
            <w:szCs w:val="24"/>
          </w:rPr>
          <w:delText>Software</w:delText>
        </w:r>
      </w:del>
      <w:r w:rsidRPr="00825949">
        <w:rPr>
          <w:rFonts w:asciiTheme="minorBidi" w:hAnsiTheme="minorBidi" w:cstheme="minorBidi"/>
          <w:sz w:val="24"/>
          <w:szCs w:val="24"/>
        </w:rPr>
        <w:t xml:space="preserve"> based on </w:t>
      </w:r>
      <w:del w:id="413" w:author="Pubsure" w:date="2021-06-24T07:50:00Z">
        <w:r w:rsidRPr="00825949">
          <w:rPr>
            <w:rFonts w:asciiTheme="minorBidi" w:hAnsiTheme="minorBidi" w:cstheme="minorBidi"/>
            <w:sz w:val="24"/>
            <w:szCs w:val="24"/>
          </w:rPr>
          <w:delText xml:space="preserve">an </w:delText>
        </w:r>
      </w:del>
      <w:r w:rsidRPr="00825949">
        <w:rPr>
          <w:rFonts w:asciiTheme="minorBidi" w:hAnsiTheme="minorBidi" w:cstheme="minorBidi"/>
          <w:sz w:val="24"/>
          <w:szCs w:val="24"/>
        </w:rPr>
        <w:t xml:space="preserve">iterative and incremental processes. Scrum is </w:t>
      </w:r>
      <w:ins w:id="414"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adaptable, fast, flexible</w:t>
      </w:r>
      <w:ins w:id="41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effective agile framework </w:t>
      </w:r>
      <w:del w:id="416" w:author="Pubsure" w:date="2021-06-24T07:50:00Z">
        <w:r w:rsidRPr="00825949">
          <w:rPr>
            <w:rFonts w:asciiTheme="minorBidi" w:hAnsiTheme="minorBidi" w:cstheme="minorBidi"/>
            <w:sz w:val="24"/>
            <w:szCs w:val="24"/>
          </w:rPr>
          <w:delText xml:space="preserve">that is </w:delText>
        </w:r>
      </w:del>
      <w:r w:rsidRPr="00825949">
        <w:rPr>
          <w:rFonts w:asciiTheme="minorBidi" w:hAnsiTheme="minorBidi" w:cstheme="minorBidi"/>
          <w:sz w:val="24"/>
          <w:szCs w:val="24"/>
        </w:rPr>
        <w:t xml:space="preserve">designed to deliver value to </w:t>
      </w:r>
      <w:del w:id="417" w:author="Pubsure" w:date="2021-06-24T07:50:00Z">
        <w:r w:rsidRPr="00825949">
          <w:rPr>
            <w:rFonts w:asciiTheme="minorBidi" w:hAnsiTheme="minorBidi" w:cstheme="minorBidi"/>
            <w:sz w:val="24"/>
            <w:szCs w:val="24"/>
          </w:rPr>
          <w:delText xml:space="preserve">the </w:delText>
        </w:r>
      </w:del>
      <w:ins w:id="418" w:author="Pubsure" w:date="2021-06-24T07:50:00Z">
        <w:r w:rsidRPr="00825949">
          <w:rPr>
            <w:rFonts w:asciiTheme="minorBidi" w:hAnsiTheme="minorBidi" w:cstheme="minorBidi"/>
            <w:sz w:val="24"/>
            <w:szCs w:val="24"/>
          </w:rPr>
          <w:t>customers</w:t>
        </w:r>
      </w:ins>
      <w:del w:id="419" w:author="Pubsure" w:date="2021-06-24T07:50:00Z">
        <w:r w:rsidRPr="00825949">
          <w:rPr>
            <w:rFonts w:asciiTheme="minorBidi" w:hAnsiTheme="minorBidi" w:cstheme="minorBidi"/>
            <w:sz w:val="24"/>
            <w:szCs w:val="24"/>
          </w:rPr>
          <w:delText>customer</w:delText>
        </w:r>
      </w:del>
      <w:r w:rsidRPr="00825949">
        <w:rPr>
          <w:rFonts w:asciiTheme="minorBidi" w:hAnsiTheme="minorBidi" w:cstheme="minorBidi"/>
          <w:sz w:val="24"/>
          <w:szCs w:val="24"/>
        </w:rPr>
        <w:t xml:space="preserve"> throughout the development of the project. The primary objective of </w:t>
      </w:r>
      <w:ins w:id="420" w:author="Pubsure" w:date="2021-06-24T07:50:00Z">
        <w:r w:rsidRPr="00825949">
          <w:rPr>
            <w:rFonts w:asciiTheme="minorBidi" w:hAnsiTheme="minorBidi" w:cstheme="minorBidi"/>
            <w:sz w:val="24"/>
            <w:szCs w:val="24"/>
          </w:rPr>
          <w:t>scrum</w:t>
        </w:r>
      </w:ins>
      <w:del w:id="421"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is to satisfy the customer’s </w:t>
      </w:r>
      <w:ins w:id="422" w:author="Pubsure" w:date="2021-06-24T07:50:00Z">
        <w:r w:rsidRPr="00825949">
          <w:rPr>
            <w:rFonts w:asciiTheme="minorBidi" w:hAnsiTheme="minorBidi" w:cstheme="minorBidi"/>
            <w:sz w:val="24"/>
            <w:szCs w:val="24"/>
          </w:rPr>
          <w:lastRenderedPageBreak/>
          <w:t>needs</w:t>
        </w:r>
      </w:ins>
      <w:del w:id="423" w:author="Pubsure" w:date="2021-06-24T07:50:00Z">
        <w:r w:rsidRPr="00825949">
          <w:rPr>
            <w:rFonts w:asciiTheme="minorBidi" w:hAnsiTheme="minorBidi" w:cstheme="minorBidi"/>
            <w:sz w:val="24"/>
            <w:szCs w:val="24"/>
          </w:rPr>
          <w:delText>need</w:delText>
        </w:r>
      </w:del>
      <w:r w:rsidRPr="00825949">
        <w:rPr>
          <w:rFonts w:asciiTheme="minorBidi" w:hAnsiTheme="minorBidi" w:cstheme="minorBidi"/>
          <w:sz w:val="24"/>
          <w:szCs w:val="24"/>
        </w:rPr>
        <w:t xml:space="preserve"> through an environment </w:t>
      </w:r>
      <w:ins w:id="424" w:author="Pubsure" w:date="2021-06-24T07:50:00Z">
        <w:r w:rsidRPr="00825949">
          <w:rPr>
            <w:rFonts w:asciiTheme="minorBidi" w:hAnsiTheme="minorBidi" w:cstheme="minorBidi"/>
            <w:sz w:val="24"/>
            <w:szCs w:val="24"/>
          </w:rPr>
          <w:t>starting</w:t>
        </w:r>
      </w:ins>
      <w:del w:id="425" w:author="Pubsure" w:date="2021-06-24T07:50:00Z">
        <w:r w:rsidRPr="00825949">
          <w:rPr>
            <w:rFonts w:asciiTheme="minorBidi" w:hAnsiTheme="minorBidi" w:cstheme="minorBidi"/>
            <w:sz w:val="24"/>
            <w:szCs w:val="24"/>
          </w:rPr>
          <w:delText>starts</w:delText>
        </w:r>
      </w:del>
      <w:r w:rsidRPr="00825949">
        <w:rPr>
          <w:rFonts w:asciiTheme="minorBidi" w:hAnsiTheme="minorBidi" w:cstheme="minorBidi"/>
          <w:sz w:val="24"/>
          <w:szCs w:val="24"/>
        </w:rPr>
        <w:t xml:space="preserve"> from a general idea of what needs to be</w:t>
      </w:r>
      <w:r>
        <w:t xml:space="preserve"> </w:t>
      </w:r>
      <w:r w:rsidRPr="00825949">
        <w:rPr>
          <w:rFonts w:asciiTheme="minorBidi" w:hAnsiTheme="minorBidi" w:cstheme="minorBidi"/>
          <w:sz w:val="24"/>
          <w:szCs w:val="24"/>
        </w:rPr>
        <w:t>built, elaborating a list of characteristics ordered by priority (product backlog) that the owner of the product wants to obtain.</w:t>
      </w:r>
    </w:p>
    <w:p w14:paraId="0334B7FF" w14:textId="77777777" w:rsidR="004678AB" w:rsidRPr="00825949" w:rsidRDefault="004678AB">
      <w:pPr>
        <w:rPr>
          <w:rFonts w:asciiTheme="minorBidi" w:hAnsiTheme="minorBidi" w:cstheme="minorBidi"/>
          <w:sz w:val="24"/>
          <w:szCs w:val="24"/>
        </w:rPr>
      </w:pPr>
    </w:p>
    <w:p w14:paraId="1883747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framework is based on the division of a project in time boxed, called “sprints”</w:t>
      </w:r>
      <w:del w:id="426"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Sprints can last from a few hours to a month (with a </w:t>
      </w:r>
      <w:ins w:id="427" w:author="Pubsure" w:date="2021-06-24T07:50:00Z">
        <w:r w:rsidRPr="00825949">
          <w:rPr>
            <w:rFonts w:asciiTheme="minorBidi" w:hAnsiTheme="minorBidi" w:cstheme="minorBidi"/>
            <w:sz w:val="24"/>
            <w:szCs w:val="24"/>
          </w:rPr>
          <w:t>two-week</w:t>
        </w:r>
      </w:ins>
      <w:del w:id="428" w:author="Pubsure" w:date="2021-06-24T07:50:00Z">
        <w:r w:rsidRPr="00825949">
          <w:rPr>
            <w:rFonts w:asciiTheme="minorBidi" w:hAnsiTheme="minorBidi" w:cstheme="minorBidi"/>
            <w:sz w:val="24"/>
            <w:szCs w:val="24"/>
          </w:rPr>
          <w:delText>two -week</w:delText>
        </w:r>
      </w:del>
      <w:r w:rsidRPr="00825949">
        <w:rPr>
          <w:rFonts w:asciiTheme="minorBidi" w:hAnsiTheme="minorBidi" w:cstheme="minorBidi"/>
          <w:sz w:val="24"/>
          <w:szCs w:val="24"/>
        </w:rPr>
        <w:t xml:space="preserve"> preference). Each sprint begins with an estimate</w:t>
      </w:r>
      <w:ins w:id="42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followed by operational planning. The sprint ends with a demonstration of what has been completed.</w:t>
      </w:r>
    </w:p>
    <w:p w14:paraId="061820B4" w14:textId="77777777" w:rsidR="004678AB" w:rsidRPr="00825949" w:rsidRDefault="004678AB">
      <w:pPr>
        <w:rPr>
          <w:rFonts w:asciiTheme="minorBidi" w:hAnsiTheme="minorBidi" w:cstheme="minorBidi"/>
          <w:sz w:val="24"/>
          <w:szCs w:val="24"/>
        </w:rPr>
      </w:pPr>
    </w:p>
    <w:p w14:paraId="66AB3C3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Scrum methodology is easily explained by the figure below.</w:t>
      </w:r>
    </w:p>
    <w:p w14:paraId="52328F08" w14:textId="77777777" w:rsidR="004678AB" w:rsidRDefault="004678AB"/>
    <w:p w14:paraId="5E2E21FD" w14:textId="77777777" w:rsidR="0045264A" w:rsidRDefault="00310D3E" w:rsidP="0045264A">
      <w:pPr>
        <w:keepNext/>
        <w:ind w:left="360"/>
      </w:pPr>
      <w:r>
        <w:rPr>
          <w:rFonts w:ascii="Bahnschrift" w:hAnsi="Bahnschrift"/>
          <w:b/>
          <w:bCs/>
          <w:noProof/>
          <w:sz w:val="28"/>
          <w:szCs w:val="28"/>
          <w:lang w:val="fr-FR" w:eastAsia="fr-FR"/>
        </w:rPr>
        <w:drawing>
          <wp:inline distT="0" distB="0" distL="0" distR="0" wp14:anchorId="23F023E7" wp14:editId="4E9E1D99">
            <wp:extent cx="5972805" cy="3359789"/>
            <wp:effectExtent l="0" t="0" r="8895" b="0"/>
            <wp:docPr id="8" name="Picture 8"/>
            <wp:cNvGraphicFramePr/>
            <a:graphic xmlns:a="http://schemas.openxmlformats.org/drawingml/2006/main">
              <a:graphicData uri="http://schemas.openxmlformats.org/drawingml/2006/picture">
                <pic:pic xmlns:pic="http://schemas.openxmlformats.org/drawingml/2006/picture">
                  <pic:nvPicPr>
                    <pic:cNvPr id="771766091" name=""/>
                    <pic:cNvPicPr/>
                  </pic:nvPicPr>
                  <pic:blipFill>
                    <a:blip r:embed="rId18"/>
                    <a:stretch>
                      <a:fillRect/>
                    </a:stretch>
                  </pic:blipFill>
                  <pic:spPr>
                    <a:xfrm>
                      <a:off x="0" y="0"/>
                      <a:ext cx="5972805" cy="3359789"/>
                    </a:xfrm>
                    <a:prstGeom prst="rect">
                      <a:avLst/>
                    </a:prstGeom>
                    <a:noFill/>
                    <a:ln>
                      <a:noFill/>
                    </a:ln>
                  </pic:spPr>
                </pic:pic>
              </a:graphicData>
            </a:graphic>
          </wp:inline>
        </w:drawing>
      </w:r>
    </w:p>
    <w:p w14:paraId="78A5F973" w14:textId="3A31540F" w:rsidR="004678AB" w:rsidRDefault="0045264A" w:rsidP="0045264A">
      <w:pPr>
        <w:pStyle w:val="Caption"/>
        <w:ind w:left="2160" w:firstLine="720"/>
      </w:pPr>
      <w:bookmarkStart w:id="430" w:name="_Toc75590978"/>
      <w:r>
        <w:t xml:space="preserve">Figure </w:t>
      </w:r>
      <w:fldSimple w:instr=" STYLEREF 1 \s ">
        <w:r w:rsidR="00EF19DC">
          <w:rPr>
            <w:noProof/>
            <w:cs/>
          </w:rPr>
          <w:t>‎</w:t>
        </w:r>
        <w:r w:rsidR="00EF19DC">
          <w:rPr>
            <w:noProof/>
          </w:rPr>
          <w:t>1</w:t>
        </w:r>
      </w:fldSimple>
      <w:r w:rsidR="00921914">
        <w:t>.</w:t>
      </w:r>
      <w:fldSimple w:instr=" SEQ Figure \* ARABIC \s 1 ">
        <w:r w:rsidR="00EF19DC">
          <w:rPr>
            <w:noProof/>
          </w:rPr>
          <w:t>8</w:t>
        </w:r>
      </w:fldSimple>
      <w:r w:rsidRPr="0045264A">
        <w:t>:Scrum Process Diagram</w:t>
      </w:r>
      <w:bookmarkEnd w:id="430"/>
    </w:p>
    <w:p w14:paraId="79609E2B" w14:textId="77777777" w:rsidR="004678AB" w:rsidRDefault="004678AB">
      <w:pPr>
        <w:ind w:left="360"/>
        <w:rPr>
          <w:rFonts w:ascii="Bahnschrift" w:hAnsi="Bahnschrift"/>
          <w:b/>
          <w:bCs/>
          <w:sz w:val="28"/>
          <w:szCs w:val="28"/>
        </w:rPr>
      </w:pPr>
    </w:p>
    <w:p w14:paraId="0AA0E10B" w14:textId="77777777" w:rsidR="004678AB" w:rsidRDefault="004678AB">
      <w:pPr>
        <w:ind w:left="360"/>
        <w:rPr>
          <w:rFonts w:ascii="Bahnschrift" w:hAnsi="Bahnschrift"/>
          <w:b/>
          <w:bCs/>
          <w:sz w:val="28"/>
          <w:szCs w:val="28"/>
        </w:rPr>
      </w:pPr>
    </w:p>
    <w:p w14:paraId="58E61B91"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The basic principles of Scrum are the following:</w:t>
      </w:r>
    </w:p>
    <w:p w14:paraId="0EBC68D7"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ab/>
      </w:r>
      <w:del w:id="431" w:author="Pubsure" w:date="2021-06-24T07:50:00Z">
        <w:r w:rsidRPr="007A5497">
          <w:rPr>
            <w:rFonts w:asciiTheme="minorBidi" w:hAnsiTheme="minorBidi" w:cstheme="minorBidi"/>
            <w:sz w:val="24"/>
            <w:szCs w:val="24"/>
          </w:rPr>
          <w:delText>-</w:delText>
        </w:r>
      </w:del>
      <w:r w:rsidRPr="007A5497">
        <w:rPr>
          <w:rFonts w:asciiTheme="minorBidi" w:hAnsiTheme="minorBidi" w:cstheme="minorBidi"/>
          <w:sz w:val="24"/>
          <w:szCs w:val="24"/>
        </w:rPr>
        <w:t xml:space="preserve">Determining the functionalities needed </w:t>
      </w:r>
      <w:del w:id="432" w:author="Pubsure" w:date="2021-06-24T07:50:00Z">
        <w:r w:rsidRPr="007A5497">
          <w:rPr>
            <w:rFonts w:asciiTheme="minorBidi" w:hAnsiTheme="minorBidi" w:cstheme="minorBidi"/>
            <w:sz w:val="24"/>
            <w:szCs w:val="24"/>
          </w:rPr>
          <w:delText xml:space="preserve">in order </w:delText>
        </w:r>
      </w:del>
      <w:r w:rsidRPr="007A5497">
        <w:rPr>
          <w:rFonts w:asciiTheme="minorBidi" w:hAnsiTheme="minorBidi" w:cstheme="minorBidi"/>
          <w:sz w:val="24"/>
          <w:szCs w:val="24"/>
        </w:rPr>
        <w:t xml:space="preserve">to create the backlog of the product </w:t>
      </w:r>
    </w:p>
    <w:p w14:paraId="6D0EA771" w14:textId="77777777" w:rsidR="004678AB" w:rsidRPr="007A5497" w:rsidRDefault="00310D3E">
      <w:pPr>
        <w:ind w:left="720"/>
        <w:rPr>
          <w:rFonts w:asciiTheme="minorBidi" w:hAnsiTheme="minorBidi" w:cstheme="minorBidi"/>
          <w:sz w:val="24"/>
          <w:szCs w:val="24"/>
        </w:rPr>
      </w:pPr>
      <w:r w:rsidRPr="007A5497">
        <w:rPr>
          <w:rFonts w:asciiTheme="minorBidi" w:hAnsiTheme="minorBidi" w:cstheme="minorBidi"/>
          <w:sz w:val="24"/>
          <w:szCs w:val="24"/>
        </w:rPr>
        <w:t>-Defining the priorities of the functionalities and choosing which ones will be carried out in each iteration</w:t>
      </w:r>
      <w:ins w:id="433" w:author="Pubsure" w:date="2021-06-24T07:50:00Z">
        <w:r w:rsidRPr="007A5497">
          <w:rPr>
            <w:rFonts w:asciiTheme="minorBidi" w:hAnsiTheme="minorBidi" w:cstheme="minorBidi"/>
            <w:sz w:val="24"/>
            <w:szCs w:val="24"/>
          </w:rPr>
          <w:t>.</w:t>
        </w:r>
      </w:ins>
    </w:p>
    <w:p w14:paraId="663A81C0" w14:textId="77777777" w:rsidR="004678AB" w:rsidRPr="00825949" w:rsidRDefault="00310D3E">
      <w:pPr>
        <w:ind w:left="720"/>
        <w:rPr>
          <w:sz w:val="24"/>
          <w:szCs w:val="24"/>
        </w:rPr>
      </w:pPr>
      <w:r w:rsidRPr="007A5497">
        <w:rPr>
          <w:rFonts w:asciiTheme="minorBidi" w:hAnsiTheme="minorBidi" w:cstheme="minorBidi"/>
          <w:sz w:val="24"/>
          <w:szCs w:val="24"/>
        </w:rPr>
        <w:t xml:space="preserve">-Work on </w:t>
      </w:r>
      <w:del w:id="434" w:author="Pubsure" w:date="2021-06-24T07:50:00Z">
        <w:r w:rsidRPr="007A5497">
          <w:rPr>
            <w:rFonts w:asciiTheme="minorBidi" w:hAnsiTheme="minorBidi" w:cstheme="minorBidi"/>
            <w:sz w:val="24"/>
            <w:szCs w:val="24"/>
          </w:rPr>
          <w:delText xml:space="preserve">the </w:delText>
        </w:r>
      </w:del>
      <w:r w:rsidRPr="007A5497">
        <w:rPr>
          <w:rFonts w:asciiTheme="minorBidi" w:hAnsiTheme="minorBidi" w:cstheme="minorBidi"/>
          <w:sz w:val="24"/>
          <w:szCs w:val="24"/>
        </w:rPr>
        <w:t xml:space="preserve">functionalities in iterations called </w:t>
      </w:r>
      <w:ins w:id="435" w:author="Pubsure" w:date="2021-06-24T07:50:00Z">
        <w:r w:rsidRPr="007A5497">
          <w:rPr>
            <w:rFonts w:asciiTheme="minorBidi" w:hAnsiTheme="minorBidi" w:cstheme="minorBidi"/>
            <w:sz w:val="24"/>
            <w:szCs w:val="24"/>
          </w:rPr>
          <w:t>sprint</w:t>
        </w:r>
      </w:ins>
      <w:del w:id="436" w:author="Pubsure" w:date="2021-06-24T07:50:00Z">
        <w:r w:rsidRPr="00825949">
          <w:rPr>
            <w:sz w:val="24"/>
            <w:szCs w:val="24"/>
          </w:rPr>
          <w:delText>Sprint</w:delText>
        </w:r>
      </w:del>
    </w:p>
    <w:p w14:paraId="6D908B92"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 xml:space="preserve">-Each sprint always delivers a functional partial product called </w:t>
      </w:r>
      <w:ins w:id="437"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increment</w:t>
      </w:r>
      <w:ins w:id="438" w:author="Pubsure" w:date="2021-06-24T07:50:00Z">
        <w:r w:rsidRPr="00825949">
          <w:rPr>
            <w:rFonts w:asciiTheme="minorBidi" w:hAnsiTheme="minorBidi" w:cstheme="minorBidi"/>
            <w:sz w:val="24"/>
            <w:szCs w:val="24"/>
          </w:rPr>
          <w:t>.</w:t>
        </w:r>
      </w:ins>
    </w:p>
    <w:p w14:paraId="5D4764A9" w14:textId="77777777" w:rsidR="004678AB" w:rsidRPr="00825949" w:rsidRDefault="004678AB">
      <w:pPr>
        <w:ind w:left="720"/>
        <w:rPr>
          <w:sz w:val="24"/>
          <w:szCs w:val="24"/>
        </w:rPr>
      </w:pPr>
    </w:p>
    <w:p w14:paraId="16ED94B8" w14:textId="77777777" w:rsidR="004678AB" w:rsidRPr="00825949" w:rsidRDefault="00310D3E">
      <w:pPr>
        <w:ind w:left="720"/>
        <w:rPr>
          <w:b/>
          <w:bCs/>
          <w:sz w:val="24"/>
          <w:szCs w:val="24"/>
        </w:rPr>
      </w:pPr>
      <w:r w:rsidRPr="00825949">
        <w:rPr>
          <w:b/>
          <w:bCs/>
          <w:sz w:val="24"/>
          <w:szCs w:val="24"/>
        </w:rPr>
        <w:t>Scrum Roles</w:t>
      </w:r>
    </w:p>
    <w:p w14:paraId="336F0AD8" w14:textId="77777777" w:rsidR="004678AB" w:rsidRPr="00825949" w:rsidRDefault="00310D3E">
      <w:pPr>
        <w:rPr>
          <w:sz w:val="24"/>
          <w:szCs w:val="24"/>
        </w:rPr>
      </w:pPr>
      <w:r w:rsidRPr="00825949">
        <w:rPr>
          <w:sz w:val="24"/>
          <w:szCs w:val="24"/>
        </w:rPr>
        <w:tab/>
      </w:r>
    </w:p>
    <w:p w14:paraId="45FFDC8E"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Product </w:t>
      </w:r>
      <w:ins w:id="439" w:author="Pubsure" w:date="2021-06-24T07:50:00Z">
        <w:r w:rsidRPr="00825949">
          <w:rPr>
            <w:rFonts w:asciiTheme="minorBidi" w:hAnsiTheme="minorBidi" w:cstheme="minorBidi"/>
            <w:sz w:val="24"/>
            <w:szCs w:val="24"/>
          </w:rPr>
          <w:t>owner</w:t>
        </w:r>
      </w:ins>
      <w:del w:id="440" w:author="Pubsure" w:date="2021-06-24T07:50:00Z">
        <w:r w:rsidRPr="00825949">
          <w:rPr>
            <w:rFonts w:asciiTheme="minorBidi" w:hAnsiTheme="minorBidi" w:cstheme="minorBidi"/>
            <w:sz w:val="24"/>
            <w:szCs w:val="24"/>
          </w:rPr>
          <w:delText>Owner</w:delText>
        </w:r>
      </w:del>
      <w:r w:rsidRPr="00825949">
        <w:rPr>
          <w:rFonts w:asciiTheme="minorBidi" w:hAnsiTheme="minorBidi" w:cstheme="minorBidi"/>
          <w:sz w:val="24"/>
          <w:szCs w:val="24"/>
        </w:rPr>
        <w:t xml:space="preserve">: This person is responsible for defining the work and </w:t>
      </w:r>
      <w:del w:id="441" w:author="Pubsure" w:date="2021-06-24T07:50:00Z">
        <w:r w:rsidRPr="00825949">
          <w:rPr>
            <w:rFonts w:asciiTheme="minorBidi" w:hAnsiTheme="minorBidi" w:cstheme="minorBidi"/>
            <w:sz w:val="24"/>
            <w:szCs w:val="24"/>
          </w:rPr>
          <w:delText xml:space="preserve">then </w:delText>
        </w:r>
      </w:del>
      <w:r w:rsidRPr="00825949">
        <w:rPr>
          <w:rFonts w:asciiTheme="minorBidi" w:hAnsiTheme="minorBidi" w:cstheme="minorBidi"/>
          <w:sz w:val="24"/>
          <w:szCs w:val="24"/>
        </w:rPr>
        <w:t>prioritizing those tasks. They are clear on the goals of the project, as well as those of the customer market and organization.</w:t>
      </w:r>
    </w:p>
    <w:p w14:paraId="03BD167F"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Scrum Master: He plays the role of </w:t>
      </w:r>
      <w:ins w:id="442"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facilitator and guardian of the correct application. He is a product owner service. He </w:t>
      </w:r>
      <w:ins w:id="443" w:author="Pubsure" w:date="2021-06-24T07:50:00Z">
        <w:r w:rsidRPr="00825949">
          <w:rPr>
            <w:rFonts w:asciiTheme="minorBidi" w:hAnsiTheme="minorBidi" w:cstheme="minorBidi"/>
            <w:sz w:val="24"/>
            <w:szCs w:val="24"/>
          </w:rPr>
          <w:t>facilitated</w:t>
        </w:r>
      </w:ins>
      <w:del w:id="444" w:author="Pubsure" w:date="2021-06-24T07:50:00Z">
        <w:r w:rsidRPr="00825949">
          <w:rPr>
            <w:rFonts w:asciiTheme="minorBidi" w:hAnsiTheme="minorBidi" w:cstheme="minorBidi"/>
            <w:sz w:val="24"/>
            <w:szCs w:val="24"/>
          </w:rPr>
          <w:delText>facilitates</w:delText>
        </w:r>
      </w:del>
      <w:r w:rsidRPr="00825949">
        <w:rPr>
          <w:rFonts w:asciiTheme="minorBidi" w:hAnsiTheme="minorBidi" w:cstheme="minorBidi"/>
          <w:sz w:val="24"/>
          <w:szCs w:val="24"/>
        </w:rPr>
        <w:t xml:space="preserve"> interactions between members of the </w:t>
      </w:r>
      <w:ins w:id="445" w:author="Pubsure" w:date="2021-06-24T07:50:00Z">
        <w:r w:rsidRPr="00825949">
          <w:rPr>
            <w:rFonts w:asciiTheme="minorBidi" w:hAnsiTheme="minorBidi" w:cstheme="minorBidi"/>
            <w:sz w:val="24"/>
            <w:szCs w:val="24"/>
          </w:rPr>
          <w:t>scrum</w:t>
        </w:r>
      </w:ins>
      <w:del w:id="446"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team. He acts on the development process (development definitions of the duration of sprints, the agenda of scrum meetings ...)</w:t>
      </w:r>
    </w:p>
    <w:p w14:paraId="0814B0A0"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Development team: </w:t>
      </w:r>
      <w:ins w:id="447" w:author="Pubsure" w:date="2021-06-24T07:50:00Z">
        <w:r w:rsidRPr="00825949">
          <w:rPr>
            <w:rFonts w:asciiTheme="minorBidi" w:hAnsiTheme="minorBidi" w:cstheme="minorBidi"/>
            <w:sz w:val="24"/>
            <w:szCs w:val="24"/>
          </w:rPr>
          <w:t>The</w:t>
        </w:r>
      </w:ins>
      <w:del w:id="448"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development team is the heart of the scrum team, as </w:t>
      </w:r>
      <w:ins w:id="449" w:author="Pubsure" w:date="2021-06-24T07:50:00Z">
        <w:r w:rsidRPr="00825949">
          <w:rPr>
            <w:rFonts w:asciiTheme="minorBidi" w:hAnsiTheme="minorBidi" w:cstheme="minorBidi"/>
            <w:sz w:val="24"/>
            <w:szCs w:val="24"/>
          </w:rPr>
          <w:t>it</w:t>
        </w:r>
      </w:ins>
      <w:del w:id="450" w:author="Pubsure" w:date="2021-06-24T07:50:00Z">
        <w:r w:rsidRPr="00825949">
          <w:rPr>
            <w:rFonts w:asciiTheme="minorBidi" w:hAnsiTheme="minorBidi" w:cstheme="minorBidi"/>
            <w:sz w:val="24"/>
            <w:szCs w:val="24"/>
          </w:rPr>
          <w:delText>they</w:delText>
        </w:r>
      </w:del>
      <w:ins w:id="451" w:author="Pubsure" w:date="2021-06-24T07:50:00Z">
        <w:r w:rsidRPr="00825949">
          <w:rPr>
            <w:rFonts w:asciiTheme="minorBidi" w:hAnsiTheme="minorBidi" w:cstheme="minorBidi"/>
            <w:sz w:val="24"/>
            <w:szCs w:val="24"/>
          </w:rPr>
          <w:t xml:space="preserve"> is</w:t>
        </w:r>
      </w:ins>
      <w:del w:id="452" w:author="Pubsure" w:date="2021-06-24T07:50:00Z">
        <w:r w:rsidRPr="00825949">
          <w:rPr>
            <w:rFonts w:asciiTheme="minorBidi" w:hAnsiTheme="minorBidi" w:cstheme="minorBidi"/>
            <w:sz w:val="24"/>
            <w:szCs w:val="24"/>
          </w:rPr>
          <w:delText>’re the ones</w:delText>
        </w:r>
      </w:del>
      <w:r w:rsidRPr="00825949">
        <w:rPr>
          <w:rFonts w:asciiTheme="minorBidi" w:hAnsiTheme="minorBidi" w:cstheme="minorBidi"/>
          <w:sz w:val="24"/>
          <w:szCs w:val="24"/>
        </w:rPr>
        <w:t xml:space="preserve"> responsible for doing the actual project work. Each member of the team has </w:t>
      </w:r>
      <w:ins w:id="453" w:author="Pubsure" w:date="2021-06-24T07:50:00Z">
        <w:r w:rsidRPr="00825949">
          <w:rPr>
            <w:rFonts w:asciiTheme="minorBidi" w:hAnsiTheme="minorBidi" w:cstheme="minorBidi"/>
            <w:sz w:val="24"/>
            <w:szCs w:val="24"/>
          </w:rPr>
          <w:t>the</w:t>
        </w:r>
      </w:ins>
      <w:del w:id="454" w:author="Pubsure" w:date="2021-06-24T07:50:00Z">
        <w:r w:rsidRPr="00825949">
          <w:rPr>
            <w:rFonts w:asciiTheme="minorBidi" w:hAnsiTheme="minorBidi" w:cstheme="minorBidi"/>
            <w:sz w:val="24"/>
            <w:szCs w:val="24"/>
          </w:rPr>
          <w:delText>a</w:delText>
        </w:r>
      </w:del>
      <w:r w:rsidRPr="00825949">
        <w:rPr>
          <w:rFonts w:asciiTheme="minorBidi" w:hAnsiTheme="minorBidi" w:cstheme="minorBidi"/>
          <w:sz w:val="24"/>
          <w:szCs w:val="24"/>
        </w:rPr>
        <w:t xml:space="preserve"> skill that, together with other team members, combines to tackle all the needs of executing the project.</w:t>
      </w:r>
    </w:p>
    <w:p w14:paraId="1CC89D3B" w14:textId="77777777" w:rsidR="004678AB" w:rsidRDefault="004678AB">
      <w:pPr>
        <w:ind w:left="360"/>
        <w:rPr>
          <w:rFonts w:ascii="Bahnschrift" w:hAnsi="Bahnschrift"/>
          <w:b/>
          <w:bCs/>
          <w:sz w:val="26"/>
          <w:szCs w:val="26"/>
        </w:rPr>
      </w:pPr>
    </w:p>
    <w:p w14:paraId="57448F43" w14:textId="77777777" w:rsidR="004678AB" w:rsidRDefault="00310D3E">
      <w:pPr>
        <w:ind w:left="360"/>
        <w:rPr>
          <w:rFonts w:ascii="Bahnschrift" w:hAnsi="Bahnschrift"/>
          <w:b/>
          <w:bCs/>
          <w:sz w:val="26"/>
          <w:szCs w:val="26"/>
        </w:rPr>
      </w:pPr>
      <w:r>
        <w:rPr>
          <w:rFonts w:ascii="Bahnschrift" w:hAnsi="Bahnschrift"/>
          <w:b/>
          <w:bCs/>
          <w:sz w:val="26"/>
          <w:szCs w:val="26"/>
        </w:rPr>
        <w:t>Our choice</w:t>
      </w:r>
    </w:p>
    <w:p w14:paraId="7C38EB55" w14:textId="77777777" w:rsidR="004678AB" w:rsidRDefault="00310D3E">
      <w:pPr>
        <w:rPr>
          <w:rFonts w:ascii="Arial" w:hAnsi="Arial"/>
          <w:sz w:val="24"/>
          <w:szCs w:val="24"/>
        </w:rPr>
      </w:pPr>
      <w:r>
        <w:rPr>
          <w:rFonts w:ascii="Arial" w:hAnsi="Arial"/>
          <w:sz w:val="24"/>
          <w:szCs w:val="24"/>
        </w:rPr>
        <w:t xml:space="preserve">We chose the </w:t>
      </w:r>
      <w:ins w:id="455" w:author="Pubsure" w:date="2021-06-24T07:50:00Z">
        <w:r>
          <w:rPr>
            <w:rFonts w:ascii="Arial" w:hAnsi="Arial"/>
            <w:sz w:val="24"/>
            <w:szCs w:val="24"/>
          </w:rPr>
          <w:t>scrum</w:t>
        </w:r>
      </w:ins>
      <w:del w:id="456" w:author="Pubsure" w:date="2021-06-24T07:50:00Z">
        <w:r>
          <w:rPr>
            <w:rFonts w:ascii="Arial" w:hAnsi="Arial"/>
            <w:sz w:val="24"/>
            <w:szCs w:val="24"/>
          </w:rPr>
          <w:delText>Scrum</w:delText>
        </w:r>
      </w:del>
      <w:r>
        <w:rPr>
          <w:rFonts w:ascii="Arial" w:hAnsi="Arial"/>
          <w:sz w:val="24"/>
          <w:szCs w:val="24"/>
        </w:rPr>
        <w:t xml:space="preserve"> </w:t>
      </w:r>
      <w:ins w:id="457" w:author="Pubsure" w:date="2021-06-24T07:50:00Z">
        <w:r>
          <w:rPr>
            <w:rFonts w:ascii="Arial" w:hAnsi="Arial"/>
            <w:sz w:val="24"/>
            <w:szCs w:val="24"/>
          </w:rPr>
          <w:t>methodology</w:t>
        </w:r>
      </w:ins>
      <w:del w:id="458" w:author="Pubsure" w:date="2021-06-24T07:50:00Z">
        <w:r>
          <w:rPr>
            <w:rFonts w:ascii="Arial" w:hAnsi="Arial"/>
            <w:sz w:val="24"/>
            <w:szCs w:val="24"/>
          </w:rPr>
          <w:delText>Methodology</w:delText>
        </w:r>
      </w:del>
      <w:r>
        <w:rPr>
          <w:rFonts w:ascii="Arial" w:hAnsi="Arial"/>
          <w:sz w:val="24"/>
          <w:szCs w:val="24"/>
        </w:rPr>
        <w:t xml:space="preserve"> as it is the closest methodology to how we planned our tasks and </w:t>
      </w:r>
      <w:ins w:id="459" w:author="Pubsure" w:date="2021-06-24T07:50:00Z">
        <w:r>
          <w:rPr>
            <w:rFonts w:ascii="Arial" w:hAnsi="Arial"/>
            <w:sz w:val="24"/>
            <w:szCs w:val="24"/>
          </w:rPr>
          <w:t>timelines</w:t>
        </w:r>
      </w:ins>
      <w:del w:id="460" w:author="Pubsure" w:date="2021-06-24T07:50:00Z">
        <w:r>
          <w:rPr>
            <w:rFonts w:ascii="Arial" w:hAnsi="Arial"/>
            <w:sz w:val="24"/>
            <w:szCs w:val="24"/>
          </w:rPr>
          <w:delText>timeline</w:delText>
        </w:r>
      </w:del>
      <w:r>
        <w:rPr>
          <w:rFonts w:ascii="Arial" w:hAnsi="Arial"/>
          <w:sz w:val="24"/>
          <w:szCs w:val="24"/>
        </w:rPr>
        <w:t>.</w:t>
      </w:r>
    </w:p>
    <w:p w14:paraId="2EA90E98" w14:textId="77777777" w:rsidR="004678AB" w:rsidRDefault="004678AB">
      <w:pPr>
        <w:rPr>
          <w:sz w:val="24"/>
          <w:szCs w:val="24"/>
          <w:lang w:bidi="ar-TN"/>
        </w:rPr>
      </w:pPr>
    </w:p>
    <w:p w14:paraId="26A1BAA8" w14:textId="77777777" w:rsidR="004678AB" w:rsidRDefault="00310D3E">
      <w:r>
        <w:rPr>
          <w:rFonts w:ascii="Bahnschrift" w:hAnsi="Bahnschrift"/>
          <w:b/>
          <w:bCs/>
          <w:sz w:val="28"/>
          <w:szCs w:val="28"/>
          <w:lang w:bidi="ar-TN"/>
        </w:rPr>
        <w:t xml:space="preserve">      </w:t>
      </w:r>
      <w:bookmarkStart w:id="461" w:name="_Toc75356600"/>
      <w:bookmarkStart w:id="462" w:name="_Toc75356840"/>
      <w:bookmarkStart w:id="463" w:name="_Toc75356931"/>
      <w:r>
        <w:rPr>
          <w:rStyle w:val="Heading2Char"/>
          <w:rFonts w:eastAsia="Calibri"/>
        </w:rPr>
        <w:t>1.9conclusion</w:t>
      </w:r>
      <w:bookmarkEnd w:id="461"/>
      <w:bookmarkEnd w:id="462"/>
      <w:bookmarkEnd w:id="463"/>
    </w:p>
    <w:p w14:paraId="258285EA"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 xml:space="preserve">In </w:t>
      </w:r>
      <w:ins w:id="464" w:author="Pubsure" w:date="2021-06-24T07:50:00Z">
        <w:r w:rsidRPr="00825949">
          <w:rPr>
            <w:rFonts w:asciiTheme="minorBidi" w:hAnsiTheme="minorBidi" w:cstheme="minorBidi"/>
            <w:sz w:val="24"/>
            <w:szCs w:val="24"/>
            <w:lang w:bidi="ar-TN"/>
          </w:rPr>
          <w:t>this</w:t>
        </w:r>
      </w:ins>
      <w:del w:id="465" w:author="Pubsure" w:date="2021-06-24T07:50:00Z">
        <w:r w:rsidRPr="00825949">
          <w:rPr>
            <w:rFonts w:asciiTheme="minorBidi" w:hAnsiTheme="minorBidi" w:cstheme="minorBidi"/>
            <w:sz w:val="24"/>
            <w:szCs w:val="24"/>
            <w:lang w:bidi="ar-TN"/>
          </w:rPr>
          <w:delText>the</w:delText>
        </w:r>
      </w:del>
      <w:r w:rsidRPr="00825949">
        <w:rPr>
          <w:rFonts w:asciiTheme="minorBidi" w:hAnsiTheme="minorBidi" w:cstheme="minorBidi"/>
          <w:sz w:val="24"/>
          <w:szCs w:val="24"/>
          <w:lang w:bidi="ar-TN"/>
        </w:rPr>
        <w:t xml:space="preserve"> chapter, we </w:t>
      </w:r>
      <w:ins w:id="466" w:author="Pubsure" w:date="2021-06-24T07:50:00Z">
        <w:r w:rsidRPr="00825949">
          <w:rPr>
            <w:rFonts w:asciiTheme="minorBidi" w:hAnsiTheme="minorBidi" w:cstheme="minorBidi"/>
            <w:sz w:val="24"/>
            <w:szCs w:val="24"/>
            <w:lang w:bidi="ar-TN"/>
          </w:rPr>
          <w:t>present</w:t>
        </w:r>
      </w:ins>
      <w:del w:id="467" w:author="Pubsure" w:date="2021-06-24T07:50:00Z">
        <w:r w:rsidRPr="00825949">
          <w:rPr>
            <w:rFonts w:asciiTheme="minorBidi" w:hAnsiTheme="minorBidi" w:cstheme="minorBidi"/>
            <w:sz w:val="24"/>
            <w:szCs w:val="24"/>
            <w:lang w:bidi="ar-TN"/>
          </w:rPr>
          <w:delText>presented</w:delText>
        </w:r>
      </w:del>
      <w:r w:rsidRPr="00825949">
        <w:rPr>
          <w:rFonts w:asciiTheme="minorBidi" w:hAnsiTheme="minorBidi" w:cstheme="minorBidi"/>
          <w:sz w:val="24"/>
          <w:szCs w:val="24"/>
          <w:lang w:bidi="ar-TN"/>
        </w:rPr>
        <w:t xml:space="preserve"> the host company as well as the general context of the work, followed by a study of the existing solution that </w:t>
      </w:r>
      <w:ins w:id="468" w:author="Pubsure" w:date="2021-06-24T07:50:00Z">
        <w:r w:rsidRPr="00825949">
          <w:rPr>
            <w:rFonts w:asciiTheme="minorBidi" w:hAnsiTheme="minorBidi" w:cstheme="minorBidi"/>
            <w:sz w:val="24"/>
            <w:szCs w:val="24"/>
            <w:lang w:bidi="ar-TN"/>
          </w:rPr>
          <w:t>is</w:t>
        </w:r>
      </w:ins>
      <w:del w:id="469" w:author="Pubsure" w:date="2021-06-24T07:50:00Z">
        <w:r w:rsidRPr="00825949">
          <w:rPr>
            <w:rFonts w:asciiTheme="minorBidi" w:hAnsiTheme="minorBidi" w:cstheme="minorBidi"/>
            <w:sz w:val="24"/>
            <w:szCs w:val="24"/>
            <w:lang w:bidi="ar-TN"/>
          </w:rPr>
          <w:delText>are</w:delText>
        </w:r>
      </w:del>
      <w:r w:rsidRPr="00825949">
        <w:rPr>
          <w:rFonts w:asciiTheme="minorBidi" w:hAnsiTheme="minorBidi" w:cstheme="minorBidi"/>
          <w:sz w:val="24"/>
          <w:szCs w:val="24"/>
          <w:lang w:bidi="ar-TN"/>
        </w:rPr>
        <w:t xml:space="preserve"> close to our application, and we </w:t>
      </w:r>
      <w:ins w:id="470" w:author="Pubsure" w:date="2021-06-24T07:50:00Z">
        <w:r w:rsidRPr="00825949">
          <w:rPr>
            <w:rFonts w:asciiTheme="minorBidi" w:hAnsiTheme="minorBidi" w:cstheme="minorBidi"/>
            <w:sz w:val="24"/>
            <w:szCs w:val="24"/>
            <w:lang w:bidi="ar-TN"/>
          </w:rPr>
          <w:t>define</w:t>
        </w:r>
      </w:ins>
      <w:del w:id="471" w:author="Pubsure" w:date="2021-06-24T07:50:00Z">
        <w:r w:rsidRPr="00825949">
          <w:rPr>
            <w:rFonts w:asciiTheme="minorBidi" w:hAnsiTheme="minorBidi" w:cstheme="minorBidi"/>
            <w:sz w:val="24"/>
            <w:szCs w:val="24"/>
            <w:lang w:bidi="ar-TN"/>
          </w:rPr>
          <w:delText>defined</w:delText>
        </w:r>
      </w:del>
      <w:r w:rsidRPr="00825949">
        <w:rPr>
          <w:rFonts w:asciiTheme="minorBidi" w:hAnsiTheme="minorBidi" w:cstheme="minorBidi"/>
          <w:sz w:val="24"/>
          <w:szCs w:val="24"/>
          <w:lang w:bidi="ar-TN"/>
        </w:rPr>
        <w:t xml:space="preserve"> our work methodology</w:t>
      </w:r>
      <w:ins w:id="47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finally</w:t>
      </w:r>
      <w:ins w:id="473"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we </w:t>
      </w:r>
      <w:ins w:id="474" w:author="Pubsure" w:date="2021-06-24T07:50:00Z">
        <w:r w:rsidRPr="00825949">
          <w:rPr>
            <w:rFonts w:asciiTheme="minorBidi" w:hAnsiTheme="minorBidi" w:cstheme="minorBidi"/>
            <w:sz w:val="24"/>
            <w:szCs w:val="24"/>
            <w:lang w:bidi="ar-TN"/>
          </w:rPr>
          <w:t>describe</w:t>
        </w:r>
      </w:ins>
      <w:del w:id="475" w:author="Pubsure" w:date="2021-06-24T07:50:00Z">
        <w:r w:rsidRPr="00825949">
          <w:rPr>
            <w:rFonts w:asciiTheme="minorBidi" w:hAnsiTheme="minorBidi" w:cstheme="minorBidi"/>
            <w:sz w:val="24"/>
            <w:szCs w:val="24"/>
            <w:lang w:bidi="ar-TN"/>
          </w:rPr>
          <w:delText>described</w:delText>
        </w:r>
      </w:del>
      <w:r w:rsidRPr="00825949">
        <w:rPr>
          <w:rFonts w:asciiTheme="minorBidi" w:hAnsiTheme="minorBidi" w:cstheme="minorBidi"/>
          <w:sz w:val="24"/>
          <w:szCs w:val="24"/>
          <w:lang w:bidi="ar-TN"/>
        </w:rPr>
        <w:t xml:space="preserve"> the different technologies used in this project.</w:t>
      </w:r>
    </w:p>
    <w:p w14:paraId="1B583568" w14:textId="77777777" w:rsidR="004678AB" w:rsidRDefault="004678AB">
      <w:pPr>
        <w:pageBreakBefore/>
        <w:suppressAutoHyphens w:val="0"/>
        <w:rPr>
          <w:lang w:bidi="ar-TN"/>
        </w:rPr>
      </w:pPr>
    </w:p>
    <w:p w14:paraId="220590A1" w14:textId="77777777" w:rsidR="004678AB" w:rsidRDefault="00310D3E">
      <w:pPr>
        <w:pStyle w:val="Heading1"/>
      </w:pPr>
      <w:bookmarkStart w:id="476" w:name="_Toc75356601"/>
      <w:bookmarkStart w:id="477" w:name="_Toc75356841"/>
      <w:bookmarkStart w:id="478" w:name="_Toc75356932"/>
      <w:del w:id="479" w:author="Pubsure" w:date="2021-06-24T07:50:00Z">
        <w:r>
          <w:delText xml:space="preserve">: </w:delText>
        </w:r>
      </w:del>
      <w:bookmarkStart w:id="480" w:name="_Toc75585022"/>
      <w:bookmarkStart w:id="481" w:name="_Toc75585315"/>
      <w:bookmarkStart w:id="482" w:name="_Hlk75115267"/>
      <w:ins w:id="483" w:author="Pubsure" w:date="2021-06-24T07:50:00Z">
        <w:r>
          <w:t>Specifications</w:t>
        </w:r>
      </w:ins>
      <w:del w:id="484" w:author="Pubsure" w:date="2021-06-24T07:50:00Z">
        <w:r>
          <w:delText>Specification</w:delText>
        </w:r>
      </w:del>
      <w:r>
        <w:t xml:space="preserve"> and </w:t>
      </w:r>
      <w:ins w:id="485" w:author="Pubsure" w:date="2021-06-24T07:50:00Z">
        <w:r>
          <w:t>Conceptions</w:t>
        </w:r>
      </w:ins>
      <w:bookmarkEnd w:id="480"/>
      <w:bookmarkEnd w:id="481"/>
      <w:del w:id="486" w:author="Pubsure" w:date="2021-06-24T07:50:00Z">
        <w:r>
          <w:delText>Conception</w:delText>
        </w:r>
      </w:del>
      <w:bookmarkEnd w:id="476"/>
      <w:bookmarkEnd w:id="477"/>
      <w:bookmarkEnd w:id="478"/>
      <w:bookmarkEnd w:id="482"/>
    </w:p>
    <w:p w14:paraId="4A8A2CA8" w14:textId="77777777" w:rsidR="004678AB" w:rsidRDefault="004678AB"/>
    <w:p w14:paraId="31DFFD67" w14:textId="77777777" w:rsidR="004678AB" w:rsidRDefault="004678AB">
      <w:pPr>
        <w:rPr>
          <w:sz w:val="32"/>
          <w:szCs w:val="32"/>
        </w:rPr>
      </w:pPr>
    </w:p>
    <w:p w14:paraId="7909201F" w14:textId="7675E0EE" w:rsidR="004678AB" w:rsidRDefault="00310D3E">
      <w:r>
        <w:rPr>
          <w:rFonts w:ascii="Bahnschrift" w:hAnsi="Bahnschrift"/>
          <w:b/>
          <w:bCs/>
          <w:sz w:val="32"/>
          <w:szCs w:val="32"/>
        </w:rPr>
        <w:t xml:space="preserve"> </w:t>
      </w:r>
      <w:bookmarkStart w:id="487" w:name="_Toc75356602"/>
      <w:bookmarkStart w:id="488" w:name="_Toc75356842"/>
      <w:bookmarkStart w:id="489" w:name="_Toc75356933"/>
      <w:r>
        <w:rPr>
          <w:rStyle w:val="Heading2Char"/>
          <w:rFonts w:eastAsia="Calibri"/>
        </w:rPr>
        <w:t>2.1</w:t>
      </w:r>
      <w:r w:rsidR="001D4B23">
        <w:rPr>
          <w:rStyle w:val="Heading2Char"/>
          <w:rFonts w:eastAsia="Calibri"/>
        </w:rPr>
        <w:t xml:space="preserve"> </w:t>
      </w:r>
      <w:r>
        <w:rPr>
          <w:rStyle w:val="Heading2Char"/>
          <w:rFonts w:eastAsia="Calibri"/>
        </w:rPr>
        <w:t>Introduction</w:t>
      </w:r>
      <w:bookmarkEnd w:id="487"/>
      <w:bookmarkEnd w:id="488"/>
      <w:bookmarkEnd w:id="489"/>
    </w:p>
    <w:p w14:paraId="6E223E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presenting the general context of our project, we will dedicate this chapter to </w:t>
      </w:r>
      <w:ins w:id="490" w:author="Pubsure" w:date="2021-06-24T07:50:00Z">
        <w:r w:rsidRPr="00825949">
          <w:rPr>
            <w:rFonts w:asciiTheme="minorBidi" w:hAnsiTheme="minorBidi" w:cstheme="minorBidi"/>
            <w:sz w:val="24"/>
            <w:szCs w:val="24"/>
          </w:rPr>
          <w:t xml:space="preserve">formally </w:t>
        </w:r>
      </w:ins>
      <w:r w:rsidRPr="00825949">
        <w:rPr>
          <w:rFonts w:asciiTheme="minorBidi" w:hAnsiTheme="minorBidi" w:cstheme="minorBidi"/>
          <w:sz w:val="24"/>
          <w:szCs w:val="24"/>
        </w:rPr>
        <w:t>present our project</w:t>
      </w:r>
      <w:del w:id="491" w:author="Pubsure" w:date="2021-06-24T07:50:00Z">
        <w:r w:rsidRPr="00825949">
          <w:rPr>
            <w:rFonts w:asciiTheme="minorBidi" w:hAnsiTheme="minorBidi" w:cstheme="minorBidi"/>
            <w:sz w:val="24"/>
            <w:szCs w:val="24"/>
          </w:rPr>
          <w:delText xml:space="preserve"> in a formal way</w:delText>
        </w:r>
      </w:del>
      <w:r w:rsidRPr="00825949">
        <w:rPr>
          <w:rFonts w:asciiTheme="minorBidi" w:hAnsiTheme="minorBidi" w:cstheme="minorBidi"/>
          <w:sz w:val="24"/>
          <w:szCs w:val="24"/>
        </w:rPr>
        <w:t xml:space="preserve">. We will </w:t>
      </w:r>
      <w:ins w:id="492" w:author="Pubsure" w:date="2021-06-24T07:50:00Z">
        <w:r w:rsidRPr="00825949">
          <w:rPr>
            <w:rFonts w:asciiTheme="minorBidi" w:hAnsiTheme="minorBidi" w:cstheme="minorBidi"/>
            <w:sz w:val="24"/>
            <w:szCs w:val="24"/>
          </w:rPr>
          <w:t>perform</w:t>
        </w:r>
      </w:ins>
      <w:del w:id="493" w:author="Pubsure" w:date="2021-06-24T07:50:00Z">
        <w:r w:rsidRPr="00825949">
          <w:rPr>
            <w:rFonts w:asciiTheme="minorBidi" w:hAnsiTheme="minorBidi" w:cstheme="minorBidi"/>
            <w:sz w:val="24"/>
            <w:szCs w:val="24"/>
          </w:rPr>
          <w:delText>do</w:delText>
        </w:r>
      </w:del>
      <w:r w:rsidRPr="00825949">
        <w:rPr>
          <w:rFonts w:asciiTheme="minorBidi" w:hAnsiTheme="minorBidi" w:cstheme="minorBidi"/>
          <w:sz w:val="24"/>
          <w:szCs w:val="24"/>
        </w:rPr>
        <w:t xml:space="preserve"> a detailed and complete analysis of different needs related to our application</w:t>
      </w:r>
      <w:ins w:id="49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will include</w:t>
      </w:r>
      <w:ins w:id="495" w:author="Pubsure" w:date="2021-06-24T07:50:00Z">
        <w:r w:rsidRPr="00825949">
          <w:rPr>
            <w:rFonts w:asciiTheme="minorBidi" w:hAnsiTheme="minorBidi" w:cstheme="minorBidi"/>
            <w:sz w:val="24"/>
            <w:szCs w:val="24"/>
          </w:rPr>
          <w:t xml:space="preserve"> the following</w:t>
        </w:r>
      </w:ins>
      <w:r w:rsidRPr="00825949">
        <w:rPr>
          <w:rFonts w:asciiTheme="minorBidi" w:hAnsiTheme="minorBidi" w:cstheme="minorBidi"/>
          <w:sz w:val="24"/>
          <w:szCs w:val="24"/>
        </w:rPr>
        <w:t>:</w:t>
      </w:r>
    </w:p>
    <w:p w14:paraId="32D5A32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 specifying the functional and non-functional requirements of </w:t>
      </w:r>
      <w:ins w:id="496" w:author="Pubsure" w:date="2021-06-24T07:50:00Z">
        <w:r w:rsidRPr="00825949">
          <w:rPr>
            <w:rFonts w:asciiTheme="minorBidi" w:hAnsiTheme="minorBidi" w:cstheme="minorBidi"/>
            <w:sz w:val="24"/>
            <w:szCs w:val="24"/>
          </w:rPr>
          <w:t>the proposed</w:t>
        </w:r>
      </w:ins>
      <w:del w:id="497" w:author="Pubsure" w:date="2021-06-24T07:50:00Z">
        <w:r w:rsidRPr="00825949">
          <w:rPr>
            <w:rFonts w:asciiTheme="minorBidi" w:hAnsiTheme="minorBidi" w:cstheme="minorBidi"/>
            <w:sz w:val="24"/>
            <w:szCs w:val="24"/>
          </w:rPr>
          <w:delText>our</w:delText>
        </w:r>
      </w:del>
      <w:r w:rsidRPr="00825949">
        <w:rPr>
          <w:rFonts w:asciiTheme="minorBidi" w:hAnsiTheme="minorBidi" w:cstheme="minorBidi"/>
          <w:sz w:val="24"/>
          <w:szCs w:val="24"/>
        </w:rPr>
        <w:t xml:space="preserve"> system</w:t>
      </w:r>
      <w:del w:id="498" w:author="Pubsure" w:date="2021-06-24T07:50:00Z">
        <w:r w:rsidRPr="00825949">
          <w:rPr>
            <w:rFonts w:asciiTheme="minorBidi" w:hAnsiTheme="minorBidi" w:cstheme="minorBidi"/>
            <w:sz w:val="24"/>
            <w:szCs w:val="24"/>
          </w:rPr>
          <w:delText>.</w:delText>
        </w:r>
      </w:del>
    </w:p>
    <w:p w14:paraId="48E0F5E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del w:id="499"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w:t>
      </w:r>
      <w:ins w:id="500" w:author="Pubsure" w:date="2021-06-24T07:50:00Z">
        <w:r w:rsidRPr="00825949">
          <w:rPr>
            <w:rFonts w:asciiTheme="minorBidi" w:hAnsiTheme="minorBidi" w:cstheme="minorBidi"/>
            <w:sz w:val="24"/>
            <w:szCs w:val="24"/>
          </w:rPr>
          <w:t>Identification</w:t>
        </w:r>
      </w:ins>
      <w:del w:id="501" w:author="Pubsure" w:date="2021-06-24T07:50:00Z">
        <w:r w:rsidRPr="00825949">
          <w:rPr>
            <w:rFonts w:asciiTheme="minorBidi" w:hAnsiTheme="minorBidi" w:cstheme="minorBidi"/>
            <w:sz w:val="24"/>
            <w:szCs w:val="24"/>
          </w:rPr>
          <w:delText>identification</w:delText>
        </w:r>
      </w:del>
      <w:r w:rsidRPr="00825949">
        <w:rPr>
          <w:rFonts w:asciiTheme="minorBidi" w:hAnsiTheme="minorBidi" w:cstheme="minorBidi"/>
          <w:sz w:val="24"/>
          <w:szCs w:val="24"/>
        </w:rPr>
        <w:t xml:space="preserve"> of the main actors </w:t>
      </w:r>
      <w:del w:id="502" w:author="Pubsure" w:date="2021-06-24T07:50:00Z">
        <w:r w:rsidRPr="00825949">
          <w:rPr>
            <w:rFonts w:asciiTheme="minorBidi" w:hAnsiTheme="minorBidi" w:cstheme="minorBidi"/>
            <w:sz w:val="24"/>
            <w:szCs w:val="24"/>
          </w:rPr>
          <w:delText xml:space="preserve">that </w:delText>
        </w:r>
      </w:del>
      <w:ins w:id="503" w:author="Pubsure" w:date="2021-06-24T07:50:00Z">
        <w:r w:rsidRPr="00825949">
          <w:rPr>
            <w:rFonts w:asciiTheme="minorBidi" w:hAnsiTheme="minorBidi" w:cstheme="minorBidi"/>
            <w:sz w:val="24"/>
            <w:szCs w:val="24"/>
          </w:rPr>
          <w:t>interacting</w:t>
        </w:r>
      </w:ins>
      <w:del w:id="504" w:author="Pubsure" w:date="2021-06-24T07:50:00Z">
        <w:r w:rsidRPr="00825949">
          <w:rPr>
            <w:rFonts w:asciiTheme="minorBidi" w:hAnsiTheme="minorBidi" w:cstheme="minorBidi"/>
            <w:sz w:val="24"/>
            <w:szCs w:val="24"/>
          </w:rPr>
          <w:delText>are going to interact</w:delText>
        </w:r>
      </w:del>
      <w:r w:rsidRPr="00825949">
        <w:rPr>
          <w:rFonts w:asciiTheme="minorBidi" w:hAnsiTheme="minorBidi" w:cstheme="minorBidi"/>
          <w:sz w:val="24"/>
          <w:szCs w:val="24"/>
        </w:rPr>
        <w:t xml:space="preserve"> with our application.</w:t>
      </w:r>
    </w:p>
    <w:p w14:paraId="79462D27"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505" w:author="Pubsure" w:date="2021-06-24T07:50:00Z">
        <w:r w:rsidRPr="00825949">
          <w:rPr>
            <w:rFonts w:asciiTheme="minorBidi" w:hAnsiTheme="minorBidi" w:cstheme="minorBidi"/>
            <w:sz w:val="24"/>
            <w:szCs w:val="24"/>
          </w:rPr>
          <w:t>Presentation</w:t>
        </w:r>
      </w:ins>
      <w:del w:id="506" w:author="Pubsure" w:date="2021-06-24T07:50:00Z">
        <w:r w:rsidRPr="00825949">
          <w:rPr>
            <w:rFonts w:asciiTheme="minorBidi" w:hAnsiTheme="minorBidi" w:cstheme="minorBidi"/>
            <w:sz w:val="24"/>
            <w:szCs w:val="24"/>
          </w:rPr>
          <w:delText>presentation</w:delText>
        </w:r>
      </w:del>
      <w:r w:rsidRPr="00825949">
        <w:rPr>
          <w:rFonts w:asciiTheme="minorBidi" w:hAnsiTheme="minorBidi" w:cstheme="minorBidi"/>
          <w:sz w:val="24"/>
          <w:szCs w:val="24"/>
        </w:rPr>
        <w:t xml:space="preserve"> of </w:t>
      </w:r>
      <w:del w:id="507"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global use case diagram</w:t>
      </w:r>
    </w:p>
    <w:p w14:paraId="143F1EA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-presentation of different detailed </w:t>
      </w:r>
      <w:ins w:id="508" w:author="Pubsure" w:date="2021-06-24T07:50:00Z">
        <w:r w:rsidRPr="00825949">
          <w:rPr>
            <w:rFonts w:asciiTheme="minorBidi" w:hAnsiTheme="minorBidi" w:cstheme="minorBidi"/>
            <w:sz w:val="24"/>
            <w:szCs w:val="24"/>
          </w:rPr>
          <w:t>use-case</w:t>
        </w:r>
      </w:ins>
      <w:del w:id="509"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diagrams</w:t>
      </w:r>
      <w:ins w:id="510" w:author="Pubsure" w:date="2021-06-24T07:50:00Z">
        <w:r w:rsidRPr="00825949">
          <w:rPr>
            <w:rFonts w:asciiTheme="minorBidi" w:hAnsiTheme="minorBidi" w:cstheme="minorBidi"/>
            <w:sz w:val="24"/>
            <w:szCs w:val="24"/>
          </w:rPr>
          <w:t>.</w:t>
        </w:r>
      </w:ins>
    </w:p>
    <w:p w14:paraId="54873B97" w14:textId="77777777" w:rsidR="004678AB" w:rsidRDefault="004678AB">
      <w:pPr>
        <w:rPr>
          <w:sz w:val="26"/>
          <w:szCs w:val="26"/>
        </w:rPr>
      </w:pPr>
    </w:p>
    <w:p w14:paraId="6305EAAB" w14:textId="77777777" w:rsidR="004678AB" w:rsidRDefault="004678AB">
      <w:pPr>
        <w:rPr>
          <w:sz w:val="26"/>
          <w:szCs w:val="26"/>
        </w:rPr>
      </w:pPr>
    </w:p>
    <w:p w14:paraId="750881A7" w14:textId="5E30AB2D" w:rsidR="004678AB" w:rsidRDefault="00310D3E">
      <w:r>
        <w:rPr>
          <w:rFonts w:ascii="Bahnschrift" w:hAnsi="Bahnschrift"/>
          <w:b/>
          <w:bCs/>
          <w:sz w:val="32"/>
          <w:szCs w:val="32"/>
        </w:rPr>
        <w:t xml:space="preserve"> </w:t>
      </w:r>
      <w:bookmarkStart w:id="511" w:name="_Toc75356603"/>
      <w:bookmarkStart w:id="512" w:name="_Toc75356843"/>
      <w:bookmarkStart w:id="513" w:name="_Toc75356934"/>
      <w:r>
        <w:rPr>
          <w:rStyle w:val="Heading2Char"/>
          <w:rFonts w:eastAsia="Calibri"/>
        </w:rPr>
        <w:t>2.2</w:t>
      </w:r>
      <w:r w:rsidR="001D4B23">
        <w:rPr>
          <w:rStyle w:val="Heading2Char"/>
          <w:rFonts w:eastAsia="Calibri"/>
        </w:rPr>
        <w:t xml:space="preserve"> </w:t>
      </w:r>
      <w:r>
        <w:rPr>
          <w:rStyle w:val="Heading2Char"/>
          <w:rFonts w:eastAsia="Calibri"/>
        </w:rPr>
        <w:t>Functional requirements</w:t>
      </w:r>
      <w:bookmarkEnd w:id="511"/>
      <w:bookmarkEnd w:id="512"/>
      <w:bookmarkEnd w:id="513"/>
    </w:p>
    <w:p w14:paraId="6262D435" w14:textId="77777777" w:rsidR="004678AB" w:rsidRDefault="004678AB">
      <w:pPr>
        <w:rPr>
          <w:rFonts w:ascii="Bahnschrift" w:hAnsi="Bahnschrift"/>
          <w:b/>
          <w:bCs/>
          <w:sz w:val="32"/>
          <w:szCs w:val="32"/>
        </w:rPr>
      </w:pPr>
    </w:p>
    <w:p w14:paraId="0473EED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the following, we will present the functional requirements of our project.   </w:t>
      </w:r>
    </w:p>
    <w:p w14:paraId="6E9F668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Functional requirements express the actions that the system must execute in response to user requests. In our case, our application must </w:t>
      </w:r>
      <w:ins w:id="514" w:author="Pubsure" w:date="2021-06-24T07:50:00Z">
        <w:r w:rsidRPr="00310D3E">
          <w:rPr>
            <w:rFonts w:asciiTheme="minorBidi" w:hAnsiTheme="minorBidi" w:cstheme="minorBidi"/>
            <w:sz w:val="24"/>
            <w:szCs w:val="24"/>
          </w:rPr>
          <w:t>satisfy</w:t>
        </w:r>
      </w:ins>
      <w:del w:id="515" w:author="Pubsure" w:date="2021-06-24T07:50:00Z">
        <w:r w:rsidRPr="00310D3E">
          <w:rPr>
            <w:rFonts w:asciiTheme="minorBidi" w:hAnsiTheme="minorBidi" w:cstheme="minorBidi"/>
            <w:sz w:val="24"/>
            <w:szCs w:val="24"/>
          </w:rPr>
          <w:delText>respond to</w:delText>
        </w:r>
      </w:del>
      <w:r w:rsidRPr="00310D3E">
        <w:rPr>
          <w:rFonts w:asciiTheme="minorBidi" w:hAnsiTheme="minorBidi" w:cstheme="minorBidi"/>
          <w:sz w:val="24"/>
          <w:szCs w:val="24"/>
        </w:rPr>
        <w:t xml:space="preserve"> the following </w:t>
      </w:r>
      <w:ins w:id="516" w:author="Pubsure" w:date="2021-06-24T07:50:00Z">
        <w:r w:rsidRPr="00310D3E">
          <w:rPr>
            <w:rFonts w:asciiTheme="minorBidi" w:hAnsiTheme="minorBidi" w:cstheme="minorBidi"/>
            <w:sz w:val="24"/>
            <w:szCs w:val="24"/>
          </w:rPr>
          <w:t>requirements</w:t>
        </w:r>
      </w:ins>
      <w:del w:id="517" w:author="Pubsure" w:date="2021-06-24T07:50:00Z">
        <w:r w:rsidRPr="00310D3E">
          <w:rPr>
            <w:rFonts w:asciiTheme="minorBidi" w:hAnsiTheme="minorBidi" w:cstheme="minorBidi"/>
            <w:sz w:val="24"/>
            <w:szCs w:val="24"/>
          </w:rPr>
          <w:delText>needs</w:delText>
        </w:r>
      </w:del>
      <w:r w:rsidRPr="00310D3E">
        <w:rPr>
          <w:rFonts w:asciiTheme="minorBidi" w:hAnsiTheme="minorBidi" w:cstheme="minorBidi"/>
          <w:sz w:val="24"/>
          <w:szCs w:val="24"/>
        </w:rPr>
        <w:t>:</w:t>
      </w:r>
    </w:p>
    <w:p w14:paraId="742E405B" w14:textId="77777777" w:rsidR="004678AB" w:rsidRPr="00310D3E" w:rsidRDefault="004678AB">
      <w:pPr>
        <w:rPr>
          <w:rFonts w:asciiTheme="minorBidi" w:hAnsiTheme="minorBidi" w:cstheme="minorBidi"/>
          <w:sz w:val="24"/>
          <w:szCs w:val="24"/>
        </w:rPr>
      </w:pPr>
    </w:p>
    <w:p w14:paraId="2D67DD1E"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Registration</w:t>
      </w:r>
    </w:p>
    <w:p w14:paraId="049A9DB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The application must allow users to register in order to access the application</w:t>
      </w:r>
    </w:p>
    <w:p w14:paraId="3AA06851"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Authentication</w:t>
      </w:r>
    </w:p>
    <w:p w14:paraId="36CEBD2C"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It allows the user to connect using his email address </w:t>
      </w:r>
      <w:del w:id="518" w:author="Pubsure" w:date="2021-06-24T07:50:00Z">
        <w:r w:rsidRPr="00310D3E">
          <w:rPr>
            <w:rFonts w:asciiTheme="minorBidi" w:hAnsiTheme="minorBidi" w:cstheme="minorBidi"/>
            <w:sz w:val="24"/>
            <w:szCs w:val="24"/>
          </w:rPr>
          <w:delText xml:space="preserve">in order </w:delText>
        </w:r>
      </w:del>
      <w:r w:rsidRPr="00310D3E">
        <w:rPr>
          <w:rFonts w:asciiTheme="minorBidi" w:hAnsiTheme="minorBidi" w:cstheme="minorBidi"/>
          <w:sz w:val="24"/>
          <w:szCs w:val="24"/>
        </w:rPr>
        <w:t>to benefit from the application’s features.</w:t>
      </w:r>
    </w:p>
    <w:p w14:paraId="343C2158"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Consulting workout</w:t>
      </w:r>
    </w:p>
    <w:p w14:paraId="01D7F71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open his account every day</w:t>
      </w:r>
      <w:del w:id="519" w:author="Pubsure" w:date="2021-06-24T07:50:00Z">
        <w:r w:rsidRPr="00310D3E">
          <w:rPr>
            <w:rFonts w:asciiTheme="minorBidi" w:hAnsiTheme="minorBidi" w:cstheme="minorBidi"/>
            <w:sz w:val="24"/>
            <w:szCs w:val="24"/>
          </w:rPr>
          <w:delText>,</w:delText>
        </w:r>
      </w:del>
      <w:r w:rsidRPr="00310D3E">
        <w:rPr>
          <w:rFonts w:asciiTheme="minorBidi" w:hAnsiTheme="minorBidi" w:cstheme="minorBidi"/>
          <w:sz w:val="24"/>
          <w:szCs w:val="24"/>
        </w:rPr>
        <w:t xml:space="preserve"> and check his workout for that day.</w:t>
      </w:r>
    </w:p>
    <w:p w14:paraId="552E6007"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Chat</w:t>
      </w:r>
    </w:p>
    <w:p w14:paraId="6F26DB5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connect and chat with other users.</w:t>
      </w:r>
    </w:p>
    <w:p w14:paraId="40BA621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support groups</w:t>
      </w:r>
    </w:p>
    <w:p w14:paraId="4950F39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It allows the user to consult available support groups and to join them</w:t>
      </w:r>
    </w:p>
    <w:p w14:paraId="419D4098"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support groups</w:t>
      </w:r>
    </w:p>
    <w:p w14:paraId="48C3DA2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create support groups and </w:t>
      </w:r>
      <w:del w:id="520" w:author="Pubsure" w:date="2021-06-24T07:50:00Z">
        <w:r w:rsidRPr="00825949">
          <w:rPr>
            <w:rFonts w:asciiTheme="minorBidi" w:hAnsiTheme="minorBidi" w:cstheme="minorBidi"/>
            <w:sz w:val="24"/>
            <w:szCs w:val="24"/>
          </w:rPr>
          <w:delText xml:space="preserve">to </w:delText>
        </w:r>
      </w:del>
      <w:r w:rsidRPr="00825949">
        <w:rPr>
          <w:rFonts w:asciiTheme="minorBidi" w:hAnsiTheme="minorBidi" w:cstheme="minorBidi"/>
          <w:sz w:val="24"/>
          <w:szCs w:val="24"/>
        </w:rPr>
        <w:t>invite people to these groups or make them public.</w:t>
      </w:r>
    </w:p>
    <w:p w14:paraId="1C955A0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Settings:</w:t>
      </w:r>
    </w:p>
    <w:p w14:paraId="28AB46B6"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use to consult or update settings</w:t>
      </w:r>
    </w:p>
    <w:p w14:paraId="4DC4863D"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Goal:</w:t>
      </w:r>
    </w:p>
    <w:p w14:paraId="075EAF0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consult or choose his goal. </w:t>
      </w:r>
    </w:p>
    <w:p w14:paraId="566C487F"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workout</w:t>
      </w:r>
    </w:p>
    <w:p w14:paraId="13262481" w14:textId="426B44A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create a workout</w:t>
      </w:r>
    </w:p>
    <w:p w14:paraId="39531FB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users</w:t>
      </w:r>
    </w:p>
    <w:p w14:paraId="44F46175" w14:textId="3D8056B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consult all the users</w:t>
      </w:r>
    </w:p>
    <w:p w14:paraId="6E4BA54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Changing user’s workout</w:t>
      </w:r>
    </w:p>
    <w:p w14:paraId="670FDA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admin to consult or change the user’s workout</w:t>
      </w:r>
    </w:p>
    <w:p w14:paraId="663B4E67" w14:textId="77777777" w:rsidR="004678AB" w:rsidRDefault="004678AB">
      <w:pPr>
        <w:rPr>
          <w:sz w:val="26"/>
          <w:szCs w:val="26"/>
        </w:rPr>
      </w:pPr>
    </w:p>
    <w:p w14:paraId="0C3BB836" w14:textId="23430C04" w:rsidR="004678AB" w:rsidRDefault="00310D3E">
      <w:r>
        <w:rPr>
          <w:rFonts w:ascii="Bahnschrift" w:hAnsi="Bahnschrift"/>
          <w:b/>
          <w:bCs/>
          <w:sz w:val="32"/>
          <w:szCs w:val="32"/>
        </w:rPr>
        <w:t xml:space="preserve"> </w:t>
      </w:r>
      <w:bookmarkStart w:id="521" w:name="_Toc75356604"/>
      <w:bookmarkStart w:id="522" w:name="_Toc75356844"/>
      <w:bookmarkStart w:id="523" w:name="_Toc75356935"/>
      <w:r>
        <w:rPr>
          <w:rStyle w:val="Heading2Char"/>
          <w:rFonts w:eastAsia="Calibri"/>
        </w:rPr>
        <w:t>2.3</w:t>
      </w:r>
      <w:r w:rsidR="001D4B23">
        <w:rPr>
          <w:rStyle w:val="Heading2Char"/>
          <w:rFonts w:eastAsia="Calibri"/>
        </w:rPr>
        <w:t xml:space="preserve"> </w:t>
      </w:r>
      <w:r>
        <w:rPr>
          <w:rStyle w:val="Heading2Char"/>
          <w:rFonts w:eastAsia="Calibri"/>
        </w:rPr>
        <w:t>Non-Functional requirements</w:t>
      </w:r>
      <w:bookmarkEnd w:id="521"/>
      <w:bookmarkEnd w:id="522"/>
      <w:bookmarkEnd w:id="523"/>
    </w:p>
    <w:p w14:paraId="6A16AD95" w14:textId="77777777" w:rsidR="004678AB" w:rsidRDefault="004678AB">
      <w:pPr>
        <w:rPr>
          <w:rFonts w:ascii="Bahnschrift" w:hAnsi="Bahnschrift"/>
          <w:b/>
          <w:bCs/>
          <w:sz w:val="32"/>
          <w:szCs w:val="32"/>
        </w:rPr>
      </w:pPr>
    </w:p>
    <w:p w14:paraId="030E0F4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We identify non-functional needs</w:t>
      </w:r>
      <w:ins w:id="52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operational constraints that </w:t>
      </w:r>
      <w:ins w:id="525" w:author="Pubsure" w:date="2021-06-24T07:50:00Z">
        <w:r w:rsidRPr="00825949">
          <w:rPr>
            <w:rFonts w:asciiTheme="minorBidi" w:hAnsiTheme="minorBidi" w:cstheme="minorBidi"/>
            <w:sz w:val="24"/>
            <w:szCs w:val="24"/>
          </w:rPr>
          <w:t>affect</w:t>
        </w:r>
      </w:ins>
      <w:del w:id="526" w:author="Pubsure" w:date="2021-06-24T07:50:00Z">
        <w:r w:rsidRPr="00825949">
          <w:rPr>
            <w:rFonts w:asciiTheme="minorBidi" w:hAnsiTheme="minorBidi" w:cstheme="minorBidi"/>
            <w:sz w:val="24"/>
            <w:szCs w:val="24"/>
          </w:rPr>
          <w:delText>count on</w:delText>
        </w:r>
      </w:del>
      <w:r w:rsidRPr="00825949">
        <w:rPr>
          <w:rFonts w:asciiTheme="minorBidi" w:hAnsiTheme="minorBidi" w:cstheme="minorBidi"/>
          <w:sz w:val="24"/>
          <w:szCs w:val="24"/>
        </w:rPr>
        <w:t xml:space="preserve"> the performance of the application. </w:t>
      </w:r>
      <w:ins w:id="527" w:author="Pubsure" w:date="2021-06-24T07:50:00Z">
        <w:r w:rsidRPr="00825949">
          <w:rPr>
            <w:rFonts w:asciiTheme="minorBidi" w:hAnsiTheme="minorBidi" w:cstheme="minorBidi"/>
            <w:sz w:val="24"/>
            <w:szCs w:val="24"/>
          </w:rPr>
          <w:t>These</w:t>
        </w:r>
      </w:ins>
      <w:del w:id="528" w:author="Pubsure" w:date="2021-06-24T07:50:00Z">
        <w:r w:rsidRPr="00825949">
          <w:rPr>
            <w:rFonts w:asciiTheme="minorBidi" w:hAnsiTheme="minorBidi" w:cstheme="minorBidi"/>
            <w:sz w:val="24"/>
            <w:szCs w:val="24"/>
          </w:rPr>
          <w:delText>They</w:delText>
        </w:r>
      </w:del>
      <w:r w:rsidRPr="00825949">
        <w:rPr>
          <w:rFonts w:asciiTheme="minorBidi" w:hAnsiTheme="minorBidi" w:cstheme="minorBidi"/>
          <w:sz w:val="24"/>
          <w:szCs w:val="24"/>
        </w:rPr>
        <w:t xml:space="preserve"> are summarized as follows</w:t>
      </w:r>
      <w:ins w:id="529" w:author="Pubsure" w:date="2021-06-24T07:50:00Z">
        <w:r w:rsidRPr="00825949">
          <w:rPr>
            <w:rFonts w:asciiTheme="minorBidi" w:hAnsiTheme="minorBidi" w:cstheme="minorBidi"/>
            <w:sz w:val="24"/>
            <w:szCs w:val="24"/>
          </w:rPr>
          <w:t>.</w:t>
        </w:r>
      </w:ins>
      <w:del w:id="530" w:author="Pubsure" w:date="2021-06-24T07:50:00Z">
        <w:r w:rsidRPr="00825949">
          <w:rPr>
            <w:rFonts w:asciiTheme="minorBidi" w:hAnsiTheme="minorBidi" w:cstheme="minorBidi"/>
            <w:sz w:val="24"/>
            <w:szCs w:val="24"/>
          </w:rPr>
          <w:delText>:</w:delText>
        </w:r>
      </w:del>
    </w:p>
    <w:p w14:paraId="4D6D3B69" w14:textId="77777777" w:rsidR="004678AB" w:rsidRPr="00825949" w:rsidRDefault="004678AB">
      <w:pPr>
        <w:rPr>
          <w:rFonts w:asciiTheme="minorBidi" w:hAnsiTheme="minorBidi" w:cstheme="minorBidi"/>
          <w:sz w:val="24"/>
          <w:szCs w:val="24"/>
        </w:rPr>
      </w:pPr>
    </w:p>
    <w:p w14:paraId="728D0775" w14:textId="79043CDE"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Scalability and maintenance</w:t>
      </w:r>
      <w:r w:rsidRPr="00825949">
        <w:rPr>
          <w:rFonts w:asciiTheme="minorBidi" w:hAnsiTheme="minorBidi" w:cstheme="minorBidi"/>
          <w:sz w:val="24"/>
          <w:szCs w:val="24"/>
        </w:rPr>
        <w:t xml:space="preserve">: The application must be able to adapt to any change on the implementation side (updating frameworks) </w:t>
      </w:r>
      <w:del w:id="531" w:author="Pubsure" w:date="2021-06-24T07:50:00Z">
        <w:r w:rsidRPr="00825949">
          <w:rPr>
            <w:rFonts w:asciiTheme="minorBidi" w:hAnsiTheme="minorBidi" w:cstheme="minorBidi"/>
            <w:sz w:val="24"/>
            <w:szCs w:val="24"/>
          </w:rPr>
          <w:delText xml:space="preserve">in order </w:delText>
        </w:r>
      </w:del>
      <w:r w:rsidRPr="00825949">
        <w:rPr>
          <w:rFonts w:asciiTheme="minorBidi" w:hAnsiTheme="minorBidi" w:cstheme="minorBidi"/>
          <w:sz w:val="24"/>
          <w:szCs w:val="24"/>
        </w:rPr>
        <w:t xml:space="preserve">to guarantee its evolution and flexibility. </w:t>
      </w:r>
      <w:ins w:id="532" w:author="Pubsure" w:date="2021-06-24T07:50:00Z">
        <w:r w:rsidRPr="00825949">
          <w:rPr>
            <w:rFonts w:asciiTheme="minorBidi" w:hAnsiTheme="minorBidi" w:cstheme="minorBidi"/>
            <w:sz w:val="24"/>
            <w:szCs w:val="24"/>
          </w:rPr>
          <w:t xml:space="preserve">In </w:t>
        </w:r>
      </w:ins>
      <w:r w:rsidR="005F1F42" w:rsidRPr="00825949">
        <w:rPr>
          <w:rFonts w:asciiTheme="minorBidi" w:hAnsiTheme="minorBidi" w:cstheme="minorBidi"/>
          <w:sz w:val="24"/>
          <w:szCs w:val="24"/>
        </w:rPr>
        <w:t>addition,</w:t>
      </w:r>
      <w:del w:id="533" w:author="Pubsure" w:date="2021-06-24T07:50:00Z">
        <w:r w:rsidRPr="00825949">
          <w:rPr>
            <w:rFonts w:asciiTheme="minorBidi" w:hAnsiTheme="minorBidi" w:cstheme="minorBidi"/>
            <w:sz w:val="24"/>
            <w:szCs w:val="24"/>
          </w:rPr>
          <w:delText>Also</w:delText>
        </w:r>
      </w:del>
      <w:r w:rsidRPr="00825949">
        <w:rPr>
          <w:rFonts w:asciiTheme="minorBidi" w:hAnsiTheme="minorBidi" w:cstheme="minorBidi"/>
          <w:sz w:val="24"/>
          <w:szCs w:val="24"/>
        </w:rPr>
        <w:t xml:space="preserve">, it must offer a </w:t>
      </w:r>
      <w:del w:id="534" w:author="Pubsure" w:date="2021-06-24T07:50:00Z">
        <w:r w:rsidRPr="00825949">
          <w:rPr>
            <w:rFonts w:asciiTheme="minorBidi" w:hAnsiTheme="minorBidi" w:cstheme="minorBidi"/>
            <w:sz w:val="24"/>
            <w:szCs w:val="24"/>
          </w:rPr>
          <w:delText xml:space="preserve">clearly </w:delText>
        </w:r>
      </w:del>
      <w:r w:rsidRPr="00825949">
        <w:rPr>
          <w:rFonts w:asciiTheme="minorBidi" w:hAnsiTheme="minorBidi" w:cstheme="minorBidi"/>
          <w:sz w:val="24"/>
          <w:szCs w:val="24"/>
        </w:rPr>
        <w:t>readable, understandable code</w:t>
      </w:r>
      <w:ins w:id="53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modular.</w:t>
      </w:r>
    </w:p>
    <w:p w14:paraId="2763FBF5" w14:textId="77777777" w:rsidR="004678AB" w:rsidRPr="00825949" w:rsidRDefault="004678AB">
      <w:pPr>
        <w:pStyle w:val="ListParagraph"/>
        <w:rPr>
          <w:rFonts w:asciiTheme="minorBidi" w:hAnsiTheme="minorBidi" w:cstheme="minorBidi"/>
          <w:sz w:val="24"/>
          <w:szCs w:val="24"/>
        </w:rPr>
      </w:pPr>
    </w:p>
    <w:p w14:paraId="41C5A19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Extensibility</w:t>
      </w:r>
      <w:r w:rsidRPr="00825949">
        <w:rPr>
          <w:rFonts w:asciiTheme="minorBidi" w:hAnsiTheme="minorBidi" w:cstheme="minorBidi"/>
          <w:sz w:val="24"/>
          <w:szCs w:val="24"/>
        </w:rPr>
        <w:t xml:space="preserve">: The system must be scalable and must </w:t>
      </w:r>
      <w:ins w:id="536" w:author="Pubsure" w:date="2021-06-24T07:50:00Z">
        <w:r w:rsidRPr="00825949">
          <w:rPr>
            <w:rFonts w:asciiTheme="minorBidi" w:hAnsiTheme="minorBidi" w:cstheme="minorBidi"/>
            <w:sz w:val="24"/>
            <w:szCs w:val="24"/>
          </w:rPr>
          <w:t>consider</w:t>
        </w:r>
      </w:ins>
      <w:del w:id="537" w:author="Pubsure" w:date="2021-06-24T07:50:00Z">
        <w:r w:rsidRPr="00825949">
          <w:rPr>
            <w:rFonts w:asciiTheme="minorBidi" w:hAnsiTheme="minorBidi" w:cstheme="minorBidi"/>
            <w:sz w:val="24"/>
            <w:szCs w:val="24"/>
          </w:rPr>
          <w:delText>take into account</w:delText>
        </w:r>
      </w:del>
      <w:r w:rsidRPr="00825949">
        <w:rPr>
          <w:rFonts w:asciiTheme="minorBidi" w:hAnsiTheme="minorBidi" w:cstheme="minorBidi"/>
          <w:sz w:val="24"/>
          <w:szCs w:val="24"/>
        </w:rPr>
        <w:t xml:space="preserve"> the possibility of its extension by adding new features.</w:t>
      </w:r>
    </w:p>
    <w:p w14:paraId="55D44763" w14:textId="77777777" w:rsidR="004678AB" w:rsidRPr="00825949" w:rsidRDefault="004678AB">
      <w:pPr>
        <w:pStyle w:val="ListParagraph"/>
        <w:rPr>
          <w:rFonts w:asciiTheme="minorBidi" w:hAnsiTheme="minorBidi" w:cstheme="minorBidi"/>
          <w:sz w:val="24"/>
          <w:szCs w:val="24"/>
        </w:rPr>
      </w:pPr>
    </w:p>
    <w:p w14:paraId="4BC389A4"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Security</w:t>
      </w:r>
      <w:r w:rsidRPr="00825949">
        <w:rPr>
          <w:rFonts w:asciiTheme="minorBidi" w:hAnsiTheme="minorBidi" w:cstheme="minorBidi"/>
          <w:sz w:val="24"/>
          <w:szCs w:val="24"/>
        </w:rPr>
        <w:t>: The Application must ensure the security of personal information</w:t>
      </w:r>
    </w:p>
    <w:p w14:paraId="278428E7" w14:textId="77777777" w:rsidR="004678AB" w:rsidRDefault="004678AB">
      <w:pPr>
        <w:pStyle w:val="ListParagraph"/>
        <w:rPr>
          <w:sz w:val="26"/>
          <w:szCs w:val="26"/>
        </w:rPr>
      </w:pPr>
    </w:p>
    <w:p w14:paraId="1421F4F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Performance</w:t>
      </w:r>
      <w:r w:rsidRPr="00825949">
        <w:rPr>
          <w:rFonts w:asciiTheme="minorBidi" w:hAnsiTheme="minorBidi" w:cstheme="minorBidi"/>
          <w:sz w:val="24"/>
          <w:szCs w:val="24"/>
        </w:rPr>
        <w:t>: The modules must optimize the treatments and reduce the execution time.</w:t>
      </w:r>
    </w:p>
    <w:p w14:paraId="75BF99C5" w14:textId="77777777" w:rsidR="004678AB" w:rsidRPr="00825949" w:rsidRDefault="004678AB">
      <w:pPr>
        <w:pStyle w:val="ListParagraph"/>
        <w:rPr>
          <w:rFonts w:asciiTheme="minorBidi" w:hAnsiTheme="minorBidi" w:cstheme="minorBidi"/>
          <w:sz w:val="24"/>
          <w:szCs w:val="24"/>
        </w:rPr>
      </w:pPr>
    </w:p>
    <w:p w14:paraId="527B05F0"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Ergonomics</w:t>
      </w:r>
      <w:r w:rsidRPr="00825949">
        <w:rPr>
          <w:rFonts w:asciiTheme="minorBidi" w:hAnsiTheme="minorBidi" w:cstheme="minorBidi"/>
          <w:sz w:val="24"/>
          <w:szCs w:val="24"/>
        </w:rPr>
        <w:t>: The application is user-friendly, simple to use, ergonomic</w:t>
      </w:r>
      <w:ins w:id="538"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adapted to the use</w:t>
      </w:r>
    </w:p>
    <w:p w14:paraId="549FAD44" w14:textId="77777777" w:rsidR="004678AB" w:rsidRPr="00825949" w:rsidRDefault="004678AB">
      <w:pPr>
        <w:pStyle w:val="ListParagraph"/>
        <w:rPr>
          <w:rFonts w:asciiTheme="minorBidi" w:hAnsiTheme="minorBidi" w:cstheme="minorBidi"/>
          <w:sz w:val="24"/>
          <w:szCs w:val="24"/>
        </w:rPr>
      </w:pPr>
    </w:p>
    <w:p w14:paraId="0CC6E4D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Reusability</w:t>
      </w:r>
      <w:r w:rsidRPr="00825949">
        <w:rPr>
          <w:rFonts w:asciiTheme="minorBidi" w:hAnsiTheme="minorBidi" w:cstheme="minorBidi"/>
          <w:sz w:val="24"/>
          <w:szCs w:val="24"/>
        </w:rPr>
        <w:t xml:space="preserve">: The components of the system can be reused for the development of </w:t>
      </w:r>
      <w:del w:id="539" w:author="Pubsure" w:date="2021-06-24T07:50:00Z">
        <w:r w:rsidRPr="00825949">
          <w:rPr>
            <w:rFonts w:asciiTheme="minorBidi" w:hAnsiTheme="minorBidi" w:cstheme="minorBidi"/>
            <w:sz w:val="24"/>
            <w:szCs w:val="24"/>
          </w:rPr>
          <w:delText xml:space="preserve">a </w:delText>
        </w:r>
      </w:del>
      <w:r w:rsidRPr="00825949">
        <w:rPr>
          <w:rFonts w:asciiTheme="minorBidi" w:hAnsiTheme="minorBidi" w:cstheme="minorBidi"/>
          <w:sz w:val="24"/>
          <w:szCs w:val="24"/>
        </w:rPr>
        <w:t>different applications.</w:t>
      </w:r>
    </w:p>
    <w:p w14:paraId="4544FAF8" w14:textId="77777777" w:rsidR="004678AB" w:rsidRPr="00825949" w:rsidRDefault="004678AB">
      <w:pPr>
        <w:pStyle w:val="ListParagraph"/>
        <w:rPr>
          <w:rFonts w:asciiTheme="minorBidi" w:hAnsiTheme="minorBidi" w:cstheme="minorBidi"/>
          <w:sz w:val="24"/>
          <w:szCs w:val="24"/>
        </w:rPr>
      </w:pPr>
    </w:p>
    <w:p w14:paraId="025CDC2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Modularity:</w:t>
      </w:r>
      <w:r w:rsidRPr="00825949">
        <w:rPr>
          <w:rFonts w:asciiTheme="minorBidi" w:hAnsiTheme="minorBidi" w:cstheme="minorBidi"/>
          <w:sz w:val="24"/>
          <w:szCs w:val="24"/>
        </w:rPr>
        <w:t xml:space="preserve"> The application is well structured as modules to ensure better readability, a reduction in the risk of error</w:t>
      </w:r>
      <w:ins w:id="54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possibility of selective tests</w:t>
      </w:r>
      <w:ins w:id="541" w:author="Pubsure" w:date="2021-06-24T07:50:00Z">
        <w:r w:rsidRPr="00825949">
          <w:rPr>
            <w:rFonts w:asciiTheme="minorBidi" w:hAnsiTheme="minorBidi" w:cstheme="minorBidi"/>
            <w:sz w:val="24"/>
            <w:szCs w:val="24"/>
          </w:rPr>
          <w:t>.</w:t>
        </w:r>
      </w:ins>
    </w:p>
    <w:p w14:paraId="3F7698C3" w14:textId="77777777" w:rsidR="004678AB" w:rsidRDefault="004678AB">
      <w:pPr>
        <w:pStyle w:val="ListParagraph"/>
      </w:pPr>
    </w:p>
    <w:p w14:paraId="43CF4D74" w14:textId="77777777" w:rsidR="004678AB" w:rsidRDefault="00310D3E">
      <w:pPr>
        <w:pStyle w:val="Heading2"/>
      </w:pPr>
      <w:bookmarkStart w:id="542" w:name="_Toc75356605"/>
      <w:bookmarkStart w:id="543" w:name="_Toc75356845"/>
      <w:bookmarkStart w:id="544" w:name="_Toc75356936"/>
      <w:bookmarkStart w:id="545" w:name="_Toc75585023"/>
      <w:bookmarkStart w:id="546" w:name="_Toc75585316"/>
      <w:r>
        <w:t>2.5 Identification of Actors</w:t>
      </w:r>
      <w:bookmarkEnd w:id="542"/>
      <w:bookmarkEnd w:id="543"/>
      <w:bookmarkEnd w:id="544"/>
      <w:bookmarkEnd w:id="545"/>
      <w:bookmarkEnd w:id="546"/>
    </w:p>
    <w:p w14:paraId="02DB391B" w14:textId="77777777" w:rsidR="004678AB" w:rsidRPr="00825949" w:rsidRDefault="00310D3E">
      <w:pPr>
        <w:rPr>
          <w:rFonts w:asciiTheme="minorBidi" w:hAnsiTheme="minorBidi" w:cstheme="minorBidi"/>
          <w:sz w:val="24"/>
          <w:szCs w:val="24"/>
        </w:rPr>
      </w:pPr>
      <w:ins w:id="547" w:author="Pubsure" w:date="2021-06-24T07:50:00Z">
        <w:r w:rsidRPr="00825949">
          <w:rPr>
            <w:rFonts w:asciiTheme="minorBidi" w:hAnsiTheme="minorBidi" w:cstheme="minorBidi"/>
            <w:sz w:val="24"/>
            <w:szCs w:val="24"/>
          </w:rPr>
          <w:t>The</w:t>
        </w:r>
      </w:ins>
      <w:del w:id="548"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actor is </w:t>
      </w:r>
      <w:del w:id="549" w:author="Pubsure" w:date="2021-06-24T07:50:00Z">
        <w:r w:rsidRPr="00825949">
          <w:rPr>
            <w:rFonts w:asciiTheme="minorBidi" w:hAnsiTheme="minorBidi" w:cstheme="minorBidi"/>
            <w:sz w:val="24"/>
            <w:szCs w:val="24"/>
          </w:rPr>
          <w:delText xml:space="preserve">an entity </w:delText>
        </w:r>
      </w:del>
      <w:r w:rsidRPr="00825949">
        <w:rPr>
          <w:rFonts w:asciiTheme="minorBidi" w:hAnsiTheme="minorBidi" w:cstheme="minorBidi"/>
          <w:sz w:val="24"/>
          <w:szCs w:val="24"/>
        </w:rPr>
        <w:t>external to the system. It represents a person or other computer system waiting for one or more services offered by an interface access. It interacts with the system by sending or receiving messages</w:t>
      </w:r>
      <w:ins w:id="550" w:author="Pubsure" w:date="2021-06-24T07:50:00Z">
        <w:r w:rsidRPr="00825949">
          <w:rPr>
            <w:rFonts w:asciiTheme="minorBidi" w:hAnsiTheme="minorBidi" w:cstheme="minorBidi"/>
            <w:sz w:val="24"/>
            <w:szCs w:val="24"/>
          </w:rPr>
          <w:t>.</w:t>
        </w:r>
      </w:ins>
    </w:p>
    <w:p w14:paraId="2F2A6BB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actors that will interact with the system are:</w:t>
      </w:r>
    </w:p>
    <w:p w14:paraId="097434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Administrator: This is the person who manages the entire application</w:t>
      </w:r>
      <w:ins w:id="55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t>
      </w:r>
      <w:ins w:id="552" w:author="Pubsure" w:date="2021-06-24T07:50:00Z">
        <w:r w:rsidRPr="00825949">
          <w:rPr>
            <w:rFonts w:asciiTheme="minorBidi" w:hAnsiTheme="minorBidi" w:cstheme="minorBidi"/>
            <w:sz w:val="24"/>
            <w:szCs w:val="24"/>
          </w:rPr>
          <w:t>includes</w:t>
        </w:r>
      </w:ins>
      <w:del w:id="553" w:author="Pubsure" w:date="2021-06-24T07:50:00Z">
        <w:r w:rsidRPr="00825949">
          <w:rPr>
            <w:rFonts w:asciiTheme="minorBidi" w:hAnsiTheme="minorBidi" w:cstheme="minorBidi"/>
            <w:sz w:val="24"/>
            <w:szCs w:val="24"/>
          </w:rPr>
          <w:delText>include</w:delText>
        </w:r>
      </w:del>
      <w:r w:rsidRPr="00825949">
        <w:rPr>
          <w:rFonts w:asciiTheme="minorBidi" w:hAnsiTheme="minorBidi" w:cstheme="minorBidi"/>
          <w:sz w:val="24"/>
          <w:szCs w:val="24"/>
        </w:rPr>
        <w:t xml:space="preserve"> managing users</w:t>
      </w:r>
      <w:del w:id="554"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and workouts.</w:t>
      </w:r>
    </w:p>
    <w:p w14:paraId="4A1FAEA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User: He</w:t>
      </w:r>
      <w:ins w:id="555" w:author="Pubsure" w:date="2021-06-24T07:50:00Z">
        <w:r w:rsidRPr="00825949">
          <w:rPr>
            <w:rFonts w:asciiTheme="minorBidi" w:hAnsiTheme="minorBidi" w:cstheme="minorBidi"/>
            <w:sz w:val="24"/>
            <w:szCs w:val="24"/>
          </w:rPr>
          <w:t xml:space="preserve"> is</w:t>
        </w:r>
      </w:ins>
      <w:del w:id="556"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the basic user </w:t>
      </w:r>
      <w:ins w:id="557" w:author="Pubsure" w:date="2021-06-24T07:50:00Z">
        <w:r w:rsidRPr="00825949">
          <w:rPr>
            <w:rFonts w:asciiTheme="minorBidi" w:hAnsiTheme="minorBidi" w:cstheme="minorBidi"/>
            <w:sz w:val="24"/>
            <w:szCs w:val="24"/>
          </w:rPr>
          <w:t>who</w:t>
        </w:r>
      </w:ins>
      <w:del w:id="558" w:author="Pubsure" w:date="2021-06-24T07:50:00Z">
        <w:r w:rsidRPr="00825949">
          <w:rPr>
            <w:rFonts w:asciiTheme="minorBidi" w:hAnsiTheme="minorBidi" w:cstheme="minorBidi"/>
            <w:sz w:val="24"/>
            <w:szCs w:val="24"/>
          </w:rPr>
          <w:delText>that will</w:delText>
        </w:r>
      </w:del>
      <w:r w:rsidRPr="00825949">
        <w:rPr>
          <w:rFonts w:asciiTheme="minorBidi" w:hAnsiTheme="minorBidi" w:cstheme="minorBidi"/>
          <w:sz w:val="24"/>
          <w:szCs w:val="24"/>
        </w:rPr>
        <w:t xml:space="preserve"> </w:t>
      </w:r>
      <w:ins w:id="559" w:author="Pubsure" w:date="2021-06-24T07:50:00Z">
        <w:r w:rsidRPr="00825949">
          <w:rPr>
            <w:rFonts w:asciiTheme="minorBidi" w:hAnsiTheme="minorBidi" w:cstheme="minorBidi"/>
            <w:sz w:val="24"/>
            <w:szCs w:val="24"/>
          </w:rPr>
          <w:t>benefits</w:t>
        </w:r>
      </w:ins>
      <w:del w:id="560" w:author="Pubsure" w:date="2021-06-24T07:50:00Z">
        <w:r w:rsidRPr="00825949">
          <w:rPr>
            <w:rFonts w:asciiTheme="minorBidi" w:hAnsiTheme="minorBidi" w:cstheme="minorBidi"/>
            <w:sz w:val="24"/>
            <w:szCs w:val="24"/>
          </w:rPr>
          <w:delText>benefit</w:delText>
        </w:r>
      </w:del>
      <w:r w:rsidRPr="00825949">
        <w:rPr>
          <w:rFonts w:asciiTheme="minorBidi" w:hAnsiTheme="minorBidi" w:cstheme="minorBidi"/>
          <w:sz w:val="24"/>
          <w:szCs w:val="24"/>
        </w:rPr>
        <w:t xml:space="preserve"> from the features of the application.</w:t>
      </w:r>
    </w:p>
    <w:p w14:paraId="3C7C4A35" w14:textId="77777777" w:rsidR="004678AB" w:rsidRDefault="004678AB"/>
    <w:p w14:paraId="0737B1AB" w14:textId="77777777" w:rsidR="004678AB" w:rsidRDefault="004678AB"/>
    <w:p w14:paraId="7EA79B80" w14:textId="77777777" w:rsidR="004678AB" w:rsidRDefault="00310D3E">
      <w:r>
        <w:rPr>
          <w:rFonts w:ascii="Bahnschrift" w:hAnsi="Bahnschrift"/>
          <w:b/>
          <w:bCs/>
          <w:sz w:val="32"/>
          <w:szCs w:val="32"/>
        </w:rPr>
        <w:t xml:space="preserve"> </w:t>
      </w:r>
      <w:bookmarkStart w:id="561" w:name="_Toc75356606"/>
      <w:bookmarkStart w:id="562" w:name="_Toc75356846"/>
      <w:bookmarkStart w:id="563" w:name="_Toc75356937"/>
      <w:r>
        <w:rPr>
          <w:rStyle w:val="Heading2Char"/>
          <w:rFonts w:eastAsia="Calibri"/>
        </w:rPr>
        <w:t>2.4 Use-case diagrams</w:t>
      </w:r>
      <w:bookmarkEnd w:id="561"/>
      <w:bookmarkEnd w:id="562"/>
      <w:bookmarkEnd w:id="563"/>
    </w:p>
    <w:p w14:paraId="7F05680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A use case diagram is a behavior diagram that visualizes the observable interactions between actors and the system under development. The diagram consists of the system, </w:t>
      </w:r>
      <w:del w:id="564" w:author="Pubsure" w:date="2021-06-24T07:50:00Z">
        <w:r w:rsidRPr="00310D3E">
          <w:rPr>
            <w:rFonts w:asciiTheme="minorBidi" w:hAnsiTheme="minorBidi" w:cstheme="minorBidi"/>
            <w:sz w:val="24"/>
            <w:szCs w:val="24"/>
          </w:rPr>
          <w:delText xml:space="preserve">the </w:delText>
        </w:r>
      </w:del>
      <w:r w:rsidRPr="00310D3E">
        <w:rPr>
          <w:rFonts w:asciiTheme="minorBidi" w:hAnsiTheme="minorBidi" w:cstheme="minorBidi"/>
          <w:sz w:val="24"/>
          <w:szCs w:val="24"/>
        </w:rPr>
        <w:t>related use cases</w:t>
      </w:r>
      <w:ins w:id="565"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and actors. </w:t>
      </w:r>
    </w:p>
    <w:p w14:paraId="0D757997" w14:textId="77777777" w:rsidR="004678AB" w:rsidRPr="00310D3E" w:rsidRDefault="004678AB">
      <w:pPr>
        <w:rPr>
          <w:rFonts w:asciiTheme="minorBidi" w:hAnsiTheme="minorBidi" w:cstheme="minorBidi"/>
          <w:sz w:val="24"/>
          <w:szCs w:val="24"/>
        </w:rPr>
      </w:pPr>
    </w:p>
    <w:p w14:paraId="6EC6589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this section, we present the needs of our system in a formal </w:t>
      </w:r>
      <w:ins w:id="566" w:author="Pubsure" w:date="2021-06-24T07:50:00Z">
        <w:r w:rsidRPr="00310D3E">
          <w:rPr>
            <w:rFonts w:asciiTheme="minorBidi" w:hAnsiTheme="minorBidi" w:cstheme="minorBidi"/>
            <w:sz w:val="24"/>
            <w:szCs w:val="24"/>
          </w:rPr>
          <w:t>manner</w:t>
        </w:r>
      </w:ins>
      <w:del w:id="567" w:author="Pubsure" w:date="2021-06-24T07:50:00Z">
        <w:r w:rsidRPr="00310D3E">
          <w:rPr>
            <w:rFonts w:asciiTheme="minorBidi" w:hAnsiTheme="minorBidi" w:cstheme="minorBidi"/>
            <w:sz w:val="24"/>
            <w:szCs w:val="24"/>
          </w:rPr>
          <w:delText>way</w:delText>
        </w:r>
      </w:del>
      <w:r w:rsidRPr="00310D3E">
        <w:rPr>
          <w:rFonts w:asciiTheme="minorBidi" w:hAnsiTheme="minorBidi" w:cstheme="minorBidi"/>
          <w:sz w:val="24"/>
          <w:szCs w:val="24"/>
        </w:rPr>
        <w:t xml:space="preserve"> using </w:t>
      </w:r>
      <w:del w:id="568" w:author="Pubsure" w:date="2021-06-24T07:50:00Z">
        <w:r w:rsidRPr="00310D3E">
          <w:rPr>
            <w:rFonts w:asciiTheme="minorBidi" w:hAnsiTheme="minorBidi" w:cstheme="minorBidi"/>
            <w:sz w:val="24"/>
            <w:szCs w:val="24"/>
          </w:rPr>
          <w:delText xml:space="preserve">the </w:delText>
        </w:r>
      </w:del>
      <w:ins w:id="569" w:author="Pubsure" w:date="2021-06-24T07:50:00Z">
        <w:r w:rsidRPr="00310D3E">
          <w:rPr>
            <w:rFonts w:asciiTheme="minorBidi" w:hAnsiTheme="minorBidi" w:cstheme="minorBidi"/>
            <w:sz w:val="24"/>
            <w:szCs w:val="24"/>
          </w:rPr>
          <w:t>unified modeling</w:t>
        </w:r>
      </w:ins>
      <w:del w:id="570" w:author="Pubsure" w:date="2021-06-24T07:50:00Z">
        <w:r w:rsidRPr="00310D3E">
          <w:rPr>
            <w:rFonts w:asciiTheme="minorBidi" w:hAnsiTheme="minorBidi" w:cstheme="minorBidi"/>
            <w:sz w:val="24"/>
            <w:szCs w:val="24"/>
          </w:rPr>
          <w:delText>Unified Modeling</w:delText>
        </w:r>
      </w:del>
      <w:r w:rsidRPr="00310D3E">
        <w:rPr>
          <w:rFonts w:asciiTheme="minorBidi" w:hAnsiTheme="minorBidi" w:cstheme="minorBidi"/>
          <w:sz w:val="24"/>
          <w:szCs w:val="24"/>
        </w:rPr>
        <w:t xml:space="preserve"> </w:t>
      </w:r>
      <w:ins w:id="571" w:author="Pubsure" w:date="2021-06-24T07:50:00Z">
        <w:r w:rsidRPr="00310D3E">
          <w:rPr>
            <w:rFonts w:asciiTheme="minorBidi" w:hAnsiTheme="minorBidi" w:cstheme="minorBidi"/>
            <w:sz w:val="24"/>
            <w:szCs w:val="24"/>
          </w:rPr>
          <w:t>language</w:t>
        </w:r>
      </w:ins>
      <w:del w:id="572" w:author="Pubsure" w:date="2021-06-24T07:50:00Z">
        <w:r w:rsidRPr="00310D3E">
          <w:rPr>
            <w:rFonts w:asciiTheme="minorBidi" w:hAnsiTheme="minorBidi" w:cstheme="minorBidi"/>
            <w:sz w:val="24"/>
            <w:szCs w:val="24"/>
          </w:rPr>
          <w:delText>Language</w:delText>
        </w:r>
      </w:del>
      <w:r w:rsidRPr="00310D3E">
        <w:rPr>
          <w:rFonts w:asciiTheme="minorBidi" w:hAnsiTheme="minorBidi" w:cstheme="minorBidi"/>
          <w:sz w:val="24"/>
          <w:szCs w:val="24"/>
        </w:rPr>
        <w:t xml:space="preserve"> (UML) use case diagrams. These </w:t>
      </w:r>
      <w:del w:id="573" w:author="Pubsure" w:date="2021-06-24T07:50:00Z">
        <w:r w:rsidRPr="00310D3E">
          <w:rPr>
            <w:rFonts w:asciiTheme="minorBidi" w:hAnsiTheme="minorBidi" w:cstheme="minorBidi"/>
            <w:sz w:val="24"/>
            <w:szCs w:val="24"/>
          </w:rPr>
          <w:delText xml:space="preserve">various </w:delText>
        </w:r>
      </w:del>
      <w:r w:rsidRPr="00310D3E">
        <w:rPr>
          <w:rFonts w:asciiTheme="minorBidi" w:hAnsiTheme="minorBidi" w:cstheme="minorBidi"/>
          <w:sz w:val="24"/>
          <w:szCs w:val="24"/>
        </w:rPr>
        <w:t xml:space="preserve">features are described in the </w:t>
      </w:r>
      <w:ins w:id="574" w:author="Pubsure" w:date="2021-06-24T07:50:00Z">
        <w:r w:rsidRPr="00310D3E">
          <w:rPr>
            <w:rFonts w:asciiTheme="minorBidi" w:hAnsiTheme="minorBidi" w:cstheme="minorBidi"/>
            <w:sz w:val="24"/>
            <w:szCs w:val="24"/>
          </w:rPr>
          <w:t xml:space="preserve">following </w:t>
        </w:r>
      </w:ins>
      <w:r w:rsidRPr="00310D3E">
        <w:rPr>
          <w:rFonts w:asciiTheme="minorBidi" w:hAnsiTheme="minorBidi" w:cstheme="minorBidi"/>
          <w:sz w:val="24"/>
          <w:szCs w:val="24"/>
        </w:rPr>
        <w:t>diagrams</w:t>
      </w:r>
      <w:del w:id="575" w:author="Pubsure" w:date="2021-06-24T07:50:00Z">
        <w:r w:rsidRPr="00310D3E">
          <w:rPr>
            <w:rFonts w:asciiTheme="minorBidi" w:hAnsiTheme="minorBidi" w:cstheme="minorBidi"/>
            <w:sz w:val="24"/>
            <w:szCs w:val="24"/>
          </w:rPr>
          <w:delText xml:space="preserve"> below</w:delText>
        </w:r>
      </w:del>
      <w:r w:rsidRPr="00310D3E">
        <w:rPr>
          <w:rFonts w:asciiTheme="minorBidi" w:hAnsiTheme="minorBidi" w:cstheme="minorBidi"/>
          <w:sz w:val="24"/>
          <w:szCs w:val="24"/>
        </w:rPr>
        <w:t>.</w:t>
      </w:r>
    </w:p>
    <w:p w14:paraId="4A42792B" w14:textId="77777777" w:rsidR="004678AB" w:rsidRDefault="004678AB">
      <w:pPr>
        <w:rPr>
          <w:rFonts w:cs="Calibri"/>
          <w:sz w:val="26"/>
          <w:szCs w:val="26"/>
        </w:rPr>
      </w:pPr>
    </w:p>
    <w:p w14:paraId="732F4374" w14:textId="0C23C042" w:rsidR="004678AB" w:rsidRDefault="00310D3E">
      <w:pPr>
        <w:pStyle w:val="Heading3"/>
      </w:pPr>
      <w:r>
        <w:rPr>
          <w:rFonts w:cs="Calibri"/>
        </w:rPr>
        <w:t xml:space="preserve"> </w:t>
      </w:r>
      <w:bookmarkStart w:id="576" w:name="_Toc75356607"/>
      <w:bookmarkStart w:id="577" w:name="_Toc75356847"/>
      <w:bookmarkStart w:id="578" w:name="_Toc75356938"/>
      <w:bookmarkStart w:id="579" w:name="_Toc75585024"/>
      <w:bookmarkStart w:id="580" w:name="_Toc75585317"/>
      <w:r>
        <w:rPr>
          <w:rStyle w:val="Heading2Char"/>
        </w:rPr>
        <w:t>2.4.1</w:t>
      </w:r>
      <w:r w:rsidR="001D4B23">
        <w:rPr>
          <w:rStyle w:val="Heading2Char"/>
        </w:rPr>
        <w:t xml:space="preserve"> </w:t>
      </w:r>
      <w:r>
        <w:rPr>
          <w:rStyle w:val="Heading2Char"/>
        </w:rPr>
        <w:t>Global use-case diagram:</w:t>
      </w:r>
      <w:bookmarkEnd w:id="576"/>
      <w:bookmarkEnd w:id="577"/>
      <w:bookmarkEnd w:id="578"/>
      <w:bookmarkEnd w:id="579"/>
      <w:bookmarkEnd w:id="580"/>
    </w:p>
    <w:p w14:paraId="773BBB5D" w14:textId="77777777" w:rsidR="004678AB" w:rsidRDefault="004678AB">
      <w:pPr>
        <w:rPr>
          <w:rFonts w:cs="Calibri"/>
          <w:sz w:val="26"/>
          <w:szCs w:val="26"/>
        </w:rPr>
      </w:pPr>
    </w:p>
    <w:p w14:paraId="498FD34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Figure describes</w:t>
      </w:r>
      <w:ins w:id="58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in a general way</w:t>
      </w:r>
      <w:ins w:id="58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the actors of the system as well as the functionalities. A detailed description of the different </w:t>
      </w:r>
      <w:ins w:id="583" w:author="Pubsure" w:date="2021-06-24T07:50:00Z">
        <w:r w:rsidRPr="00825949">
          <w:rPr>
            <w:rFonts w:asciiTheme="minorBidi" w:hAnsiTheme="minorBidi" w:cstheme="minorBidi"/>
            <w:sz w:val="24"/>
            <w:szCs w:val="24"/>
          </w:rPr>
          <w:t>use cases</w:t>
        </w:r>
      </w:ins>
      <w:del w:id="584" w:author="Pubsure" w:date="2021-06-24T07:50:00Z">
        <w:r w:rsidRPr="00825949">
          <w:rPr>
            <w:rFonts w:asciiTheme="minorBidi" w:hAnsiTheme="minorBidi" w:cstheme="minorBidi"/>
            <w:sz w:val="24"/>
            <w:szCs w:val="24"/>
          </w:rPr>
          <w:delText>use-case</w:delText>
        </w:r>
      </w:del>
      <w:r w:rsidRPr="00825949">
        <w:rPr>
          <w:rFonts w:asciiTheme="minorBidi" w:hAnsiTheme="minorBidi" w:cstheme="minorBidi"/>
          <w:sz w:val="24"/>
          <w:szCs w:val="24"/>
        </w:rPr>
        <w:t xml:space="preserve"> will follow.</w:t>
      </w:r>
    </w:p>
    <w:p w14:paraId="5BFE5127" w14:textId="66BB1EED" w:rsidR="0045264A" w:rsidRDefault="00EF30E4" w:rsidP="0045264A">
      <w:pPr>
        <w:keepNext/>
      </w:pPr>
      <w:r>
        <w:rPr>
          <w:noProof/>
        </w:rPr>
        <w:lastRenderedPageBreak/>
        <w:drawing>
          <wp:inline distT="0" distB="0" distL="0" distR="0" wp14:anchorId="339E5B64" wp14:editId="0286A823">
            <wp:extent cx="5972810" cy="4742815"/>
            <wp:effectExtent l="0" t="0" r="889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9">
                      <a:extLst>
                        <a:ext uri="{28A0092B-C50C-407E-A947-70E740481C1C}">
                          <a14:useLocalDpi xmlns:a14="http://schemas.microsoft.com/office/drawing/2010/main" val="0"/>
                        </a:ext>
                      </a:extLst>
                    </a:blip>
                    <a:stretch>
                      <a:fillRect/>
                    </a:stretch>
                  </pic:blipFill>
                  <pic:spPr>
                    <a:xfrm>
                      <a:off x="0" y="0"/>
                      <a:ext cx="5972810" cy="4742815"/>
                    </a:xfrm>
                    <a:prstGeom prst="rect">
                      <a:avLst/>
                    </a:prstGeom>
                  </pic:spPr>
                </pic:pic>
              </a:graphicData>
            </a:graphic>
          </wp:inline>
        </w:drawing>
      </w:r>
    </w:p>
    <w:p w14:paraId="2DA9F5D5" w14:textId="3E6D32C9" w:rsidR="004678AB" w:rsidRDefault="0045264A" w:rsidP="0045264A">
      <w:pPr>
        <w:pStyle w:val="Caption"/>
        <w:ind w:left="2160" w:firstLine="720"/>
      </w:pPr>
      <w:bookmarkStart w:id="585" w:name="_Toc75590979"/>
      <w:r>
        <w:t xml:space="preserve">Figure </w:t>
      </w:r>
      <w:fldSimple w:instr=" STYLEREF 1 \s ">
        <w:r w:rsidR="00EF19DC">
          <w:rPr>
            <w:noProof/>
            <w:cs/>
          </w:rPr>
          <w:t>‎</w:t>
        </w:r>
        <w:r w:rsidR="00EF19DC">
          <w:rPr>
            <w:noProof/>
          </w:rPr>
          <w:t>2</w:t>
        </w:r>
      </w:fldSimple>
      <w:r w:rsidR="00921914">
        <w:t>.</w:t>
      </w:r>
      <w:fldSimple w:instr=" SEQ Figure \* ARABIC \s 1 ">
        <w:r w:rsidR="00EF19DC">
          <w:rPr>
            <w:noProof/>
          </w:rPr>
          <w:t>1</w:t>
        </w:r>
      </w:fldSimple>
      <w:r w:rsidRPr="0045264A">
        <w:t>:General use case diagram</w:t>
      </w:r>
      <w:bookmarkEnd w:id="585"/>
    </w:p>
    <w:p w14:paraId="3E7EC8CD" w14:textId="77777777" w:rsidR="004678AB" w:rsidRDefault="00310D3E">
      <w:pPr>
        <w:rPr>
          <w:rFonts w:cs="Calibri"/>
          <w:sz w:val="26"/>
          <w:szCs w:val="26"/>
        </w:rPr>
      </w:pP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p>
    <w:p w14:paraId="20EA38F7" w14:textId="52934E76" w:rsidR="004678AB" w:rsidRDefault="00310D3E">
      <w:pPr>
        <w:pStyle w:val="Heading3"/>
      </w:pPr>
      <w:bookmarkStart w:id="586" w:name="_Toc75356608"/>
      <w:bookmarkStart w:id="587" w:name="_Toc75356848"/>
      <w:bookmarkStart w:id="588" w:name="_Toc75356939"/>
      <w:bookmarkStart w:id="589" w:name="_Toc75585025"/>
      <w:bookmarkStart w:id="590" w:name="_Toc75585318"/>
      <w:r>
        <w:rPr>
          <w:rStyle w:val="Heading2Char"/>
        </w:rPr>
        <w:t>2.4.2</w:t>
      </w:r>
      <w:r w:rsidR="001D4B23">
        <w:rPr>
          <w:rStyle w:val="Heading2Char"/>
        </w:rPr>
        <w:t xml:space="preserve"> </w:t>
      </w:r>
      <w:r>
        <w:rPr>
          <w:rStyle w:val="Heading2Char"/>
        </w:rPr>
        <w:t>Authentication use-case diagram:</w:t>
      </w:r>
      <w:bookmarkEnd w:id="586"/>
      <w:bookmarkEnd w:id="587"/>
      <w:bookmarkEnd w:id="588"/>
      <w:bookmarkEnd w:id="589"/>
      <w:bookmarkEnd w:id="590"/>
    </w:p>
    <w:p w14:paraId="54982310" w14:textId="77777777" w:rsidR="004678AB" w:rsidRPr="00825949" w:rsidRDefault="00310D3E">
      <w:pPr>
        <w:rPr>
          <w:rFonts w:asciiTheme="minorBidi" w:hAnsiTheme="minorBidi" w:cstheme="minorBidi"/>
          <w:sz w:val="24"/>
          <w:szCs w:val="24"/>
        </w:rPr>
      </w:pPr>
      <w:ins w:id="591" w:author="Pubsure" w:date="2021-06-24T07:50:00Z">
        <w:r w:rsidRPr="00825949">
          <w:rPr>
            <w:rFonts w:asciiTheme="minorBidi" w:hAnsiTheme="minorBidi" w:cstheme="minorBidi"/>
            <w:sz w:val="24"/>
            <w:szCs w:val="24"/>
          </w:rPr>
          <w:t>The figure</w:t>
        </w:r>
      </w:ins>
      <w:del w:id="592" w:author="Pubsure" w:date="2021-06-24T07:50:00Z">
        <w:r w:rsidRPr="00825949">
          <w:rPr>
            <w:rFonts w:asciiTheme="minorBidi" w:hAnsiTheme="minorBidi" w:cstheme="minorBidi"/>
            <w:sz w:val="24"/>
            <w:szCs w:val="24"/>
          </w:rPr>
          <w:delText>Figure</w:delText>
        </w:r>
      </w:del>
      <w:r w:rsidRPr="00825949">
        <w:rPr>
          <w:rFonts w:asciiTheme="minorBidi" w:hAnsiTheme="minorBidi" w:cstheme="minorBidi"/>
          <w:sz w:val="24"/>
          <w:szCs w:val="24"/>
        </w:rPr>
        <w:t xml:space="preserve"> represents the </w:t>
      </w:r>
      <w:ins w:id="593" w:author="Pubsure" w:date="2021-06-24T07:50:00Z">
        <w:r w:rsidRPr="00825949">
          <w:rPr>
            <w:rFonts w:asciiTheme="minorBidi" w:hAnsiTheme="minorBidi" w:cstheme="minorBidi"/>
            <w:sz w:val="24"/>
            <w:szCs w:val="24"/>
          </w:rPr>
          <w:t>use-case</w:t>
        </w:r>
      </w:ins>
      <w:del w:id="594"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 of authentication. The user will be able to have access to the application with his email and password</w:t>
      </w:r>
      <w:ins w:id="59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as well as restore access to the application through Restore Password Action in case of </w:t>
      </w:r>
      <w:ins w:id="596"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forgotten password.</w:t>
      </w:r>
    </w:p>
    <w:p w14:paraId="31F0189B" w14:textId="77777777" w:rsidR="0045264A" w:rsidRDefault="005F1F42" w:rsidP="0045264A">
      <w:pPr>
        <w:keepNext/>
        <w:jc w:val="both"/>
      </w:pPr>
      <w:r>
        <w:rPr>
          <w:noProof/>
        </w:rPr>
        <w:lastRenderedPageBreak/>
        <w:drawing>
          <wp:inline distT="0" distB="0" distL="0" distR="0" wp14:anchorId="191A5C88" wp14:editId="72BBCC0D">
            <wp:extent cx="5972810" cy="22167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a:extLst>
                        <a:ext uri="{28A0092B-C50C-407E-A947-70E740481C1C}">
                          <a14:useLocalDpi xmlns:a14="http://schemas.microsoft.com/office/drawing/2010/main" val="0"/>
                        </a:ext>
                      </a:extLst>
                    </a:blip>
                    <a:stretch>
                      <a:fillRect/>
                    </a:stretch>
                  </pic:blipFill>
                  <pic:spPr>
                    <a:xfrm>
                      <a:off x="0" y="0"/>
                      <a:ext cx="5972810" cy="2216785"/>
                    </a:xfrm>
                    <a:prstGeom prst="rect">
                      <a:avLst/>
                    </a:prstGeom>
                  </pic:spPr>
                </pic:pic>
              </a:graphicData>
            </a:graphic>
          </wp:inline>
        </w:drawing>
      </w:r>
    </w:p>
    <w:p w14:paraId="6B85F3A7" w14:textId="67BE51BC" w:rsidR="004678AB" w:rsidRDefault="0045264A" w:rsidP="0045264A">
      <w:pPr>
        <w:pStyle w:val="Caption"/>
        <w:ind w:left="1440" w:firstLine="720"/>
        <w:jc w:val="both"/>
      </w:pPr>
      <w:bookmarkStart w:id="597" w:name="_Toc75590980"/>
      <w:r>
        <w:t xml:space="preserve">Figure </w:t>
      </w:r>
      <w:fldSimple w:instr=" STYLEREF 1 \s ">
        <w:r w:rsidR="00EF19DC">
          <w:rPr>
            <w:noProof/>
            <w:cs/>
          </w:rPr>
          <w:t>‎</w:t>
        </w:r>
        <w:r w:rsidR="00EF19DC">
          <w:rPr>
            <w:noProof/>
          </w:rPr>
          <w:t>2</w:t>
        </w:r>
      </w:fldSimple>
      <w:r w:rsidR="00921914">
        <w:t>.</w:t>
      </w:r>
      <w:fldSimple w:instr=" SEQ Figure \* ARABIC \s 1 ">
        <w:r w:rsidR="00EF19DC">
          <w:rPr>
            <w:noProof/>
          </w:rPr>
          <w:t>2</w:t>
        </w:r>
      </w:fldSimple>
      <w:r w:rsidRPr="0045264A">
        <w:t>:Authentication use case diagram</w:t>
      </w:r>
      <w:bookmarkEnd w:id="597"/>
    </w:p>
    <w:p w14:paraId="37B4F585" w14:textId="77777777" w:rsidR="004678AB" w:rsidRDefault="00310D3E">
      <w:pPr>
        <w:jc w:val="both"/>
      </w:pPr>
      <w:r>
        <w:tab/>
      </w:r>
      <w:r>
        <w:tab/>
      </w:r>
      <w:r>
        <w:tab/>
      </w:r>
      <w:r>
        <w:tab/>
      </w:r>
      <w:r>
        <w:tab/>
        <w:t xml:space="preserve"> </w:t>
      </w:r>
    </w:p>
    <w:p w14:paraId="343BBC7E" w14:textId="77777777" w:rsidR="004678AB" w:rsidRDefault="004678AB">
      <w:pPr>
        <w:jc w:val="both"/>
      </w:pPr>
    </w:p>
    <w:p w14:paraId="72BB0B0E" w14:textId="77777777" w:rsidR="004678AB" w:rsidRPr="001D4B23" w:rsidRDefault="00310D3E">
      <w:pPr>
        <w:jc w:val="both"/>
        <w:rPr>
          <w:rFonts w:asciiTheme="minorBidi" w:hAnsiTheme="minorBidi" w:cstheme="minorBidi"/>
          <w:sz w:val="24"/>
          <w:szCs w:val="24"/>
        </w:rPr>
      </w:pPr>
      <w:r w:rsidRPr="001D4B23">
        <w:rPr>
          <w:rFonts w:asciiTheme="minorBidi" w:hAnsiTheme="minorBidi" w:cstheme="minorBidi"/>
          <w:sz w:val="24"/>
          <w:szCs w:val="24"/>
        </w:rPr>
        <w:t>Table 2.1 describes in details the authentication use case scenario:</w:t>
      </w:r>
    </w:p>
    <w:tbl>
      <w:tblPr>
        <w:tblW w:w="8676" w:type="dxa"/>
        <w:tblInd w:w="720" w:type="dxa"/>
        <w:tblCellMar>
          <w:left w:w="10" w:type="dxa"/>
          <w:right w:w="10" w:type="dxa"/>
        </w:tblCellMar>
        <w:tblLook w:val="04A0" w:firstRow="1" w:lastRow="0" w:firstColumn="1" w:lastColumn="0" w:noHBand="0" w:noVBand="1"/>
      </w:tblPr>
      <w:tblGrid>
        <w:gridCol w:w="3055"/>
        <w:gridCol w:w="5621"/>
      </w:tblGrid>
      <w:tr w:rsidR="00CF54F5" w14:paraId="6BE472F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41DC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6771E"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Admin, User</w:t>
            </w:r>
          </w:p>
        </w:tc>
      </w:tr>
      <w:tr w:rsidR="00CF54F5" w14:paraId="0494BD8F"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C63D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2F531F"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Get authenticated and access to the application’s features</w:t>
            </w:r>
          </w:p>
        </w:tc>
      </w:tr>
      <w:tr w:rsidR="00CF54F5" w14:paraId="3694D993"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8BCA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9A11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Registered email and password</w:t>
            </w:r>
          </w:p>
        </w:tc>
      </w:tr>
      <w:tr w:rsidR="00CF54F5" w14:paraId="5373BB05"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6BB28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B80A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Redirection to Dashboard Page</w:t>
            </w:r>
          </w:p>
        </w:tc>
      </w:tr>
      <w:tr w:rsidR="00CF54F5" w14:paraId="15F5CFA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DA90A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CF8D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request the authentication interface</w:t>
            </w:r>
          </w:p>
          <w:p w14:paraId="4E142315"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 the application displays the interface</w:t>
            </w:r>
          </w:p>
          <w:p w14:paraId="7592AC9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3-user fills in the necessary and valid fields</w:t>
            </w:r>
          </w:p>
          <w:p w14:paraId="16F37C57"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4-System checks the data entered and displays the dashboard Page</w:t>
            </w:r>
          </w:p>
        </w:tc>
      </w:tr>
      <w:tr w:rsidR="00CF54F5" w14:paraId="15FF8937"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2CF0EC"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355B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enters incorrect data</w:t>
            </w:r>
          </w:p>
          <w:p w14:paraId="239D22DB"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2-System displays an error message</w:t>
            </w:r>
          </w:p>
          <w:p w14:paraId="5E4EF450" w14:textId="77777777" w:rsidR="004678AB" w:rsidRPr="00825949" w:rsidRDefault="00310D3E" w:rsidP="00E02526">
            <w:pPr>
              <w:pStyle w:val="ListParagraph"/>
              <w:keepNext/>
              <w:spacing w:after="0"/>
              <w:ind w:left="0"/>
              <w:rPr>
                <w:rFonts w:asciiTheme="minorBidi" w:hAnsiTheme="minorBidi" w:cstheme="minorBidi"/>
                <w:sz w:val="24"/>
                <w:szCs w:val="24"/>
              </w:rPr>
            </w:pPr>
            <w:r w:rsidRPr="00825949">
              <w:rPr>
                <w:rFonts w:asciiTheme="minorBidi" w:hAnsiTheme="minorBidi" w:cstheme="minorBidi"/>
                <w:sz w:val="24"/>
                <w:szCs w:val="24"/>
              </w:rPr>
              <w:t>3-Resumption of stage 3 of the nominal scenario</w:t>
            </w:r>
          </w:p>
        </w:tc>
      </w:tr>
    </w:tbl>
    <w:p w14:paraId="0D274D7F" w14:textId="1EC1DEF5" w:rsidR="00E02526" w:rsidRDefault="00E02526" w:rsidP="00E02526">
      <w:pPr>
        <w:pStyle w:val="Caption"/>
        <w:ind w:left="1440" w:firstLine="720"/>
      </w:pPr>
      <w:bookmarkStart w:id="598" w:name="_Toc75557362"/>
      <w:r>
        <w:t xml:space="preserve">Table </w:t>
      </w:r>
      <w:fldSimple w:instr=" STYLEREF 1 \s ">
        <w:r w:rsidR="00EF19DC">
          <w:rPr>
            <w:noProof/>
            <w:cs/>
          </w:rPr>
          <w:t>‎</w:t>
        </w:r>
        <w:r w:rsidR="00EF19DC">
          <w:rPr>
            <w:noProof/>
          </w:rPr>
          <w:t>2</w:t>
        </w:r>
      </w:fldSimple>
      <w:r>
        <w:t>.</w:t>
      </w:r>
      <w:fldSimple w:instr=" SEQ Table \* ARABIC \s 1 ">
        <w:r w:rsidR="00EF19DC">
          <w:rPr>
            <w:noProof/>
          </w:rPr>
          <w:t>1</w:t>
        </w:r>
      </w:fldSimple>
      <w:r w:rsidRPr="00E02526">
        <w:t>:Authentication use case scenario</w:t>
      </w:r>
      <w:bookmarkEnd w:id="598"/>
    </w:p>
    <w:p w14:paraId="073FC8E4" w14:textId="5B51A7BE" w:rsidR="004678AB" w:rsidRPr="00E02526" w:rsidRDefault="00310D3E" w:rsidP="00E02526">
      <w:pPr>
        <w:rPr>
          <w:sz w:val="26"/>
          <w:szCs w:val="26"/>
        </w:rPr>
      </w:pPr>
      <w:r w:rsidRPr="00E02526">
        <w:rPr>
          <w:sz w:val="26"/>
          <w:szCs w:val="26"/>
        </w:rPr>
        <w:t xml:space="preserve"> </w:t>
      </w:r>
    </w:p>
    <w:p w14:paraId="350A985D" w14:textId="77777777" w:rsidR="004678AB" w:rsidRDefault="004678AB">
      <w:pPr>
        <w:rPr>
          <w:sz w:val="26"/>
          <w:szCs w:val="26"/>
        </w:rPr>
      </w:pPr>
    </w:p>
    <w:p w14:paraId="4ABB45C4" w14:textId="77777777" w:rsidR="004678AB" w:rsidRDefault="004678AB">
      <w:pPr>
        <w:rPr>
          <w:sz w:val="26"/>
          <w:szCs w:val="26"/>
        </w:rPr>
      </w:pPr>
    </w:p>
    <w:p w14:paraId="0F77C6B5" w14:textId="59EEE440" w:rsidR="004678AB" w:rsidRDefault="00310D3E">
      <w:bookmarkStart w:id="599" w:name="_Toc75356609"/>
      <w:bookmarkStart w:id="600" w:name="_Toc75356849"/>
      <w:bookmarkStart w:id="601" w:name="_Toc75356940"/>
      <w:r>
        <w:rPr>
          <w:rStyle w:val="Heading3Char"/>
          <w:rFonts w:eastAsia="Calibri"/>
        </w:rPr>
        <w:t>2.4.3</w:t>
      </w:r>
      <w:r w:rsidR="00825949">
        <w:rPr>
          <w:rStyle w:val="Heading3Char"/>
          <w:rFonts w:eastAsia="Calibri"/>
        </w:rPr>
        <w:t xml:space="preserve"> </w:t>
      </w:r>
      <w:r>
        <w:rPr>
          <w:rStyle w:val="Heading3Char"/>
          <w:rFonts w:eastAsia="Calibri"/>
        </w:rPr>
        <w:t>Workout Management use-case diagram</w:t>
      </w:r>
      <w:bookmarkEnd w:id="599"/>
      <w:bookmarkEnd w:id="600"/>
      <w:bookmarkEnd w:id="601"/>
    </w:p>
    <w:p w14:paraId="010EB8B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Figure 2.3 represents the use case diagram of workout management: </w:t>
      </w:r>
      <w:ins w:id="602" w:author="Pubsure" w:date="2021-06-24T07:50:00Z">
        <w:r w:rsidRPr="00825949">
          <w:rPr>
            <w:rFonts w:asciiTheme="minorBidi" w:hAnsiTheme="minorBidi" w:cstheme="minorBidi"/>
            <w:sz w:val="24"/>
            <w:szCs w:val="24"/>
          </w:rPr>
          <w:t>any</w:t>
        </w:r>
      </w:ins>
      <w:del w:id="603" w:author="Pubsure" w:date="2021-06-24T07:50:00Z">
        <w:r w:rsidRPr="00825949">
          <w:rPr>
            <w:rFonts w:asciiTheme="minorBidi" w:hAnsiTheme="minorBidi" w:cstheme="minorBidi"/>
            <w:sz w:val="24"/>
            <w:szCs w:val="24"/>
          </w:rPr>
          <w:delText>Any</w:delText>
        </w:r>
      </w:del>
      <w:r w:rsidRPr="00825949">
        <w:rPr>
          <w:rFonts w:asciiTheme="minorBidi" w:hAnsiTheme="minorBidi" w:cstheme="minorBidi"/>
          <w:sz w:val="24"/>
          <w:szCs w:val="24"/>
        </w:rPr>
        <w:t xml:space="preserve"> user will be able to consult the workout page to see his exercises for that specific day. Admins I</w:t>
      </w:r>
      <w:ins w:id="604" w:author="Pubsure" w:date="2021-06-24T07:50:00Z">
        <w:r w:rsidRPr="00825949">
          <w:rPr>
            <w:rFonts w:asciiTheme="minorBidi" w:hAnsiTheme="minorBidi" w:cstheme="minorBidi"/>
            <w:sz w:val="24"/>
            <w:szCs w:val="24"/>
          </w:rPr>
          <w:t xml:space="preserve"> will</w:t>
        </w:r>
      </w:ins>
      <w:del w:id="605" w:author="Pubsure" w:date="2021-06-24T07:50:00Z">
        <w:r w:rsidRPr="00825949">
          <w:rPr>
            <w:rFonts w:asciiTheme="minorBidi" w:hAnsiTheme="minorBidi" w:cstheme="minorBidi"/>
            <w:sz w:val="24"/>
            <w:szCs w:val="24"/>
          </w:rPr>
          <w:delText>’ll</w:delText>
        </w:r>
      </w:del>
      <w:r w:rsidRPr="00825949">
        <w:rPr>
          <w:rFonts w:asciiTheme="minorBidi" w:hAnsiTheme="minorBidi" w:cstheme="minorBidi"/>
          <w:sz w:val="24"/>
          <w:szCs w:val="24"/>
        </w:rPr>
        <w:t xml:space="preserve"> be able to create, modify</w:t>
      </w:r>
      <w:ins w:id="606"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or delete workouts.</w:t>
      </w:r>
    </w:p>
    <w:p w14:paraId="21A17912" w14:textId="77777777" w:rsidR="0045264A" w:rsidRDefault="00310D3E" w:rsidP="0045264A">
      <w:pPr>
        <w:keepNext/>
      </w:pPr>
      <w:r>
        <w:rPr>
          <w:rFonts w:ascii="Bahnschrift" w:hAnsi="Bahnschrift"/>
          <w:b/>
          <w:bCs/>
          <w:noProof/>
          <w:sz w:val="28"/>
          <w:szCs w:val="28"/>
          <w:lang w:val="fr-FR" w:eastAsia="fr-FR"/>
        </w:rPr>
        <w:lastRenderedPageBreak/>
        <w:drawing>
          <wp:inline distT="0" distB="0" distL="0" distR="0" wp14:anchorId="1685DD09" wp14:editId="287D55E6">
            <wp:extent cx="5048246" cy="3981453"/>
            <wp:effectExtent l="0" t="0" r="4" b="0"/>
            <wp:docPr id="11" name="Picture 11"/>
            <wp:cNvGraphicFramePr/>
            <a:graphic xmlns:a="http://schemas.openxmlformats.org/drawingml/2006/main">
              <a:graphicData uri="http://schemas.openxmlformats.org/drawingml/2006/picture">
                <pic:pic xmlns:pic="http://schemas.openxmlformats.org/drawingml/2006/picture">
                  <pic:nvPicPr>
                    <pic:cNvPr id="1545420957" name=""/>
                    <pic:cNvPicPr/>
                  </pic:nvPicPr>
                  <pic:blipFill>
                    <a:blip r:embed="rId21"/>
                    <a:stretch>
                      <a:fillRect/>
                    </a:stretch>
                  </pic:blipFill>
                  <pic:spPr>
                    <a:xfrm>
                      <a:off x="0" y="0"/>
                      <a:ext cx="5048246" cy="3981453"/>
                    </a:xfrm>
                    <a:prstGeom prst="rect">
                      <a:avLst/>
                    </a:prstGeom>
                    <a:noFill/>
                    <a:ln>
                      <a:noFill/>
                    </a:ln>
                  </pic:spPr>
                </pic:pic>
              </a:graphicData>
            </a:graphic>
          </wp:inline>
        </w:drawing>
      </w:r>
    </w:p>
    <w:p w14:paraId="2CD014DA" w14:textId="1D3CB291" w:rsidR="004678AB" w:rsidRDefault="0045264A" w:rsidP="0045264A">
      <w:pPr>
        <w:pStyle w:val="Caption"/>
        <w:ind w:left="720" w:firstLine="720"/>
      </w:pPr>
      <w:bookmarkStart w:id="607" w:name="_Toc75590981"/>
      <w:r>
        <w:t xml:space="preserve">Figure </w:t>
      </w:r>
      <w:fldSimple w:instr=" STYLEREF 1 \s ">
        <w:r w:rsidR="00EF19DC">
          <w:rPr>
            <w:noProof/>
            <w:cs/>
          </w:rPr>
          <w:t>‎</w:t>
        </w:r>
        <w:r w:rsidR="00EF19DC">
          <w:rPr>
            <w:noProof/>
          </w:rPr>
          <w:t>2</w:t>
        </w:r>
      </w:fldSimple>
      <w:r w:rsidR="00921914">
        <w:t>.</w:t>
      </w:r>
      <w:fldSimple w:instr=" SEQ Figure \* ARABIC \s 1 ">
        <w:r w:rsidR="00EF19DC">
          <w:rPr>
            <w:noProof/>
          </w:rPr>
          <w:t>3</w:t>
        </w:r>
      </w:fldSimple>
      <w:r w:rsidRPr="0045264A">
        <w:t>:Workout Management Use-Case Diagram</w:t>
      </w:r>
      <w:bookmarkEnd w:id="607"/>
    </w:p>
    <w:p w14:paraId="72126E23" w14:textId="77777777" w:rsidR="004678AB" w:rsidRDefault="004678AB">
      <w:pPr>
        <w:jc w:val="center"/>
      </w:pPr>
    </w:p>
    <w:p w14:paraId="481820E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2.4 describes in details the consult workout scenario:</w:t>
      </w:r>
    </w:p>
    <w:p w14:paraId="60B36F92"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6A817007"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CC279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7360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0B67AF38"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3BE8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1B9F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Workout</w:t>
            </w:r>
          </w:p>
        </w:tc>
      </w:tr>
      <w:tr w:rsidR="00CF54F5" w:rsidRPr="00310D3E" w14:paraId="2D373805"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B9BF3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E8E8C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231467F9"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6CD8D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C8168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1E335F4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580E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F797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workout</w:t>
            </w:r>
          </w:p>
        </w:tc>
      </w:tr>
      <w:tr w:rsidR="00CF54F5" w:rsidRPr="00310D3E" w14:paraId="3735E54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DB4EE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FF160"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 interface</w:t>
            </w:r>
          </w:p>
          <w:p w14:paraId="048BE5D1"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05FC32C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retrieves his daily workout</w:t>
            </w:r>
          </w:p>
        </w:tc>
      </w:tr>
      <w:tr w:rsidR="00CF54F5" w:rsidRPr="00310D3E" w14:paraId="4BFA008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A73F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30B9E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w:t>
            </w:r>
          </w:p>
          <w:p w14:paraId="6757C81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 for choosing the goal</w:t>
            </w:r>
          </w:p>
          <w:p w14:paraId="2DA36AD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sets the goal and conditions</w:t>
            </w:r>
          </w:p>
          <w:p w14:paraId="714700E3"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3-Resumption of stage 2 of the nominal scenario</w:t>
            </w:r>
          </w:p>
        </w:tc>
      </w:tr>
    </w:tbl>
    <w:p w14:paraId="6BB338A2" w14:textId="5A665234" w:rsidR="00E02526" w:rsidRDefault="00E02526" w:rsidP="00E02526">
      <w:pPr>
        <w:pStyle w:val="Caption"/>
        <w:ind w:left="1440" w:firstLine="720"/>
      </w:pPr>
      <w:bookmarkStart w:id="608" w:name="_Toc75557363"/>
      <w:r>
        <w:t xml:space="preserve">Table </w:t>
      </w:r>
      <w:fldSimple w:instr=" STYLEREF 1 \s ">
        <w:r w:rsidR="00EF19DC">
          <w:rPr>
            <w:noProof/>
            <w:cs/>
          </w:rPr>
          <w:t>‎</w:t>
        </w:r>
        <w:r w:rsidR="00EF19DC">
          <w:rPr>
            <w:noProof/>
          </w:rPr>
          <w:t>2</w:t>
        </w:r>
      </w:fldSimple>
      <w:r>
        <w:t>.</w:t>
      </w:r>
      <w:fldSimple w:instr=" SEQ Table \* ARABIC \s 1 ">
        <w:r w:rsidR="00EF19DC">
          <w:rPr>
            <w:noProof/>
          </w:rPr>
          <w:t>2</w:t>
        </w:r>
      </w:fldSimple>
      <w:r w:rsidRPr="00E02526">
        <w:t>:Consult workout use case scenario</w:t>
      </w:r>
      <w:bookmarkEnd w:id="608"/>
    </w:p>
    <w:p w14:paraId="50F3CCE8" w14:textId="477BC279" w:rsidR="004678AB" w:rsidRDefault="00310D3E">
      <w:r>
        <w:lastRenderedPageBreak/>
        <w:tab/>
      </w:r>
      <w:r>
        <w:tab/>
      </w:r>
      <w:r>
        <w:tab/>
      </w:r>
    </w:p>
    <w:p w14:paraId="3408B626" w14:textId="77777777" w:rsidR="004678AB" w:rsidRDefault="004678AB">
      <w:pPr>
        <w:jc w:val="center"/>
      </w:pPr>
    </w:p>
    <w:p w14:paraId="4D40AFC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2.5 describes in details the create workout scenario:</w:t>
      </w:r>
    </w:p>
    <w:p w14:paraId="45A4A602"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55052DA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17B7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6A247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63D08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59D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5B15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Create a workout</w:t>
            </w:r>
          </w:p>
        </w:tc>
      </w:tr>
      <w:tr w:rsidR="00CF54F5" w:rsidRPr="00310D3E" w14:paraId="710143E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4398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4A78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19605E2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7935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D66D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saved and the admin is redirected to the interface containing the list of workouts with the new workout added</w:t>
            </w:r>
          </w:p>
        </w:tc>
      </w:tr>
      <w:tr w:rsidR="00CF54F5" w:rsidRPr="00310D3E" w14:paraId="48F3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9535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F018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097A787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A6CB1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6E1179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345200C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workout and resets the create workout interface’s fields.</w:t>
            </w:r>
          </w:p>
        </w:tc>
      </w:tr>
      <w:tr w:rsidR="00CF54F5" w:rsidRPr="00310D3E" w14:paraId="570D929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0123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881B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workout name</w:t>
            </w:r>
          </w:p>
          <w:p w14:paraId="58E4C48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displays an error message</w:t>
            </w:r>
          </w:p>
          <w:p w14:paraId="5B54960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3 of the nominal scenario</w:t>
            </w:r>
          </w:p>
        </w:tc>
      </w:tr>
    </w:tbl>
    <w:p w14:paraId="3EBCABB4" w14:textId="6D94CA00" w:rsidR="004678AB" w:rsidRDefault="00E02526" w:rsidP="00E02526">
      <w:pPr>
        <w:pStyle w:val="Caption"/>
        <w:ind w:left="1440" w:firstLine="720"/>
        <w:rPr>
          <w:rFonts w:ascii="Bahnschrift" w:hAnsi="Bahnschrift"/>
          <w:b/>
          <w:bCs/>
          <w:sz w:val="28"/>
          <w:szCs w:val="28"/>
        </w:rPr>
      </w:pPr>
      <w:bookmarkStart w:id="609" w:name="_Toc75557364"/>
      <w:r>
        <w:t xml:space="preserve">Table </w:t>
      </w:r>
      <w:fldSimple w:instr=" STYLEREF 1 \s ">
        <w:r w:rsidR="00EF19DC">
          <w:rPr>
            <w:noProof/>
            <w:cs/>
          </w:rPr>
          <w:t>‎</w:t>
        </w:r>
        <w:r w:rsidR="00EF19DC">
          <w:rPr>
            <w:noProof/>
          </w:rPr>
          <w:t>2</w:t>
        </w:r>
      </w:fldSimple>
      <w:r>
        <w:t>.</w:t>
      </w:r>
      <w:fldSimple w:instr=" SEQ Table \* ARABIC \s 1 ">
        <w:r w:rsidR="00EF19DC">
          <w:rPr>
            <w:noProof/>
          </w:rPr>
          <w:t>3</w:t>
        </w:r>
      </w:fldSimple>
      <w:r w:rsidRPr="00E02526">
        <w:t>:Create workout use case Scenario</w:t>
      </w:r>
      <w:bookmarkEnd w:id="609"/>
    </w:p>
    <w:p w14:paraId="6713E8DD" w14:textId="145472CF" w:rsidR="004678AB" w:rsidRDefault="00310D3E" w:rsidP="00E02526">
      <w:r>
        <w:tab/>
      </w:r>
      <w:r>
        <w:tab/>
      </w:r>
      <w:r>
        <w:tab/>
      </w:r>
    </w:p>
    <w:p w14:paraId="01D94346" w14:textId="77777777" w:rsidR="004678AB" w:rsidRDefault="004678AB"/>
    <w:p w14:paraId="06F697DE" w14:textId="77777777" w:rsidR="004678AB" w:rsidRDefault="004678AB"/>
    <w:p w14:paraId="3D2CE56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2.6 describes in details the create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5C1E7F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9BBB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3FA9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173DEF3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C0E5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F03C1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Modify a workout</w:t>
            </w:r>
          </w:p>
        </w:tc>
      </w:tr>
      <w:tr w:rsidR="00CF54F5" w:rsidRPr="00310D3E" w14:paraId="0A7165A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AE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4C33F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512F70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55FEA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81D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modification is saved and the admin is redirected to the interface containing the list of workouts with the new workout added</w:t>
            </w:r>
          </w:p>
        </w:tc>
      </w:tr>
      <w:tr w:rsidR="00CF54F5" w:rsidRPr="00310D3E" w14:paraId="706D0AC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11AB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6AE8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workout list interface</w:t>
            </w:r>
          </w:p>
          <w:p w14:paraId="755AC0D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5A41F6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3-The user choses the workout to modify</w:t>
            </w:r>
          </w:p>
          <w:p w14:paraId="745516C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F575C6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5581D24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modification and redirect the user to the workout list interface</w:t>
            </w:r>
          </w:p>
        </w:tc>
      </w:tr>
      <w:tr w:rsidR="00CF54F5" w:rsidRPr="00310D3E" w14:paraId="3234168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2EFA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0834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enter the modification</w:t>
            </w:r>
          </w:p>
          <w:p w14:paraId="31E8272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2-User enter invalid information</w:t>
            </w:r>
          </w:p>
        </w:tc>
      </w:tr>
    </w:tbl>
    <w:p w14:paraId="167B15BC" w14:textId="620DE6D0" w:rsidR="00E02526" w:rsidRDefault="00E02526" w:rsidP="00E02526">
      <w:pPr>
        <w:pStyle w:val="Caption"/>
        <w:ind w:left="1440" w:firstLine="720"/>
      </w:pPr>
      <w:bookmarkStart w:id="610" w:name="_Toc75557365"/>
      <w:r>
        <w:t xml:space="preserve">Table </w:t>
      </w:r>
      <w:fldSimple w:instr=" STYLEREF 1 \s ">
        <w:r w:rsidR="00EF19DC">
          <w:rPr>
            <w:noProof/>
            <w:cs/>
          </w:rPr>
          <w:t>‎</w:t>
        </w:r>
        <w:r w:rsidR="00EF19DC">
          <w:rPr>
            <w:noProof/>
          </w:rPr>
          <w:t>2</w:t>
        </w:r>
      </w:fldSimple>
      <w:r>
        <w:t>.</w:t>
      </w:r>
      <w:fldSimple w:instr=" SEQ Table \* ARABIC \s 1 ">
        <w:r w:rsidR="00EF19DC">
          <w:rPr>
            <w:noProof/>
          </w:rPr>
          <w:t>4</w:t>
        </w:r>
      </w:fldSimple>
      <w:r w:rsidRPr="00E02526">
        <w:t>:Modify workout use case scenario</w:t>
      </w:r>
      <w:bookmarkEnd w:id="610"/>
    </w:p>
    <w:p w14:paraId="13504A4D" w14:textId="01F3AD25" w:rsidR="004678AB" w:rsidRDefault="00310D3E">
      <w:pPr>
        <w:rPr>
          <w:sz w:val="26"/>
          <w:szCs w:val="26"/>
        </w:rPr>
      </w:pPr>
      <w:r>
        <w:rPr>
          <w:sz w:val="26"/>
          <w:szCs w:val="26"/>
        </w:rPr>
        <w:lastRenderedPageBreak/>
        <w:tab/>
      </w:r>
      <w:r>
        <w:rPr>
          <w:sz w:val="26"/>
          <w:szCs w:val="26"/>
        </w:rPr>
        <w:tab/>
      </w:r>
    </w:p>
    <w:p w14:paraId="0A3F33FB" w14:textId="77777777" w:rsidR="004678AB" w:rsidRDefault="004678AB">
      <w:pPr>
        <w:rPr>
          <w:sz w:val="26"/>
          <w:szCs w:val="26"/>
        </w:rPr>
      </w:pPr>
    </w:p>
    <w:p w14:paraId="35B9ED0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2.7 describes in details the delete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B8AC3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67B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71886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271953C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222D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F34C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Delete a workout</w:t>
            </w:r>
          </w:p>
        </w:tc>
      </w:tr>
      <w:tr w:rsidR="00CF54F5" w:rsidRPr="00310D3E" w14:paraId="519E9D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F885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0ED21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40A28ED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1440E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0AC1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deleted and the admin is redirected to the interface containing the list of workouts without the workout that got deleted</w:t>
            </w:r>
          </w:p>
        </w:tc>
      </w:tr>
      <w:tr w:rsidR="00CF54F5" w:rsidRPr="00310D3E" w14:paraId="5D86846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F2C6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7DB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726D629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696B79E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choose the workout to be deleted</w:t>
            </w:r>
          </w:p>
          <w:p w14:paraId="5B300D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deletes the workout and the admin is redirected to the interface containing the list of workouts without the workout that got deleted</w:t>
            </w:r>
          </w:p>
        </w:tc>
      </w:tr>
      <w:tr w:rsidR="00CF54F5" w:rsidRPr="00310D3E" w14:paraId="5B9B316D"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1DA0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709E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delete the workout</w:t>
            </w:r>
          </w:p>
          <w:p w14:paraId="55F2B875"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367FECA2" w14:textId="0452D1DF" w:rsidR="00E02526" w:rsidRDefault="00E02526" w:rsidP="00E02526">
      <w:pPr>
        <w:pStyle w:val="Caption"/>
        <w:ind w:left="720" w:firstLine="720"/>
      </w:pPr>
      <w:bookmarkStart w:id="611" w:name="_Toc75557366"/>
      <w:r>
        <w:t xml:space="preserve">Table </w:t>
      </w:r>
      <w:fldSimple w:instr=" STYLEREF 1 \s ">
        <w:r w:rsidR="00EF19DC">
          <w:rPr>
            <w:noProof/>
            <w:cs/>
          </w:rPr>
          <w:t>‎</w:t>
        </w:r>
        <w:r w:rsidR="00EF19DC">
          <w:rPr>
            <w:noProof/>
          </w:rPr>
          <w:t>2</w:t>
        </w:r>
      </w:fldSimple>
      <w:r>
        <w:t>.</w:t>
      </w:r>
      <w:fldSimple w:instr=" SEQ Table \* ARABIC \s 1 ">
        <w:r w:rsidR="00EF19DC">
          <w:rPr>
            <w:noProof/>
          </w:rPr>
          <w:t>5</w:t>
        </w:r>
      </w:fldSimple>
      <w:r w:rsidRPr="00E02526">
        <w:t>:Delete Workout use case scenario</w:t>
      </w:r>
      <w:bookmarkEnd w:id="611"/>
    </w:p>
    <w:p w14:paraId="6BC40307" w14:textId="7770C49A" w:rsidR="004678AB" w:rsidRDefault="00310D3E">
      <w:pPr>
        <w:rPr>
          <w:sz w:val="26"/>
          <w:szCs w:val="26"/>
        </w:rPr>
      </w:pPr>
      <w:r>
        <w:rPr>
          <w:sz w:val="26"/>
          <w:szCs w:val="26"/>
        </w:rPr>
        <w:tab/>
      </w:r>
      <w:r>
        <w:rPr>
          <w:sz w:val="26"/>
          <w:szCs w:val="26"/>
        </w:rPr>
        <w:tab/>
        <w:t xml:space="preserve">  </w:t>
      </w:r>
    </w:p>
    <w:p w14:paraId="13D8D758" w14:textId="77777777" w:rsidR="004678AB" w:rsidRDefault="004678AB">
      <w:pPr>
        <w:rPr>
          <w:sz w:val="26"/>
          <w:szCs w:val="26"/>
        </w:rPr>
      </w:pPr>
    </w:p>
    <w:p w14:paraId="00C9FB60" w14:textId="2D454181" w:rsidR="004678AB" w:rsidRDefault="00310D3E">
      <w:r>
        <w:rPr>
          <w:sz w:val="26"/>
          <w:szCs w:val="26"/>
        </w:rPr>
        <w:t xml:space="preserve"> </w:t>
      </w:r>
      <w:bookmarkStart w:id="612" w:name="_Toc75356610"/>
      <w:bookmarkStart w:id="613" w:name="_Toc75356850"/>
      <w:bookmarkStart w:id="614" w:name="_Toc75356941"/>
      <w:r>
        <w:rPr>
          <w:rStyle w:val="Heading3Char"/>
          <w:rFonts w:eastAsia="Calibri"/>
        </w:rPr>
        <w:t>2.4.4</w:t>
      </w:r>
      <w:r w:rsidR="00E02526">
        <w:rPr>
          <w:rStyle w:val="Heading3Char"/>
          <w:rFonts w:eastAsia="Calibri"/>
        </w:rPr>
        <w:t xml:space="preserve"> </w:t>
      </w:r>
      <w:r>
        <w:rPr>
          <w:rStyle w:val="Heading3Char"/>
          <w:rFonts w:eastAsia="Calibri"/>
        </w:rPr>
        <w:t>Chat Management use case Diagram</w:t>
      </w:r>
      <w:bookmarkEnd w:id="612"/>
      <w:bookmarkEnd w:id="613"/>
      <w:bookmarkEnd w:id="614"/>
      <w:r>
        <w:rPr>
          <w:rStyle w:val="Heading3Char"/>
          <w:rFonts w:eastAsia="Calibri"/>
        </w:rPr>
        <w:t xml:space="preserve"> </w:t>
      </w:r>
    </w:p>
    <w:p w14:paraId="5FBD5263"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Figure 2.4 </w:t>
      </w:r>
      <w:ins w:id="615" w:author="Pubsure" w:date="2021-06-24T07:50:00Z">
        <w:r w:rsidRPr="00310D3E">
          <w:rPr>
            <w:rFonts w:asciiTheme="minorBidi" w:hAnsiTheme="minorBidi" w:cstheme="minorBidi"/>
            <w:sz w:val="24"/>
            <w:szCs w:val="24"/>
          </w:rPr>
          <w:t>shows</w:t>
        </w:r>
      </w:ins>
      <w:del w:id="616" w:author="Pubsure" w:date="2021-06-24T07:50:00Z">
        <w:r w:rsidRPr="00310D3E">
          <w:rPr>
            <w:rFonts w:asciiTheme="minorBidi" w:hAnsiTheme="minorBidi" w:cstheme="minorBidi"/>
            <w:sz w:val="24"/>
            <w:szCs w:val="24"/>
          </w:rPr>
          <w:delText>represent</w:delText>
        </w:r>
      </w:del>
      <w:r w:rsidRPr="00310D3E">
        <w:rPr>
          <w:rFonts w:asciiTheme="minorBidi" w:hAnsiTheme="minorBidi" w:cstheme="minorBidi"/>
          <w:sz w:val="24"/>
          <w:szCs w:val="24"/>
        </w:rPr>
        <w:t xml:space="preserve"> the use case diagram of </w:t>
      </w:r>
      <w:ins w:id="617" w:author="Pubsure" w:date="2021-06-24T07:50:00Z">
        <w:r w:rsidRPr="00310D3E">
          <w:rPr>
            <w:rFonts w:asciiTheme="minorBidi" w:hAnsiTheme="minorBidi" w:cstheme="minorBidi"/>
            <w:sz w:val="24"/>
            <w:szCs w:val="24"/>
          </w:rPr>
          <w:t>chat</w:t>
        </w:r>
      </w:ins>
      <w:del w:id="618" w:author="Pubsure" w:date="2021-06-24T07:50:00Z">
        <w:r w:rsidRPr="00310D3E">
          <w:rPr>
            <w:rFonts w:asciiTheme="minorBidi" w:hAnsiTheme="minorBidi" w:cstheme="minorBidi"/>
            <w:sz w:val="24"/>
            <w:szCs w:val="24"/>
          </w:rPr>
          <w:delText>chats</w:delText>
        </w:r>
      </w:del>
      <w:r w:rsidRPr="00310D3E">
        <w:rPr>
          <w:rFonts w:asciiTheme="minorBidi" w:hAnsiTheme="minorBidi" w:cstheme="minorBidi"/>
          <w:sz w:val="24"/>
          <w:szCs w:val="24"/>
        </w:rPr>
        <w:t xml:space="preserve"> </w:t>
      </w:r>
      <w:ins w:id="619" w:author="Pubsure" w:date="2021-06-24T07:50:00Z">
        <w:r w:rsidRPr="00310D3E">
          <w:rPr>
            <w:rFonts w:asciiTheme="minorBidi" w:hAnsiTheme="minorBidi" w:cstheme="minorBidi"/>
            <w:sz w:val="24"/>
            <w:szCs w:val="24"/>
          </w:rPr>
          <w:t>management</w:t>
        </w:r>
      </w:ins>
      <w:del w:id="620" w:author="Pubsure" w:date="2021-06-24T07:50:00Z">
        <w:r w:rsidRPr="00310D3E">
          <w:rPr>
            <w:rFonts w:asciiTheme="minorBidi" w:hAnsiTheme="minorBidi" w:cstheme="minorBidi"/>
            <w:sz w:val="24"/>
            <w:szCs w:val="24"/>
          </w:rPr>
          <w:delText>Management</w:delText>
        </w:r>
      </w:del>
      <w:r w:rsidRPr="00310D3E">
        <w:rPr>
          <w:rFonts w:asciiTheme="minorBidi" w:hAnsiTheme="minorBidi" w:cstheme="minorBidi"/>
          <w:sz w:val="24"/>
          <w:szCs w:val="24"/>
        </w:rPr>
        <w:t xml:space="preserve">. After authentication, the user can look up and start a conversation with him </w:t>
      </w:r>
      <w:ins w:id="621" w:author="Pubsure" w:date="2021-06-24T07:50:00Z">
        <w:r w:rsidRPr="00310D3E">
          <w:rPr>
            <w:rFonts w:asciiTheme="minorBidi" w:hAnsiTheme="minorBidi" w:cstheme="minorBidi"/>
            <w:sz w:val="24"/>
            <w:szCs w:val="24"/>
          </w:rPr>
          <w:t>and</w:t>
        </w:r>
      </w:ins>
      <w:del w:id="622" w:author="Pubsure" w:date="2021-06-24T07:50:00Z">
        <w:r w:rsidRPr="00310D3E">
          <w:rPr>
            <w:rFonts w:asciiTheme="minorBidi" w:hAnsiTheme="minorBidi" w:cstheme="minorBidi"/>
            <w:sz w:val="24"/>
            <w:szCs w:val="24"/>
          </w:rPr>
          <w:delText>as well</w:delText>
        </w:r>
      </w:del>
      <w:r w:rsidRPr="00310D3E">
        <w:rPr>
          <w:rFonts w:asciiTheme="minorBidi" w:hAnsiTheme="minorBidi" w:cstheme="minorBidi"/>
          <w:sz w:val="24"/>
          <w:szCs w:val="24"/>
        </w:rPr>
        <w:t xml:space="preserve"> create a group chat with multiple </w:t>
      </w:r>
      <w:ins w:id="623" w:author="Pubsure" w:date="2021-06-24T07:50:00Z">
        <w:r w:rsidRPr="00310D3E">
          <w:rPr>
            <w:rFonts w:asciiTheme="minorBidi" w:hAnsiTheme="minorBidi" w:cstheme="minorBidi"/>
            <w:sz w:val="24"/>
            <w:szCs w:val="24"/>
          </w:rPr>
          <w:t>users</w:t>
        </w:r>
      </w:ins>
      <w:del w:id="624" w:author="Pubsure" w:date="2021-06-24T07:50:00Z">
        <w:r w:rsidRPr="00310D3E">
          <w:rPr>
            <w:rFonts w:asciiTheme="minorBidi" w:hAnsiTheme="minorBidi" w:cstheme="minorBidi"/>
            <w:sz w:val="24"/>
            <w:szCs w:val="24"/>
          </w:rPr>
          <w:delText>user</w:delText>
        </w:r>
      </w:del>
      <w:ins w:id="625"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which </w:t>
      </w:r>
      <w:ins w:id="626" w:author="Pubsure" w:date="2021-06-24T07:50:00Z">
        <w:r w:rsidRPr="00310D3E">
          <w:rPr>
            <w:rFonts w:asciiTheme="minorBidi" w:hAnsiTheme="minorBidi" w:cstheme="minorBidi"/>
            <w:sz w:val="24"/>
            <w:szCs w:val="24"/>
          </w:rPr>
          <w:t>serves</w:t>
        </w:r>
      </w:ins>
      <w:del w:id="627" w:author="Pubsure" w:date="2021-06-24T07:50:00Z">
        <w:r w:rsidRPr="00310D3E">
          <w:rPr>
            <w:rFonts w:asciiTheme="minorBidi" w:hAnsiTheme="minorBidi" w:cstheme="minorBidi"/>
            <w:sz w:val="24"/>
            <w:szCs w:val="24"/>
          </w:rPr>
          <w:delText>server</w:delText>
        </w:r>
      </w:del>
      <w:r w:rsidRPr="00310D3E">
        <w:rPr>
          <w:rFonts w:asciiTheme="minorBidi" w:hAnsiTheme="minorBidi" w:cstheme="minorBidi"/>
          <w:sz w:val="24"/>
          <w:szCs w:val="24"/>
        </w:rPr>
        <w:t xml:space="preserve"> as a support group.</w:t>
      </w:r>
    </w:p>
    <w:p w14:paraId="0A023B8F" w14:textId="77777777" w:rsidR="0045264A" w:rsidRDefault="00310D3E" w:rsidP="0045264A">
      <w:pPr>
        <w:keepNext/>
      </w:pPr>
      <w:r>
        <w:rPr>
          <w:noProof/>
          <w:lang w:val="fr-FR" w:eastAsia="fr-FR"/>
        </w:rPr>
        <w:lastRenderedPageBreak/>
        <w:drawing>
          <wp:inline distT="0" distB="0" distL="0" distR="0" wp14:anchorId="6B5511CC" wp14:editId="3998B69F">
            <wp:extent cx="5972805" cy="3281040"/>
            <wp:effectExtent l="0" t="0" r="8895" b="0"/>
            <wp:docPr id="12" name="Picture 12"/>
            <wp:cNvGraphicFramePr/>
            <a:graphic xmlns:a="http://schemas.openxmlformats.org/drawingml/2006/main">
              <a:graphicData uri="http://schemas.openxmlformats.org/drawingml/2006/picture">
                <pic:pic xmlns:pic="http://schemas.openxmlformats.org/drawingml/2006/picture">
                  <pic:nvPicPr>
                    <pic:cNvPr id="265621400" name=""/>
                    <pic:cNvPicPr/>
                  </pic:nvPicPr>
                  <pic:blipFill>
                    <a:blip r:embed="rId22"/>
                    <a:stretch>
                      <a:fillRect/>
                    </a:stretch>
                  </pic:blipFill>
                  <pic:spPr>
                    <a:xfrm>
                      <a:off x="0" y="0"/>
                      <a:ext cx="5972805" cy="3281040"/>
                    </a:xfrm>
                    <a:prstGeom prst="rect">
                      <a:avLst/>
                    </a:prstGeom>
                    <a:noFill/>
                    <a:ln>
                      <a:noFill/>
                    </a:ln>
                  </pic:spPr>
                </pic:pic>
              </a:graphicData>
            </a:graphic>
          </wp:inline>
        </w:drawing>
      </w:r>
    </w:p>
    <w:p w14:paraId="7D0E88DD" w14:textId="2E517A09" w:rsidR="004678AB" w:rsidRDefault="0045264A" w:rsidP="0045264A">
      <w:pPr>
        <w:pStyle w:val="Caption"/>
        <w:ind w:left="1440" w:firstLine="720"/>
      </w:pPr>
      <w:bookmarkStart w:id="628" w:name="_Toc75590982"/>
      <w:r>
        <w:t xml:space="preserve">Figure </w:t>
      </w:r>
      <w:fldSimple w:instr=" STYLEREF 1 \s ">
        <w:r w:rsidR="00EF19DC">
          <w:rPr>
            <w:noProof/>
            <w:cs/>
          </w:rPr>
          <w:t>‎</w:t>
        </w:r>
        <w:r w:rsidR="00EF19DC">
          <w:rPr>
            <w:noProof/>
          </w:rPr>
          <w:t>2</w:t>
        </w:r>
      </w:fldSimple>
      <w:r w:rsidR="00921914">
        <w:t>.</w:t>
      </w:r>
      <w:fldSimple w:instr=" SEQ Figure \* ARABIC \s 1 ">
        <w:r w:rsidR="00EF19DC">
          <w:rPr>
            <w:noProof/>
          </w:rPr>
          <w:t>4</w:t>
        </w:r>
      </w:fldSimple>
      <w:r w:rsidRPr="0045264A">
        <w:t>:Chats Management Use Case Diagram</w:t>
      </w:r>
      <w:bookmarkEnd w:id="628"/>
    </w:p>
    <w:p w14:paraId="33D235DB" w14:textId="77777777" w:rsidR="004678AB" w:rsidRDefault="00310D3E">
      <w:r>
        <w:tab/>
      </w:r>
      <w:r>
        <w:tab/>
        <w:t xml:space="preserve"> </w:t>
      </w:r>
    </w:p>
    <w:p w14:paraId="2268CEA7" w14:textId="77777777" w:rsidR="004678AB" w:rsidRDefault="004678AB"/>
    <w:p w14:paraId="29CCAA1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2.8 describes in details the chats overview scenario:</w:t>
      </w:r>
    </w:p>
    <w:p w14:paraId="2BA5405E"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12D7F5BB"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3291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6C5A7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4FC22D22"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AC0B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F94F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Chats</w:t>
            </w:r>
          </w:p>
        </w:tc>
      </w:tr>
      <w:tr w:rsidR="00CF54F5" w:rsidRPr="00310D3E" w14:paraId="21F2B39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4A4F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F84B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451822B4"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0D5F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E29D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501F14B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8280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5AB0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list of chats</w:t>
            </w:r>
          </w:p>
        </w:tc>
      </w:tr>
      <w:tr w:rsidR="00CF54F5" w:rsidRPr="00310D3E" w14:paraId="56877C8D"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B97C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A9EC6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chats interface</w:t>
            </w:r>
          </w:p>
          <w:p w14:paraId="4EDF201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60DE9859" w14:textId="77777777" w:rsidR="004678AB" w:rsidRPr="00310D3E" w:rsidRDefault="004678AB">
            <w:pPr>
              <w:spacing w:after="0"/>
              <w:rPr>
                <w:rFonts w:asciiTheme="minorBidi" w:hAnsiTheme="minorBidi" w:cstheme="minorBidi"/>
                <w:sz w:val="24"/>
                <w:szCs w:val="24"/>
              </w:rPr>
            </w:pPr>
          </w:p>
        </w:tc>
      </w:tr>
      <w:tr w:rsidR="00CF54F5" w:rsidRPr="00310D3E" w14:paraId="062EE2F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20E7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B255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didn’t start any chat</w:t>
            </w:r>
          </w:p>
          <w:p w14:paraId="3D8DDB9D"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2-The user is redirected to an empty chats interface</w:t>
            </w:r>
          </w:p>
        </w:tc>
      </w:tr>
    </w:tbl>
    <w:p w14:paraId="5D922A16" w14:textId="79A42950" w:rsidR="00E02526" w:rsidRDefault="00E02526" w:rsidP="00E02526">
      <w:pPr>
        <w:pStyle w:val="Caption"/>
        <w:ind w:left="2160" w:firstLine="720"/>
      </w:pPr>
      <w:bookmarkStart w:id="629" w:name="_Toc75557367"/>
      <w:r>
        <w:t xml:space="preserve">Table </w:t>
      </w:r>
      <w:fldSimple w:instr=" STYLEREF 1 \s ">
        <w:r w:rsidR="00EF19DC">
          <w:rPr>
            <w:noProof/>
            <w:cs/>
          </w:rPr>
          <w:t>‎</w:t>
        </w:r>
        <w:r w:rsidR="00EF19DC">
          <w:rPr>
            <w:noProof/>
          </w:rPr>
          <w:t>2</w:t>
        </w:r>
      </w:fldSimple>
      <w:r>
        <w:t>.</w:t>
      </w:r>
      <w:fldSimple w:instr=" SEQ Table \* ARABIC \s 1 ">
        <w:r w:rsidR="00EF19DC">
          <w:rPr>
            <w:noProof/>
          </w:rPr>
          <w:t>6</w:t>
        </w:r>
      </w:fldSimple>
      <w:r w:rsidRPr="00E02526">
        <w:t>:Consult Chats Use Case Scenario</w:t>
      </w:r>
      <w:bookmarkEnd w:id="629"/>
    </w:p>
    <w:p w14:paraId="18981E8F" w14:textId="5F462AEE" w:rsidR="004678AB" w:rsidRDefault="00310D3E" w:rsidP="00E02526">
      <w:r>
        <w:tab/>
      </w:r>
      <w:r>
        <w:tab/>
      </w:r>
      <w:r>
        <w:tab/>
      </w:r>
    </w:p>
    <w:p w14:paraId="21E9C3E8" w14:textId="77777777" w:rsidR="00E02526" w:rsidRDefault="00E02526" w:rsidP="00E02526"/>
    <w:p w14:paraId="1ED9081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p w14:paraId="0718911C"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3947CC0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3937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lastRenderedPageBreak/>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BD5A8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User, Admin</w:t>
            </w:r>
          </w:p>
        </w:tc>
      </w:tr>
      <w:tr w:rsidR="00CF54F5" w:rsidRPr="00310D3E" w14:paraId="2A1580A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A3B1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91349" w14:textId="043F4AF0"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Start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chat</w:t>
            </w:r>
          </w:p>
        </w:tc>
      </w:tr>
      <w:tr w:rsidR="00CF54F5" w:rsidRPr="00310D3E" w14:paraId="3A39EE9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57C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A8DD2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5A2835D5"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348F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2D5F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can send messages to the other user in the chat</w:t>
            </w:r>
          </w:p>
        </w:tc>
      </w:tr>
      <w:tr w:rsidR="00CF54F5" w:rsidRPr="00310D3E" w14:paraId="39C88B1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60D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176B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chats interface</w:t>
            </w:r>
          </w:p>
          <w:p w14:paraId="2FE3619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41235F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name of the user</w:t>
            </w:r>
          </w:p>
          <w:p w14:paraId="0516916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shows users with relative name</w:t>
            </w:r>
          </w:p>
          <w:p w14:paraId="4DD5C2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5-User choose who he wants to start a conversation with</w:t>
            </w:r>
          </w:p>
          <w:p w14:paraId="1C8873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create the conversation and the user is redirected to the conversation interface</w:t>
            </w:r>
          </w:p>
        </w:tc>
      </w:tr>
      <w:tr w:rsidR="00CF54F5" w:rsidRPr="00310D3E" w14:paraId="3776B99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C62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7E2F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 wrong username</w:t>
            </w:r>
          </w:p>
          <w:p w14:paraId="428BCF7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doesn’t display any users</w:t>
            </w:r>
          </w:p>
          <w:p w14:paraId="08A1D92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enters the correct username</w:t>
            </w:r>
          </w:p>
          <w:p w14:paraId="44136782"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4 of the nominal scenario</w:t>
            </w:r>
          </w:p>
        </w:tc>
      </w:tr>
    </w:tbl>
    <w:p w14:paraId="3E2BEE2B" w14:textId="7611ABA4" w:rsidR="00E02526" w:rsidRDefault="00E02526" w:rsidP="00E02526">
      <w:pPr>
        <w:pStyle w:val="Caption"/>
        <w:ind w:left="1440" w:firstLine="720"/>
      </w:pPr>
      <w:bookmarkStart w:id="630" w:name="_Toc75557368"/>
      <w:r>
        <w:t xml:space="preserve">Table </w:t>
      </w:r>
      <w:fldSimple w:instr=" STYLEREF 1 \s ">
        <w:r w:rsidR="00EF19DC">
          <w:rPr>
            <w:noProof/>
            <w:cs/>
          </w:rPr>
          <w:t>‎</w:t>
        </w:r>
        <w:r w:rsidR="00EF19DC">
          <w:rPr>
            <w:noProof/>
          </w:rPr>
          <w:t>2</w:t>
        </w:r>
      </w:fldSimple>
      <w:r>
        <w:t>.</w:t>
      </w:r>
      <w:fldSimple w:instr=" SEQ Table \* ARABIC \s 1 ">
        <w:r w:rsidR="00EF19DC">
          <w:rPr>
            <w:noProof/>
          </w:rPr>
          <w:t>7</w:t>
        </w:r>
      </w:fldSimple>
      <w:r w:rsidRPr="00E02526">
        <w:t>:Start New Chat use case Scenario</w:t>
      </w:r>
      <w:bookmarkEnd w:id="630"/>
    </w:p>
    <w:p w14:paraId="23E554A0" w14:textId="39F03749" w:rsidR="004678AB" w:rsidRDefault="00310D3E">
      <w:r>
        <w:tab/>
      </w:r>
      <w:r>
        <w:tab/>
        <w:t xml:space="preserve"> </w:t>
      </w:r>
    </w:p>
    <w:p w14:paraId="2FEC527F" w14:textId="77777777" w:rsidR="004678AB" w:rsidRDefault="004678AB"/>
    <w:p w14:paraId="182599D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162F167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BC6C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560C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CC9E7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46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EDFB" w14:textId="7000AE05"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Create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group chat</w:t>
            </w:r>
          </w:p>
        </w:tc>
      </w:tr>
      <w:tr w:rsidR="00CF54F5" w:rsidRPr="00310D3E" w14:paraId="752B32D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8CE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5E47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6F94D6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AAB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E238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The group chat is saved and the users within it can chat with each other </w:t>
            </w:r>
          </w:p>
        </w:tc>
      </w:tr>
      <w:tr w:rsidR="00CF54F5" w:rsidRPr="00310D3E" w14:paraId="46A634F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FB363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B66F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group chat interface</w:t>
            </w:r>
          </w:p>
          <w:p w14:paraId="608B130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526533C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group chat name field</w:t>
            </w:r>
          </w:p>
          <w:p w14:paraId="0F80436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creates the chat group</w:t>
            </w:r>
          </w:p>
        </w:tc>
      </w:tr>
      <w:tr w:rsidR="00CF54F5" w:rsidRPr="00310D3E" w14:paraId="446AF1F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4A8ED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6C74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group chat name</w:t>
            </w:r>
          </w:p>
          <w:p w14:paraId="20274A9B" w14:textId="77777777" w:rsidR="004678AB" w:rsidRPr="00310D3E" w:rsidRDefault="004678AB">
            <w:pPr>
              <w:pStyle w:val="ListParagraph"/>
              <w:spacing w:after="0"/>
              <w:ind w:left="0"/>
              <w:rPr>
                <w:rFonts w:asciiTheme="minorBidi" w:hAnsiTheme="minorBidi" w:cstheme="minorBidi"/>
                <w:sz w:val="24"/>
                <w:szCs w:val="24"/>
              </w:rPr>
            </w:pPr>
          </w:p>
          <w:p w14:paraId="1E65DA0D"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59E69FB7" w14:textId="5FC55480" w:rsidR="00E02526" w:rsidRDefault="00E02526">
      <w:pPr>
        <w:pStyle w:val="Caption"/>
      </w:pPr>
      <w:bookmarkStart w:id="631" w:name="_Toc75557369"/>
      <w:r>
        <w:t xml:space="preserve">Table </w:t>
      </w:r>
      <w:fldSimple w:instr=" STYLEREF 1 \s ">
        <w:r w:rsidR="00EF19DC">
          <w:rPr>
            <w:noProof/>
            <w:cs/>
          </w:rPr>
          <w:t>‎</w:t>
        </w:r>
        <w:r w:rsidR="00EF19DC">
          <w:rPr>
            <w:noProof/>
          </w:rPr>
          <w:t>2</w:t>
        </w:r>
      </w:fldSimple>
      <w:r>
        <w:t>.</w:t>
      </w:r>
      <w:fldSimple w:instr=" SEQ Table \* ARABIC \s 1 ">
        <w:r w:rsidR="00EF19DC">
          <w:rPr>
            <w:noProof/>
          </w:rPr>
          <w:t>8</w:t>
        </w:r>
      </w:fldSimple>
      <w:r w:rsidRPr="00E02526">
        <w:t>::Create New Group Chat use case Scenario</w:t>
      </w:r>
      <w:bookmarkEnd w:id="631"/>
    </w:p>
    <w:p w14:paraId="6B013E4D" w14:textId="39DA6BDF" w:rsidR="004678AB" w:rsidRDefault="00310D3E">
      <w:r>
        <w:tab/>
      </w:r>
      <w:r>
        <w:tab/>
      </w:r>
      <w:r>
        <w:tab/>
        <w:t xml:space="preserve"> </w:t>
      </w:r>
    </w:p>
    <w:p w14:paraId="29C01259" w14:textId="77777777" w:rsidR="004678AB" w:rsidRDefault="004678AB"/>
    <w:p w14:paraId="488CBC45" w14:textId="77777777" w:rsidR="004678AB" w:rsidRDefault="004678AB"/>
    <w:p w14:paraId="5A1F7809" w14:textId="77777777" w:rsidR="004678AB" w:rsidRDefault="00310D3E">
      <w:pPr>
        <w:rPr>
          <w:sz w:val="26"/>
          <w:szCs w:val="26"/>
        </w:rPr>
      </w:pPr>
      <w:r>
        <w:rPr>
          <w:sz w:val="26"/>
          <w:szCs w:val="26"/>
        </w:rPr>
        <w:t>Table 2.91 describes in details the add users to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14:paraId="2F37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4CCA5D" w14:textId="77777777" w:rsidR="004678AB" w:rsidRDefault="00310D3E">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FC0424" w14:textId="77777777" w:rsidR="004678AB" w:rsidRDefault="00310D3E">
            <w:pPr>
              <w:pStyle w:val="ListParagraph"/>
              <w:spacing w:after="0"/>
              <w:ind w:left="0"/>
              <w:rPr>
                <w:sz w:val="26"/>
                <w:szCs w:val="26"/>
              </w:rPr>
            </w:pPr>
            <w:r>
              <w:rPr>
                <w:sz w:val="26"/>
                <w:szCs w:val="26"/>
              </w:rPr>
              <w:t>Admin</w:t>
            </w:r>
          </w:p>
        </w:tc>
      </w:tr>
      <w:tr w:rsidR="00CF54F5" w14:paraId="12A5F0D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73F120" w14:textId="77777777" w:rsidR="004678AB" w:rsidRDefault="00310D3E">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F5FADE" w14:textId="77777777" w:rsidR="004678AB" w:rsidRDefault="00310D3E">
            <w:pPr>
              <w:pStyle w:val="ListParagraph"/>
              <w:spacing w:after="0"/>
              <w:ind w:left="0"/>
              <w:rPr>
                <w:sz w:val="26"/>
                <w:szCs w:val="26"/>
              </w:rPr>
            </w:pPr>
            <w:r>
              <w:rPr>
                <w:sz w:val="26"/>
                <w:szCs w:val="26"/>
              </w:rPr>
              <w:t>Add users to group chat</w:t>
            </w:r>
          </w:p>
        </w:tc>
      </w:tr>
      <w:tr w:rsidR="00CF54F5" w14:paraId="62E6705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1627E7" w14:textId="77777777" w:rsidR="004678AB" w:rsidRDefault="00310D3E">
            <w:pPr>
              <w:pStyle w:val="ListParagraph"/>
              <w:spacing w:after="0"/>
              <w:ind w:left="0"/>
              <w:rPr>
                <w:sz w:val="26"/>
                <w:szCs w:val="26"/>
              </w:rPr>
            </w:pPr>
            <w:r>
              <w:rPr>
                <w:sz w:val="26"/>
                <w:szCs w:val="26"/>
              </w:rPr>
              <w:lastRenderedPageBreak/>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585B0" w14:textId="77777777" w:rsidR="004678AB" w:rsidRDefault="00310D3E">
            <w:pPr>
              <w:pStyle w:val="ListParagraph"/>
              <w:spacing w:after="0"/>
              <w:ind w:left="0"/>
              <w:rPr>
                <w:sz w:val="26"/>
                <w:szCs w:val="26"/>
              </w:rPr>
            </w:pPr>
            <w:r>
              <w:rPr>
                <w:sz w:val="26"/>
                <w:szCs w:val="26"/>
              </w:rPr>
              <w:t>The user needs to be authenticated</w:t>
            </w:r>
          </w:p>
        </w:tc>
      </w:tr>
      <w:tr w:rsidR="00CF54F5" w14:paraId="3B8AED2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2A9C" w14:textId="77777777" w:rsidR="004678AB" w:rsidRDefault="00310D3E">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F8701" w14:textId="77777777" w:rsidR="004678AB" w:rsidRDefault="00310D3E">
            <w:pPr>
              <w:pStyle w:val="ListParagraph"/>
              <w:spacing w:after="0"/>
              <w:ind w:left="0"/>
              <w:rPr>
                <w:sz w:val="26"/>
                <w:szCs w:val="26"/>
              </w:rPr>
            </w:pPr>
            <w:r>
              <w:rPr>
                <w:sz w:val="26"/>
                <w:szCs w:val="26"/>
              </w:rPr>
              <w:t>The group chat is already created</w:t>
            </w:r>
          </w:p>
        </w:tc>
      </w:tr>
      <w:tr w:rsidR="00CF54F5" w14:paraId="21F7724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8EF6C" w14:textId="77777777" w:rsidR="004678AB" w:rsidRDefault="00310D3E">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5DE8B" w14:textId="77777777" w:rsidR="004678AB" w:rsidRDefault="00310D3E">
            <w:pPr>
              <w:pStyle w:val="ListParagraph"/>
              <w:spacing w:after="0"/>
              <w:ind w:left="0"/>
              <w:rPr>
                <w:sz w:val="26"/>
                <w:szCs w:val="26"/>
              </w:rPr>
            </w:pPr>
            <w:r>
              <w:rPr>
                <w:sz w:val="26"/>
                <w:szCs w:val="26"/>
              </w:rPr>
              <w:t xml:space="preserve">The users are added to the group chat </w:t>
            </w:r>
          </w:p>
        </w:tc>
      </w:tr>
      <w:tr w:rsidR="00CF54F5" w14:paraId="299705C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9052F" w14:textId="77777777" w:rsidR="004678AB" w:rsidRDefault="00310D3E">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78B6AB" w14:textId="77777777" w:rsidR="004678AB" w:rsidRDefault="00310D3E">
            <w:pPr>
              <w:pStyle w:val="ListParagraph"/>
              <w:spacing w:after="0"/>
              <w:ind w:left="0"/>
              <w:rPr>
                <w:sz w:val="26"/>
                <w:szCs w:val="26"/>
              </w:rPr>
            </w:pPr>
            <w:r>
              <w:rPr>
                <w:sz w:val="26"/>
                <w:szCs w:val="26"/>
              </w:rPr>
              <w:t xml:space="preserve">1-User chooses the group chat </w:t>
            </w:r>
          </w:p>
          <w:p w14:paraId="6C046262" w14:textId="77777777" w:rsidR="004678AB" w:rsidRDefault="00310D3E">
            <w:pPr>
              <w:pStyle w:val="ListParagraph"/>
              <w:spacing w:after="0"/>
              <w:ind w:left="0"/>
              <w:rPr>
                <w:sz w:val="26"/>
                <w:szCs w:val="26"/>
              </w:rPr>
            </w:pPr>
            <w:r>
              <w:rPr>
                <w:sz w:val="26"/>
                <w:szCs w:val="26"/>
              </w:rPr>
              <w:t>2- The user requests the add users’ interface</w:t>
            </w:r>
          </w:p>
          <w:p w14:paraId="7F3F4681" w14:textId="77777777" w:rsidR="004678AB" w:rsidRDefault="00310D3E">
            <w:pPr>
              <w:pStyle w:val="ListParagraph"/>
              <w:spacing w:after="0"/>
              <w:ind w:left="0"/>
              <w:rPr>
                <w:sz w:val="26"/>
                <w:szCs w:val="26"/>
              </w:rPr>
            </w:pPr>
            <w:r>
              <w:rPr>
                <w:sz w:val="26"/>
                <w:szCs w:val="26"/>
              </w:rPr>
              <w:t>3-System displays the add users interface</w:t>
            </w:r>
          </w:p>
          <w:p w14:paraId="3980D234" w14:textId="77777777" w:rsidR="004678AB" w:rsidRDefault="00310D3E">
            <w:pPr>
              <w:pStyle w:val="ListParagraph"/>
              <w:spacing w:after="0"/>
              <w:ind w:left="0"/>
              <w:rPr>
                <w:sz w:val="26"/>
                <w:szCs w:val="26"/>
              </w:rPr>
            </w:pPr>
            <w:r>
              <w:rPr>
                <w:sz w:val="26"/>
                <w:szCs w:val="26"/>
              </w:rPr>
              <w:t>4-Users enter the name of the users to add</w:t>
            </w:r>
          </w:p>
          <w:p w14:paraId="1E0CDACD" w14:textId="77777777" w:rsidR="004678AB" w:rsidRDefault="00310D3E">
            <w:pPr>
              <w:pStyle w:val="ListParagraph"/>
              <w:spacing w:after="0"/>
              <w:ind w:left="0"/>
              <w:rPr>
                <w:sz w:val="26"/>
                <w:szCs w:val="26"/>
              </w:rPr>
            </w:pPr>
            <w:r>
              <w:rPr>
                <w:sz w:val="26"/>
                <w:szCs w:val="26"/>
              </w:rPr>
              <w:t>5-The users are added to the group chat</w:t>
            </w:r>
          </w:p>
          <w:p w14:paraId="6E32B001" w14:textId="77777777" w:rsidR="004678AB" w:rsidRDefault="004678AB">
            <w:pPr>
              <w:pStyle w:val="ListParagraph"/>
              <w:spacing w:after="0"/>
              <w:ind w:left="0"/>
              <w:rPr>
                <w:sz w:val="26"/>
                <w:szCs w:val="26"/>
              </w:rPr>
            </w:pPr>
          </w:p>
        </w:tc>
      </w:tr>
      <w:tr w:rsidR="00CF54F5" w14:paraId="322937A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C5A765" w14:textId="77777777" w:rsidR="004678AB" w:rsidRDefault="00310D3E">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38A16" w14:textId="77777777" w:rsidR="004678AB" w:rsidRDefault="00310D3E">
            <w:pPr>
              <w:pStyle w:val="ListParagraph"/>
              <w:spacing w:after="0"/>
              <w:ind w:left="0"/>
              <w:rPr>
                <w:sz w:val="26"/>
                <w:szCs w:val="26"/>
              </w:rPr>
            </w:pPr>
            <w:r>
              <w:rPr>
                <w:sz w:val="26"/>
                <w:szCs w:val="26"/>
              </w:rPr>
              <w:t>1-User enters inexistant user name</w:t>
            </w:r>
          </w:p>
          <w:p w14:paraId="20C530E8" w14:textId="77777777" w:rsidR="004678AB" w:rsidRDefault="00310D3E">
            <w:pPr>
              <w:pStyle w:val="ListParagraph"/>
              <w:spacing w:after="0"/>
              <w:ind w:left="0"/>
              <w:rPr>
                <w:sz w:val="26"/>
                <w:szCs w:val="26"/>
              </w:rPr>
            </w:pPr>
            <w:r>
              <w:rPr>
                <w:sz w:val="26"/>
                <w:szCs w:val="26"/>
              </w:rPr>
              <w:t>2-System doesn’t show any user</w:t>
            </w:r>
          </w:p>
          <w:p w14:paraId="47F1EFA0" w14:textId="77777777" w:rsidR="004678AB" w:rsidRDefault="00310D3E">
            <w:pPr>
              <w:pStyle w:val="ListParagraph"/>
              <w:spacing w:after="0"/>
              <w:ind w:left="0"/>
              <w:rPr>
                <w:sz w:val="26"/>
                <w:szCs w:val="26"/>
              </w:rPr>
            </w:pPr>
            <w:r>
              <w:rPr>
                <w:sz w:val="26"/>
                <w:szCs w:val="26"/>
              </w:rPr>
              <w:t>3-Resumption of stage 4 of the nominal scenario</w:t>
            </w:r>
          </w:p>
          <w:p w14:paraId="2782A192" w14:textId="77777777" w:rsidR="004678AB" w:rsidRDefault="004678AB">
            <w:pPr>
              <w:pStyle w:val="ListParagraph"/>
              <w:spacing w:after="0"/>
              <w:ind w:left="0"/>
              <w:rPr>
                <w:sz w:val="26"/>
                <w:szCs w:val="26"/>
              </w:rPr>
            </w:pPr>
          </w:p>
          <w:p w14:paraId="597D2CB6" w14:textId="77777777" w:rsidR="004678AB" w:rsidRDefault="004678AB" w:rsidP="00E02526">
            <w:pPr>
              <w:pStyle w:val="ListParagraph"/>
              <w:keepNext/>
              <w:spacing w:after="0"/>
              <w:ind w:left="0"/>
              <w:rPr>
                <w:sz w:val="26"/>
                <w:szCs w:val="26"/>
              </w:rPr>
            </w:pPr>
          </w:p>
        </w:tc>
      </w:tr>
    </w:tbl>
    <w:p w14:paraId="7249E7D3" w14:textId="09C9FE5D" w:rsidR="004678AB" w:rsidRDefault="00E02526" w:rsidP="007A5497">
      <w:pPr>
        <w:pStyle w:val="Caption"/>
        <w:ind w:left="720" w:firstLine="720"/>
        <w:rPr>
          <w:rFonts w:ascii="Bahnschrift" w:hAnsi="Bahnschrift"/>
          <w:b/>
          <w:bCs/>
          <w:sz w:val="28"/>
          <w:szCs w:val="28"/>
        </w:rPr>
      </w:pPr>
      <w:bookmarkStart w:id="632" w:name="_Toc75557370"/>
      <w:r>
        <w:t xml:space="preserve">Table </w:t>
      </w:r>
      <w:fldSimple w:instr=" STYLEREF 1 \s ">
        <w:r w:rsidR="00EF19DC">
          <w:rPr>
            <w:noProof/>
            <w:cs/>
          </w:rPr>
          <w:t>‎</w:t>
        </w:r>
        <w:r w:rsidR="00EF19DC">
          <w:rPr>
            <w:noProof/>
          </w:rPr>
          <w:t>2</w:t>
        </w:r>
      </w:fldSimple>
      <w:r>
        <w:t>.</w:t>
      </w:r>
      <w:fldSimple w:instr=" SEQ Table \* ARABIC \s 1 ">
        <w:r w:rsidR="00EF19DC">
          <w:rPr>
            <w:noProof/>
          </w:rPr>
          <w:t>9</w:t>
        </w:r>
      </w:fldSimple>
      <w:r w:rsidRPr="00E02526">
        <w:t>:Add Users to Group Chat use case Scenario</w:t>
      </w:r>
      <w:bookmarkEnd w:id="632"/>
    </w:p>
    <w:p w14:paraId="3A0D1A7C" w14:textId="5BCB213B" w:rsidR="004678AB" w:rsidRDefault="00310D3E" w:rsidP="00E02526">
      <w:r>
        <w:tab/>
      </w:r>
      <w:r>
        <w:tab/>
      </w:r>
      <w:r>
        <w:tab/>
        <w:t xml:space="preserve"> </w:t>
      </w:r>
    </w:p>
    <w:p w14:paraId="23BDDB1E" w14:textId="77777777" w:rsidR="004678AB" w:rsidRDefault="004678AB"/>
    <w:p w14:paraId="458BE018" w14:textId="77777777" w:rsidR="004678AB" w:rsidRDefault="00310D3E">
      <w:pPr>
        <w:pStyle w:val="Heading2"/>
      </w:pPr>
      <w:bookmarkStart w:id="633" w:name="_Toc75356611"/>
      <w:bookmarkStart w:id="634" w:name="_Toc75356851"/>
      <w:bookmarkStart w:id="635" w:name="_Toc75356942"/>
      <w:bookmarkStart w:id="636" w:name="_Toc75585026"/>
      <w:bookmarkStart w:id="637" w:name="_Toc75585319"/>
      <w:r>
        <w:t>Conclusion</w:t>
      </w:r>
      <w:bookmarkEnd w:id="633"/>
      <w:bookmarkEnd w:id="634"/>
      <w:bookmarkEnd w:id="635"/>
      <w:bookmarkEnd w:id="636"/>
      <w:bookmarkEnd w:id="637"/>
    </w:p>
    <w:p w14:paraId="2220DC86"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Throughout this chapter, we presented the functional and non-functional needs related to our application, as well as the main functionalities such as workout and chat management, and in the end, we presented the different use-case diagrams and scenarios of those functionalities.</w:t>
      </w:r>
    </w:p>
    <w:p w14:paraId="61B8D86B" w14:textId="77777777" w:rsidR="004678AB" w:rsidRDefault="004678AB">
      <w:pPr>
        <w:pageBreakBefore/>
        <w:suppressAutoHyphens w:val="0"/>
        <w:rPr>
          <w:sz w:val="26"/>
          <w:szCs w:val="26"/>
        </w:rPr>
      </w:pPr>
    </w:p>
    <w:p w14:paraId="0B53759D" w14:textId="77777777" w:rsidR="004678AB" w:rsidRDefault="004678AB">
      <w:pPr>
        <w:rPr>
          <w:sz w:val="26"/>
          <w:szCs w:val="26"/>
        </w:rPr>
      </w:pPr>
    </w:p>
    <w:p w14:paraId="1BD3BB5D" w14:textId="77777777" w:rsidR="004678AB" w:rsidRDefault="00310D3E">
      <w:pPr>
        <w:pStyle w:val="Heading1"/>
      </w:pPr>
      <w:bookmarkStart w:id="638" w:name="_Toc75356612"/>
      <w:bookmarkStart w:id="639" w:name="_Toc75356852"/>
      <w:bookmarkStart w:id="640" w:name="_Toc75356943"/>
      <w:del w:id="641" w:author="Pubsure" w:date="2021-06-24T07:50:00Z">
        <w:r>
          <w:delText>:</w:delText>
        </w:r>
      </w:del>
      <w:bookmarkStart w:id="642" w:name="_Toc75585027"/>
      <w:bookmarkStart w:id="643" w:name="_Toc75585320"/>
      <w:r>
        <w:t xml:space="preserve">Design and </w:t>
      </w:r>
      <w:ins w:id="644" w:author="Pubsure" w:date="2021-06-24T07:50:00Z">
        <w:r>
          <w:t>architecture</w:t>
        </w:r>
      </w:ins>
      <w:bookmarkEnd w:id="642"/>
      <w:bookmarkEnd w:id="643"/>
      <w:del w:id="645" w:author="Pubsure" w:date="2021-06-24T07:50:00Z">
        <w:r>
          <w:delText>Architecture</w:delText>
        </w:r>
      </w:del>
      <w:bookmarkEnd w:id="638"/>
      <w:bookmarkEnd w:id="639"/>
      <w:bookmarkEnd w:id="640"/>
      <w:r>
        <w:t xml:space="preserve"> </w:t>
      </w:r>
    </w:p>
    <w:p w14:paraId="24C7A286" w14:textId="77777777" w:rsidR="004678AB" w:rsidRDefault="004678AB"/>
    <w:p w14:paraId="19B2A9F3" w14:textId="77777777" w:rsidR="004678AB" w:rsidRDefault="004678AB"/>
    <w:p w14:paraId="762E9CC0" w14:textId="77777777" w:rsidR="004678AB" w:rsidRDefault="00310D3E">
      <w:r>
        <w:rPr>
          <w:rFonts w:ascii="Bahnschrift" w:hAnsi="Bahnschrift"/>
          <w:b/>
          <w:bCs/>
          <w:sz w:val="32"/>
          <w:szCs w:val="32"/>
        </w:rPr>
        <w:t xml:space="preserve"> </w:t>
      </w:r>
      <w:bookmarkStart w:id="646" w:name="_Toc75356613"/>
      <w:bookmarkStart w:id="647" w:name="_Toc75356853"/>
      <w:bookmarkStart w:id="648" w:name="_Toc75356944"/>
      <w:r>
        <w:rPr>
          <w:rStyle w:val="Heading2Char"/>
          <w:rFonts w:eastAsia="Calibri"/>
        </w:rPr>
        <w:t>3.1 Introduction</w:t>
      </w:r>
      <w:bookmarkEnd w:id="646"/>
      <w:bookmarkEnd w:id="647"/>
      <w:bookmarkEnd w:id="648"/>
      <w:r>
        <w:rPr>
          <w:rFonts w:ascii="Bahnschrift" w:hAnsi="Bahnschrift"/>
          <w:b/>
          <w:bCs/>
          <w:sz w:val="32"/>
          <w:szCs w:val="32"/>
        </w:rPr>
        <w:t xml:space="preserve"> </w:t>
      </w:r>
    </w:p>
    <w:p w14:paraId="75406AE8" w14:textId="77777777" w:rsidR="004678AB" w:rsidRDefault="004678AB">
      <w:pPr>
        <w:rPr>
          <w:sz w:val="26"/>
          <w:szCs w:val="26"/>
        </w:rPr>
      </w:pPr>
    </w:p>
    <w:p w14:paraId="43523B8B" w14:textId="77777777" w:rsidR="004678AB" w:rsidRDefault="00310D3E">
      <w:pPr>
        <w:rPr>
          <w:rFonts w:ascii="Arial" w:hAnsi="Arial"/>
          <w:sz w:val="24"/>
          <w:szCs w:val="24"/>
        </w:rPr>
      </w:pPr>
      <w:r>
        <w:rPr>
          <w:rFonts w:ascii="Arial" w:hAnsi="Arial"/>
          <w:sz w:val="24"/>
          <w:szCs w:val="24"/>
        </w:rPr>
        <w:t xml:space="preserve">The design and </w:t>
      </w:r>
      <w:ins w:id="649" w:author="Pubsure" w:date="2021-06-24T07:50:00Z">
        <w:r>
          <w:rPr>
            <w:rFonts w:ascii="Arial" w:hAnsi="Arial"/>
            <w:sz w:val="24"/>
            <w:szCs w:val="24"/>
          </w:rPr>
          <w:t>architecture</w:t>
        </w:r>
      </w:ins>
      <w:del w:id="650" w:author="Pubsure" w:date="2021-06-24T07:50:00Z">
        <w:r>
          <w:rPr>
            <w:rFonts w:ascii="Arial" w:hAnsi="Arial"/>
            <w:sz w:val="24"/>
            <w:szCs w:val="24"/>
          </w:rPr>
          <w:delText>Architecture</w:delText>
        </w:r>
      </w:del>
      <w:r>
        <w:rPr>
          <w:rFonts w:ascii="Arial" w:hAnsi="Arial"/>
          <w:sz w:val="24"/>
          <w:szCs w:val="24"/>
        </w:rPr>
        <w:t xml:space="preserve"> are two of the most important building blocks because proper project understanding is necessary from the outset. In this chapter, we will elaborate </w:t>
      </w:r>
      <w:ins w:id="651" w:author="Pubsure" w:date="2021-06-24T07:50:00Z">
        <w:r>
          <w:rPr>
            <w:rFonts w:ascii="Arial" w:hAnsi="Arial"/>
            <w:sz w:val="24"/>
            <w:szCs w:val="24"/>
          </w:rPr>
          <w:t xml:space="preserve">on </w:t>
        </w:r>
      </w:ins>
      <w:r>
        <w:rPr>
          <w:rFonts w:ascii="Arial" w:hAnsi="Arial"/>
          <w:sz w:val="24"/>
          <w:szCs w:val="24"/>
        </w:rPr>
        <w:t>the global architecture of the project and present conceptual aspects by providing different diagrams</w:t>
      </w:r>
      <w:ins w:id="652" w:author="Pubsure" w:date="2021-06-24T07:50:00Z">
        <w:r>
          <w:rPr>
            <w:rFonts w:ascii="Arial" w:hAnsi="Arial"/>
            <w:sz w:val="24"/>
            <w:szCs w:val="24"/>
          </w:rPr>
          <w:t>,</w:t>
        </w:r>
      </w:ins>
      <w:r>
        <w:rPr>
          <w:rFonts w:ascii="Arial" w:hAnsi="Arial"/>
          <w:sz w:val="24"/>
          <w:szCs w:val="24"/>
        </w:rPr>
        <w:t xml:space="preserve"> such as sequence and class diagrams.</w:t>
      </w:r>
    </w:p>
    <w:p w14:paraId="44C327AD" w14:textId="77777777" w:rsidR="004678AB" w:rsidRDefault="004678AB">
      <w:pPr>
        <w:rPr>
          <w:rFonts w:ascii="Bahnschrift" w:hAnsi="Bahnschrift"/>
          <w:b/>
          <w:bCs/>
          <w:sz w:val="32"/>
          <w:szCs w:val="32"/>
        </w:rPr>
      </w:pPr>
    </w:p>
    <w:p w14:paraId="0DD5EC12" w14:textId="77777777" w:rsidR="004678AB" w:rsidRDefault="00310D3E">
      <w:r>
        <w:rPr>
          <w:rFonts w:ascii="Bahnschrift" w:hAnsi="Bahnschrift"/>
          <w:b/>
          <w:bCs/>
          <w:sz w:val="32"/>
          <w:szCs w:val="32"/>
        </w:rPr>
        <w:t xml:space="preserve"> </w:t>
      </w:r>
      <w:bookmarkStart w:id="653" w:name="_Toc75356614"/>
      <w:bookmarkStart w:id="654" w:name="_Toc75356854"/>
      <w:bookmarkStart w:id="655" w:name="_Toc75356945"/>
      <w:r>
        <w:rPr>
          <w:rStyle w:val="Heading2Char"/>
          <w:rFonts w:eastAsia="Calibri"/>
        </w:rPr>
        <w:t>3.2 Design Pattern</w:t>
      </w:r>
      <w:bookmarkEnd w:id="653"/>
      <w:bookmarkEnd w:id="654"/>
      <w:bookmarkEnd w:id="655"/>
    </w:p>
    <w:p w14:paraId="62CE284F" w14:textId="77777777" w:rsidR="004678AB" w:rsidRDefault="004678AB">
      <w:pPr>
        <w:rPr>
          <w:sz w:val="28"/>
          <w:szCs w:val="28"/>
        </w:rPr>
      </w:pPr>
    </w:p>
    <w:p w14:paraId="19ED3A44" w14:textId="77777777" w:rsidR="004678AB" w:rsidRDefault="00310D3E">
      <w:pPr>
        <w:rPr>
          <w:rFonts w:ascii="Arial" w:hAnsi="Arial"/>
          <w:sz w:val="24"/>
          <w:szCs w:val="24"/>
        </w:rPr>
      </w:pPr>
      <w:r>
        <w:rPr>
          <w:rFonts w:ascii="Arial" w:hAnsi="Arial"/>
          <w:sz w:val="24"/>
          <w:szCs w:val="24"/>
        </w:rPr>
        <w:t xml:space="preserve">Design patterns are solutions to general problems </w:t>
      </w:r>
      <w:ins w:id="656" w:author="Pubsure" w:date="2021-06-24T07:50:00Z">
        <w:r>
          <w:rPr>
            <w:rFonts w:ascii="Arial" w:hAnsi="Arial"/>
            <w:sz w:val="24"/>
            <w:szCs w:val="24"/>
          </w:rPr>
          <w:t>faced by</w:t>
        </w:r>
      </w:ins>
      <w:del w:id="657" w:author="Pubsure" w:date="2021-06-24T07:50:00Z">
        <w:r>
          <w:rPr>
            <w:rFonts w:ascii="Arial" w:hAnsi="Arial"/>
            <w:sz w:val="24"/>
            <w:szCs w:val="24"/>
          </w:rPr>
          <w:delText>that</w:delText>
        </w:r>
      </w:del>
      <w:r>
        <w:rPr>
          <w:rFonts w:ascii="Arial" w:hAnsi="Arial"/>
          <w:sz w:val="24"/>
          <w:szCs w:val="24"/>
        </w:rPr>
        <w:t xml:space="preserve"> software developers </w:t>
      </w:r>
      <w:del w:id="658" w:author="Pubsure" w:date="2021-06-24T07:50:00Z">
        <w:r>
          <w:rPr>
            <w:rFonts w:ascii="Arial" w:hAnsi="Arial"/>
            <w:sz w:val="24"/>
            <w:szCs w:val="24"/>
          </w:rPr>
          <w:delText xml:space="preserve">faced </w:delText>
        </w:r>
      </w:del>
      <w:r>
        <w:rPr>
          <w:rFonts w:ascii="Arial" w:hAnsi="Arial"/>
          <w:sz w:val="24"/>
          <w:szCs w:val="24"/>
        </w:rPr>
        <w:t xml:space="preserve">during software development. These solutions were obtained by trial and error by numerous software developers over </w:t>
      </w:r>
      <w:del w:id="659" w:author="Pubsure" w:date="2021-06-24T07:50:00Z">
        <w:r>
          <w:rPr>
            <w:rFonts w:ascii="Arial" w:hAnsi="Arial"/>
            <w:sz w:val="24"/>
            <w:szCs w:val="24"/>
          </w:rPr>
          <w:delText xml:space="preserve">quite </w:delText>
        </w:r>
      </w:del>
      <w:r>
        <w:rPr>
          <w:rFonts w:ascii="Arial" w:hAnsi="Arial"/>
          <w:sz w:val="24"/>
          <w:szCs w:val="24"/>
        </w:rPr>
        <w:t>a substantial period of time</w:t>
      </w:r>
      <w:ins w:id="660" w:author="Pubsure" w:date="2021-06-24T07:50:00Z">
        <w:r>
          <w:rPr>
            <w:rFonts w:ascii="Arial" w:hAnsi="Arial"/>
            <w:sz w:val="24"/>
            <w:szCs w:val="24"/>
          </w:rPr>
          <w:t>.</w:t>
        </w:r>
      </w:ins>
    </w:p>
    <w:p w14:paraId="3CE0F4D5" w14:textId="77777777" w:rsidR="004678AB" w:rsidRDefault="004678AB">
      <w:pPr>
        <w:rPr>
          <w:rFonts w:ascii="Arial" w:hAnsi="Arial"/>
          <w:sz w:val="24"/>
          <w:szCs w:val="24"/>
        </w:rPr>
      </w:pPr>
    </w:p>
    <w:p w14:paraId="1D1D56B7" w14:textId="77777777" w:rsidR="004678AB" w:rsidRDefault="00310D3E">
      <w:pPr>
        <w:pStyle w:val="Heading3"/>
      </w:pPr>
      <w:bookmarkStart w:id="661" w:name="_Toc75356615"/>
      <w:bookmarkStart w:id="662" w:name="_Toc75356855"/>
      <w:bookmarkStart w:id="663" w:name="_Toc75356946"/>
      <w:bookmarkStart w:id="664" w:name="_Toc75585028"/>
      <w:bookmarkStart w:id="665" w:name="_Toc75585321"/>
      <w:r>
        <w:t>3.2.1 MVC MERN Stack</w:t>
      </w:r>
      <w:bookmarkEnd w:id="661"/>
      <w:bookmarkEnd w:id="662"/>
      <w:bookmarkEnd w:id="663"/>
      <w:bookmarkEnd w:id="664"/>
      <w:bookmarkEnd w:id="665"/>
    </w:p>
    <w:p w14:paraId="09945AF6" w14:textId="77777777" w:rsidR="004678AB" w:rsidRDefault="00310D3E">
      <w:pPr>
        <w:rPr>
          <w:rFonts w:ascii="Arial" w:hAnsi="Arial"/>
          <w:sz w:val="24"/>
          <w:szCs w:val="24"/>
        </w:rPr>
      </w:pPr>
      <w:r>
        <w:rPr>
          <w:rFonts w:ascii="Arial" w:hAnsi="Arial"/>
          <w:sz w:val="24"/>
          <w:szCs w:val="24"/>
        </w:rPr>
        <w:t xml:space="preserve">MVC is a design pattern </w:t>
      </w:r>
      <w:ins w:id="666" w:author="Pubsure" w:date="2021-06-24T07:50:00Z">
        <w:r>
          <w:rPr>
            <w:rFonts w:ascii="Arial" w:hAnsi="Arial"/>
            <w:sz w:val="24"/>
            <w:szCs w:val="24"/>
          </w:rPr>
          <w:t>that represents</w:t>
        </w:r>
      </w:ins>
      <w:del w:id="667" w:author="Pubsure" w:date="2021-06-24T07:50:00Z">
        <w:r>
          <w:rPr>
            <w:rFonts w:ascii="Arial" w:hAnsi="Arial"/>
            <w:sz w:val="24"/>
            <w:szCs w:val="24"/>
          </w:rPr>
          <w:delText>stands</w:delText>
        </w:r>
      </w:del>
      <w:r>
        <w:rPr>
          <w:rFonts w:ascii="Arial" w:hAnsi="Arial"/>
          <w:sz w:val="24"/>
          <w:szCs w:val="24"/>
        </w:rPr>
        <w:t xml:space="preserve"> </w:t>
      </w:r>
      <w:ins w:id="668" w:author="Pubsure" w:date="2021-06-24T07:50:00Z">
        <w:r>
          <w:rPr>
            <w:rFonts w:ascii="Arial" w:hAnsi="Arial"/>
            <w:sz w:val="24"/>
            <w:szCs w:val="24"/>
          </w:rPr>
          <w:t>a</w:t>
        </w:r>
      </w:ins>
      <w:del w:id="669" w:author="Pubsure" w:date="2021-06-24T07:50:00Z">
        <w:r>
          <w:rPr>
            <w:rFonts w:ascii="Arial" w:hAnsi="Arial"/>
            <w:sz w:val="24"/>
            <w:szCs w:val="24"/>
          </w:rPr>
          <w:delText>for</w:delText>
        </w:r>
      </w:del>
      <w:r>
        <w:rPr>
          <w:rFonts w:ascii="Arial" w:hAnsi="Arial"/>
          <w:sz w:val="24"/>
          <w:szCs w:val="24"/>
        </w:rPr>
        <w:t xml:space="preserve"> </w:t>
      </w:r>
      <w:ins w:id="670" w:author="Pubsure" w:date="2021-06-24T07:50:00Z">
        <w:r>
          <w:rPr>
            <w:rFonts w:ascii="Arial" w:hAnsi="Arial"/>
            <w:sz w:val="24"/>
            <w:szCs w:val="24"/>
          </w:rPr>
          <w:t>model view</w:t>
        </w:r>
      </w:ins>
      <w:del w:id="671" w:author="Pubsure" w:date="2021-06-24T07:50:00Z">
        <w:r>
          <w:rPr>
            <w:rFonts w:ascii="Arial" w:hAnsi="Arial"/>
            <w:sz w:val="24"/>
            <w:szCs w:val="24"/>
          </w:rPr>
          <w:delText>Model View</w:delText>
        </w:r>
      </w:del>
      <w:r>
        <w:rPr>
          <w:rFonts w:ascii="Arial" w:hAnsi="Arial"/>
          <w:sz w:val="24"/>
          <w:szCs w:val="24"/>
        </w:rPr>
        <w:t xml:space="preserve"> </w:t>
      </w:r>
      <w:ins w:id="672" w:author="Pubsure" w:date="2021-06-24T07:50:00Z">
        <w:r>
          <w:rPr>
            <w:rFonts w:ascii="Arial" w:hAnsi="Arial"/>
            <w:sz w:val="24"/>
            <w:szCs w:val="24"/>
          </w:rPr>
          <w:t>controller</w:t>
        </w:r>
      </w:ins>
      <w:del w:id="673" w:author="Pubsure" w:date="2021-06-24T07:50:00Z">
        <w:r>
          <w:rPr>
            <w:rFonts w:ascii="Arial" w:hAnsi="Arial"/>
            <w:sz w:val="24"/>
            <w:szCs w:val="24"/>
          </w:rPr>
          <w:delText>Controller</w:delText>
        </w:r>
      </w:del>
      <w:r>
        <w:rPr>
          <w:rFonts w:ascii="Arial" w:hAnsi="Arial"/>
          <w:sz w:val="24"/>
          <w:szCs w:val="24"/>
        </w:rPr>
        <w:t xml:space="preserve"> that </w:t>
      </w:r>
      <w:ins w:id="674" w:author="Pubsure" w:date="2021-06-24T07:50:00Z">
        <w:r>
          <w:rPr>
            <w:rFonts w:ascii="Arial" w:hAnsi="Arial"/>
            <w:sz w:val="24"/>
            <w:szCs w:val="24"/>
          </w:rPr>
          <w:t>separates</w:t>
        </w:r>
      </w:ins>
      <w:del w:id="675" w:author="Pubsure" w:date="2021-06-24T07:50:00Z">
        <w:r>
          <w:rPr>
            <w:rFonts w:ascii="Arial" w:hAnsi="Arial"/>
            <w:sz w:val="24"/>
            <w:szCs w:val="24"/>
          </w:rPr>
          <w:delText>consists on the separation of</w:delText>
        </w:r>
      </w:del>
      <w:r>
        <w:rPr>
          <w:rFonts w:ascii="Arial" w:hAnsi="Arial"/>
          <w:sz w:val="24"/>
          <w:szCs w:val="24"/>
        </w:rPr>
        <w:t xml:space="preserve"> the application into three </w:t>
      </w:r>
      <w:ins w:id="676" w:author="Pubsure" w:date="2021-06-24T07:50:00Z">
        <w:r>
          <w:rPr>
            <w:rFonts w:ascii="Arial" w:hAnsi="Arial"/>
            <w:sz w:val="24"/>
            <w:szCs w:val="24"/>
          </w:rPr>
          <w:t>components</w:t>
        </w:r>
      </w:ins>
      <w:del w:id="677" w:author="Pubsure" w:date="2021-06-24T07:50:00Z">
        <w:r>
          <w:rPr>
            <w:rFonts w:ascii="Arial" w:hAnsi="Arial"/>
            <w:sz w:val="24"/>
            <w:szCs w:val="24"/>
          </w:rPr>
          <w:delText>Components</w:delText>
        </w:r>
      </w:del>
      <w:r>
        <w:rPr>
          <w:rFonts w:ascii="Arial" w:hAnsi="Arial"/>
          <w:sz w:val="24"/>
          <w:szCs w:val="24"/>
        </w:rPr>
        <w:t xml:space="preserve"> (</w:t>
      </w:r>
      <w:ins w:id="678" w:author="Pubsure" w:date="2021-06-24T07:50:00Z">
        <w:r>
          <w:rPr>
            <w:rFonts w:ascii="Arial" w:hAnsi="Arial"/>
            <w:sz w:val="24"/>
            <w:szCs w:val="24"/>
          </w:rPr>
          <w:t>layers</w:t>
        </w:r>
      </w:ins>
      <w:del w:id="679" w:author="Pubsure" w:date="2021-06-24T07:50:00Z">
        <w:r>
          <w:rPr>
            <w:rFonts w:ascii="Arial" w:hAnsi="Arial"/>
            <w:sz w:val="24"/>
            <w:szCs w:val="24"/>
          </w:rPr>
          <w:delText>Layers</w:delText>
        </w:r>
      </w:del>
      <w:r>
        <w:rPr>
          <w:rFonts w:ascii="Arial" w:hAnsi="Arial"/>
          <w:sz w:val="24"/>
          <w:szCs w:val="24"/>
        </w:rPr>
        <w:t>)</w:t>
      </w:r>
      <w:ins w:id="680" w:author="Pubsure" w:date="2021-06-24T07:50:00Z">
        <w:r>
          <w:rPr>
            <w:rFonts w:ascii="Arial" w:hAnsi="Arial"/>
            <w:sz w:val="24"/>
            <w:szCs w:val="24"/>
          </w:rPr>
          <w:t>,</w:t>
        </w:r>
      </w:ins>
      <w:r>
        <w:rPr>
          <w:rFonts w:ascii="Arial" w:hAnsi="Arial"/>
          <w:sz w:val="24"/>
          <w:szCs w:val="24"/>
        </w:rPr>
        <w:t xml:space="preserve"> which aims to </w:t>
      </w:r>
      <w:ins w:id="681" w:author="Pubsure" w:date="2021-06-24T07:50:00Z">
        <w:r>
          <w:rPr>
            <w:rFonts w:ascii="Arial" w:hAnsi="Arial"/>
            <w:sz w:val="24"/>
            <w:szCs w:val="24"/>
          </w:rPr>
          <w:t>isolate</w:t>
        </w:r>
      </w:ins>
      <w:del w:id="682" w:author="Pubsure" w:date="2021-06-24T07:50:00Z">
        <w:r>
          <w:rPr>
            <w:rFonts w:ascii="Arial" w:hAnsi="Arial"/>
            <w:sz w:val="24"/>
            <w:szCs w:val="24"/>
          </w:rPr>
          <w:delText>isolating</w:delText>
        </w:r>
      </w:del>
      <w:r>
        <w:rPr>
          <w:rFonts w:ascii="Arial" w:hAnsi="Arial"/>
          <w:sz w:val="24"/>
          <w:szCs w:val="24"/>
        </w:rPr>
        <w:t xml:space="preserve"> the logic of the application from the presentation layer, as well as prohibiting direct access to the data stored by these layers.</w:t>
      </w:r>
    </w:p>
    <w:p w14:paraId="1B7256DA" w14:textId="77777777" w:rsidR="004678AB" w:rsidRDefault="00310D3E">
      <w:pPr>
        <w:rPr>
          <w:rFonts w:ascii="Arial" w:hAnsi="Arial"/>
          <w:sz w:val="24"/>
          <w:szCs w:val="24"/>
        </w:rPr>
      </w:pPr>
      <w:r>
        <w:rPr>
          <w:rFonts w:ascii="Arial" w:hAnsi="Arial"/>
          <w:sz w:val="24"/>
          <w:szCs w:val="24"/>
        </w:rPr>
        <w:t>In our project</w:t>
      </w:r>
      <w:ins w:id="683" w:author="Pubsure" w:date="2021-06-24T07:50:00Z">
        <w:r>
          <w:rPr>
            <w:rFonts w:ascii="Arial" w:hAnsi="Arial"/>
            <w:sz w:val="24"/>
            <w:szCs w:val="24"/>
          </w:rPr>
          <w:t>,</w:t>
        </w:r>
      </w:ins>
      <w:r>
        <w:rPr>
          <w:rFonts w:ascii="Arial" w:hAnsi="Arial"/>
          <w:sz w:val="24"/>
          <w:szCs w:val="24"/>
        </w:rPr>
        <w:t xml:space="preserve"> we used the MERN stack, which stands for MongoDB, Express, React, </w:t>
      </w:r>
      <w:ins w:id="684" w:author="Pubsure" w:date="2021-06-24T07:50:00Z">
        <w:r>
          <w:rPr>
            <w:rFonts w:ascii="Arial" w:hAnsi="Arial"/>
            <w:sz w:val="24"/>
            <w:szCs w:val="24"/>
          </w:rPr>
          <w:t xml:space="preserve">and </w:t>
        </w:r>
      </w:ins>
      <w:r>
        <w:rPr>
          <w:rFonts w:ascii="Arial" w:hAnsi="Arial"/>
          <w:sz w:val="24"/>
          <w:szCs w:val="24"/>
        </w:rPr>
        <w:t>Node, after the four key technologies that make up the stack.</w:t>
      </w:r>
    </w:p>
    <w:p w14:paraId="0C7AA79D" w14:textId="77777777" w:rsidR="004678AB" w:rsidRDefault="00310D3E">
      <w:pPr>
        <w:rPr>
          <w:rFonts w:ascii="Arial" w:hAnsi="Arial"/>
          <w:sz w:val="24"/>
          <w:szCs w:val="24"/>
        </w:rPr>
      </w:pPr>
      <w:r>
        <w:rPr>
          <w:rFonts w:ascii="Arial" w:hAnsi="Arial"/>
          <w:sz w:val="24"/>
          <w:szCs w:val="24"/>
        </w:rPr>
        <w:t>The structure of our project is described as follows:</w:t>
      </w:r>
    </w:p>
    <w:p w14:paraId="587CF146" w14:textId="77777777" w:rsidR="004678AB" w:rsidRDefault="004678AB">
      <w:pPr>
        <w:pStyle w:val="NormalWeb"/>
        <w:shd w:val="clear" w:color="auto" w:fill="FFFFFF"/>
        <w:spacing w:before="240" w:after="240"/>
        <w:rPr>
          <w:rFonts w:ascii="Georgia" w:hAnsi="Georgia"/>
          <w:color w:val="3D3D4E"/>
          <w:sz w:val="27"/>
          <w:szCs w:val="27"/>
        </w:rPr>
      </w:pPr>
    </w:p>
    <w:p w14:paraId="4C40EFF5" w14:textId="77777777" w:rsidR="004678AB" w:rsidRDefault="00310D3E">
      <w:pPr>
        <w:shd w:val="clear" w:color="auto" w:fill="FFFFFF"/>
        <w:suppressAutoHyphens w:val="0"/>
        <w:spacing w:after="24"/>
        <w:textAlignment w:val="auto"/>
        <w:rPr>
          <w:rFonts w:ascii="Arial" w:eastAsia="Times New Roman" w:hAnsi="Arial"/>
          <w:b/>
          <w:bCs/>
          <w:color w:val="202122"/>
          <w:sz w:val="30"/>
          <w:szCs w:val="30"/>
        </w:rPr>
      </w:pPr>
      <w:r>
        <w:rPr>
          <w:rFonts w:ascii="Arial" w:eastAsia="Times New Roman" w:hAnsi="Arial"/>
          <w:b/>
          <w:bCs/>
          <w:color w:val="202122"/>
          <w:sz w:val="30"/>
          <w:szCs w:val="30"/>
        </w:rPr>
        <w:t>Model</w:t>
      </w:r>
    </w:p>
    <w:p w14:paraId="72426890" w14:textId="77777777" w:rsidR="004678AB" w:rsidRDefault="00310D3E">
      <w:del w:id="685" w:author="Pubsure" w:date="2021-06-24T07:50:00Z">
        <w:r>
          <w:rPr>
            <w:rFonts w:ascii="Arial" w:hAnsi="Arial"/>
            <w:sz w:val="24"/>
            <w:szCs w:val="24"/>
          </w:rPr>
          <w:delText xml:space="preserve">The </w:delText>
        </w:r>
      </w:del>
      <w:ins w:id="686" w:author="Pubsure" w:date="2021-06-24T07:50:00Z">
        <w:r>
          <w:rPr>
            <w:rFonts w:ascii="Arial" w:hAnsi="Arial"/>
            <w:sz w:val="24"/>
            <w:szCs w:val="24"/>
          </w:rPr>
          <w:t>Central</w:t>
        </w:r>
      </w:ins>
      <w:del w:id="687" w:author="Pubsure" w:date="2021-06-24T07:50:00Z">
        <w:r>
          <w:rPr>
            <w:rFonts w:ascii="Arial" w:hAnsi="Arial"/>
            <w:sz w:val="24"/>
            <w:szCs w:val="24"/>
          </w:rPr>
          <w:delText>central</w:delText>
        </w:r>
      </w:del>
      <w:r>
        <w:rPr>
          <w:rFonts w:ascii="Arial" w:hAnsi="Arial"/>
          <w:sz w:val="24"/>
          <w:szCs w:val="24"/>
        </w:rPr>
        <w:t xml:space="preserve"> component of the pattern</w:t>
      </w:r>
      <w:del w:id="688" w:author="Pubsure" w:date="2021-06-24T07:50:00Z">
        <w:r>
          <w:rPr>
            <w:rFonts w:ascii="Arial" w:hAnsi="Arial"/>
            <w:sz w:val="24"/>
            <w:szCs w:val="24"/>
          </w:rPr>
          <w:delText>.</w:delText>
        </w:r>
      </w:del>
      <w:r>
        <w:rPr>
          <w:rFonts w:ascii="Arial" w:hAnsi="Arial"/>
          <w:sz w:val="24"/>
          <w:szCs w:val="24"/>
        </w:rPr>
        <w:t xml:space="preserve"> It is the </w:t>
      </w:r>
      <w:del w:id="689" w:author="Pubsure" w:date="2021-06-24T07:50:00Z">
        <w:r>
          <w:rPr>
            <w:rFonts w:ascii="Arial" w:hAnsi="Arial"/>
            <w:sz w:val="24"/>
            <w:szCs w:val="24"/>
          </w:rPr>
          <w:delText xml:space="preserve">application's </w:delText>
        </w:r>
      </w:del>
      <w:r>
        <w:rPr>
          <w:rFonts w:ascii="Arial" w:hAnsi="Arial"/>
          <w:sz w:val="24"/>
          <w:szCs w:val="24"/>
        </w:rPr>
        <w:t>dynamic data structure</w:t>
      </w:r>
      <w:ins w:id="690" w:author="Pubsure" w:date="2021-06-24T07:50:00Z">
        <w:r>
          <w:rPr>
            <w:rFonts w:ascii="Arial" w:hAnsi="Arial"/>
            <w:sz w:val="24"/>
            <w:szCs w:val="24"/>
          </w:rPr>
          <w:t xml:space="preserve"> of the application</w:t>
        </w:r>
      </w:ins>
      <w:r>
        <w:rPr>
          <w:rFonts w:ascii="Arial" w:hAnsi="Arial"/>
          <w:sz w:val="24"/>
          <w:szCs w:val="24"/>
        </w:rPr>
        <w:t>, independent of the user interface.</w:t>
      </w:r>
      <w:hyperlink r:id="rId23" w:anchor="cite_note-5" w:history="1">
        <w:r>
          <w:rPr>
            <w:rFonts w:ascii="Arial" w:hAnsi="Arial"/>
            <w:color w:val="0645AD"/>
            <w:sz w:val="24"/>
            <w:szCs w:val="24"/>
            <w:u w:val="single"/>
            <w:vertAlign w:val="superscript"/>
          </w:rPr>
          <w:t>[5]</w:t>
        </w:r>
      </w:hyperlink>
      <w:r>
        <w:rPr>
          <w:rFonts w:ascii="Arial" w:hAnsi="Arial"/>
          <w:sz w:val="24"/>
          <w:szCs w:val="24"/>
        </w:rPr>
        <w:t xml:space="preserve"> It </w:t>
      </w:r>
      <w:del w:id="691" w:author="Pubsure" w:date="2021-06-24T07:50:00Z">
        <w:r>
          <w:rPr>
            <w:rFonts w:ascii="Arial" w:hAnsi="Arial"/>
            <w:sz w:val="24"/>
            <w:szCs w:val="24"/>
          </w:rPr>
          <w:delText xml:space="preserve">directly </w:delText>
        </w:r>
      </w:del>
      <w:r>
        <w:rPr>
          <w:rFonts w:ascii="Arial" w:hAnsi="Arial"/>
          <w:sz w:val="24"/>
          <w:szCs w:val="24"/>
        </w:rPr>
        <w:t>manages the data, logic</w:t>
      </w:r>
      <w:ins w:id="692" w:author="Pubsure" w:date="2021-06-24T07:50:00Z">
        <w:r>
          <w:rPr>
            <w:rFonts w:ascii="Arial" w:hAnsi="Arial"/>
            <w:sz w:val="24"/>
            <w:szCs w:val="24"/>
          </w:rPr>
          <w:t>,</w:t>
        </w:r>
      </w:ins>
      <w:r>
        <w:rPr>
          <w:rFonts w:ascii="Arial" w:hAnsi="Arial"/>
          <w:sz w:val="24"/>
          <w:szCs w:val="24"/>
        </w:rPr>
        <w:t xml:space="preserve"> and rules of the application.</w:t>
      </w:r>
    </w:p>
    <w:p w14:paraId="78B23EFD" w14:textId="77777777" w:rsidR="004678AB" w:rsidRDefault="00310D3E">
      <w:pPr>
        <w:rPr>
          <w:rFonts w:ascii="Arial" w:hAnsi="Arial"/>
          <w:sz w:val="24"/>
          <w:szCs w:val="24"/>
        </w:rPr>
      </w:pPr>
      <w:r>
        <w:rPr>
          <w:rFonts w:ascii="Arial" w:hAnsi="Arial"/>
          <w:sz w:val="24"/>
          <w:szCs w:val="24"/>
        </w:rPr>
        <w:t xml:space="preserve">In our project, </w:t>
      </w:r>
      <w:del w:id="693" w:author="Pubsure" w:date="2021-06-24T07:50:00Z">
        <w:r>
          <w:rPr>
            <w:rFonts w:ascii="Arial" w:hAnsi="Arial"/>
            <w:sz w:val="24"/>
            <w:szCs w:val="24"/>
          </w:rPr>
          <w:delText xml:space="preserve">it’s </w:delText>
        </w:r>
      </w:del>
      <w:r>
        <w:rPr>
          <w:rFonts w:ascii="Arial" w:hAnsi="Arial"/>
          <w:sz w:val="24"/>
          <w:szCs w:val="24"/>
        </w:rPr>
        <w:t xml:space="preserve">the MongoDB modals </w:t>
      </w:r>
      <w:del w:id="694" w:author="Pubsure" w:date="2021-06-24T07:50:00Z">
        <w:r>
          <w:rPr>
            <w:rFonts w:ascii="Arial" w:hAnsi="Arial"/>
            <w:sz w:val="24"/>
            <w:szCs w:val="24"/>
          </w:rPr>
          <w:delText xml:space="preserve">that </w:delText>
        </w:r>
      </w:del>
      <w:r>
        <w:rPr>
          <w:rFonts w:ascii="Arial" w:hAnsi="Arial"/>
          <w:sz w:val="24"/>
          <w:szCs w:val="24"/>
        </w:rPr>
        <w:t xml:space="preserve">represent how data </w:t>
      </w:r>
      <w:ins w:id="695" w:author="Pubsure" w:date="2021-06-24T07:50:00Z">
        <w:r>
          <w:rPr>
            <w:rFonts w:ascii="Arial" w:hAnsi="Arial"/>
            <w:sz w:val="24"/>
            <w:szCs w:val="24"/>
          </w:rPr>
          <w:t>are</w:t>
        </w:r>
      </w:ins>
      <w:del w:id="696" w:author="Pubsure" w:date="2021-06-24T07:50:00Z">
        <w:r>
          <w:rPr>
            <w:rFonts w:ascii="Arial" w:hAnsi="Arial"/>
            <w:sz w:val="24"/>
            <w:szCs w:val="24"/>
          </w:rPr>
          <w:delText>is</w:delText>
        </w:r>
      </w:del>
      <w:r>
        <w:rPr>
          <w:rFonts w:ascii="Arial" w:hAnsi="Arial"/>
          <w:sz w:val="24"/>
          <w:szCs w:val="24"/>
        </w:rPr>
        <w:t xml:space="preserve"> stored in the mongoDB database.</w:t>
      </w:r>
    </w:p>
    <w:p w14:paraId="692778A7" w14:textId="77777777" w:rsidR="004678AB" w:rsidRDefault="004678AB">
      <w:pPr>
        <w:rPr>
          <w:sz w:val="28"/>
          <w:szCs w:val="28"/>
        </w:rPr>
      </w:pPr>
    </w:p>
    <w:p w14:paraId="2A4C8B8A" w14:textId="77777777" w:rsidR="004678AB" w:rsidRDefault="00310D3E">
      <w:pPr>
        <w:rPr>
          <w:rFonts w:ascii="Bahnschrift" w:hAnsi="Bahnschrift"/>
          <w:b/>
          <w:bCs/>
          <w:sz w:val="30"/>
          <w:szCs w:val="30"/>
        </w:rPr>
      </w:pPr>
      <w:r>
        <w:rPr>
          <w:rFonts w:ascii="Bahnschrift" w:hAnsi="Bahnschrift"/>
          <w:b/>
          <w:bCs/>
          <w:sz w:val="30"/>
          <w:szCs w:val="30"/>
        </w:rPr>
        <w:t>View</w:t>
      </w:r>
    </w:p>
    <w:p w14:paraId="5592040C" w14:textId="77777777" w:rsidR="004678AB" w:rsidRDefault="00310D3E">
      <w:pPr>
        <w:rPr>
          <w:rFonts w:ascii="Arial" w:hAnsi="Arial"/>
          <w:sz w:val="24"/>
          <w:szCs w:val="24"/>
        </w:rPr>
      </w:pPr>
      <w:r>
        <w:rPr>
          <w:rFonts w:ascii="Arial" w:hAnsi="Arial"/>
          <w:sz w:val="24"/>
          <w:szCs w:val="24"/>
        </w:rPr>
        <w:t>The view is a visual representation of the data</w:t>
      </w:r>
      <w:ins w:id="697" w:author="Pubsure" w:date="2021-06-24T07:50:00Z">
        <w:r>
          <w:rPr>
            <w:rFonts w:ascii="Arial" w:hAnsi="Arial"/>
            <w:sz w:val="24"/>
            <w:szCs w:val="24"/>
          </w:rPr>
          <w:t>,</w:t>
        </w:r>
      </w:ins>
      <w:del w:id="698" w:author="Pubsure" w:date="2021-06-24T07:50:00Z">
        <w:r>
          <w:rPr>
            <w:rFonts w:ascii="Arial" w:hAnsi="Arial"/>
            <w:sz w:val="24"/>
            <w:szCs w:val="24"/>
          </w:rPr>
          <w:delText>-</w:delText>
        </w:r>
      </w:del>
      <w:r>
        <w:rPr>
          <w:rFonts w:ascii="Arial" w:hAnsi="Arial"/>
          <w:sz w:val="24"/>
          <w:szCs w:val="24"/>
        </w:rPr>
        <w:t xml:space="preserve"> </w:t>
      </w:r>
      <w:ins w:id="699" w:author="Pubsure" w:date="2021-06-24T07:50:00Z">
        <w:r>
          <w:rPr>
            <w:rFonts w:ascii="Arial" w:hAnsi="Arial"/>
            <w:sz w:val="24"/>
            <w:szCs w:val="24"/>
          </w:rPr>
          <w:t>such</w:t>
        </w:r>
      </w:ins>
      <w:del w:id="700" w:author="Pubsure" w:date="2021-06-24T07:50:00Z">
        <w:r>
          <w:rPr>
            <w:rFonts w:ascii="Arial" w:hAnsi="Arial"/>
            <w:sz w:val="24"/>
            <w:szCs w:val="24"/>
          </w:rPr>
          <w:delText>like</w:delText>
        </w:r>
      </w:del>
      <w:r>
        <w:rPr>
          <w:rFonts w:ascii="Arial" w:hAnsi="Arial"/>
          <w:sz w:val="24"/>
          <w:szCs w:val="24"/>
        </w:rPr>
        <w:t xml:space="preserve"> </w:t>
      </w:r>
      <w:ins w:id="701" w:author="Pubsure" w:date="2021-06-24T07:50:00Z">
        <w:r>
          <w:rPr>
            <w:rFonts w:ascii="Arial" w:hAnsi="Arial"/>
            <w:sz w:val="24"/>
            <w:szCs w:val="24"/>
          </w:rPr>
          <w:t>as</w:t>
        </w:r>
      </w:ins>
      <w:del w:id="702" w:author="Pubsure" w:date="2021-06-24T07:50:00Z">
        <w:r>
          <w:rPr>
            <w:rFonts w:ascii="Arial" w:hAnsi="Arial"/>
            <w:sz w:val="24"/>
            <w:szCs w:val="24"/>
          </w:rPr>
          <w:delText>a</w:delText>
        </w:r>
      </w:del>
      <w:r>
        <w:rPr>
          <w:rFonts w:ascii="Arial" w:hAnsi="Arial"/>
          <w:sz w:val="24"/>
          <w:szCs w:val="24"/>
        </w:rPr>
        <w:t xml:space="preserve"> </w:t>
      </w:r>
      <w:ins w:id="703" w:author="Pubsure" w:date="2021-06-24T07:50:00Z">
        <w:r>
          <w:rPr>
            <w:rFonts w:ascii="Arial" w:hAnsi="Arial"/>
            <w:sz w:val="24"/>
            <w:szCs w:val="24"/>
          </w:rPr>
          <w:t>charts</w:t>
        </w:r>
      </w:ins>
      <w:del w:id="704" w:author="Pubsure" w:date="2021-06-24T07:50:00Z">
        <w:r>
          <w:rPr>
            <w:rFonts w:ascii="Arial" w:hAnsi="Arial"/>
            <w:sz w:val="24"/>
            <w:szCs w:val="24"/>
          </w:rPr>
          <w:delText>chart</w:delText>
        </w:r>
      </w:del>
      <w:r>
        <w:rPr>
          <w:rFonts w:ascii="Arial" w:hAnsi="Arial"/>
          <w:sz w:val="24"/>
          <w:szCs w:val="24"/>
        </w:rPr>
        <w:t xml:space="preserve">, </w:t>
      </w:r>
      <w:ins w:id="705" w:author="Pubsure" w:date="2021-06-24T07:50:00Z">
        <w:r>
          <w:rPr>
            <w:rFonts w:ascii="Arial" w:hAnsi="Arial"/>
            <w:sz w:val="24"/>
            <w:szCs w:val="24"/>
          </w:rPr>
          <w:t>diagrams</w:t>
        </w:r>
      </w:ins>
      <w:del w:id="706" w:author="Pubsure" w:date="2021-06-24T07:50:00Z">
        <w:r>
          <w:rPr>
            <w:rFonts w:ascii="Arial" w:hAnsi="Arial"/>
            <w:sz w:val="24"/>
            <w:szCs w:val="24"/>
          </w:rPr>
          <w:delText>diagram</w:delText>
        </w:r>
      </w:del>
      <w:r>
        <w:rPr>
          <w:rFonts w:ascii="Arial" w:hAnsi="Arial"/>
          <w:sz w:val="24"/>
          <w:szCs w:val="24"/>
        </w:rPr>
        <w:t xml:space="preserve">, </w:t>
      </w:r>
      <w:ins w:id="707" w:author="Pubsure" w:date="2021-06-24T07:50:00Z">
        <w:r>
          <w:rPr>
            <w:rFonts w:ascii="Arial" w:hAnsi="Arial"/>
            <w:sz w:val="24"/>
            <w:szCs w:val="24"/>
          </w:rPr>
          <w:t>tables</w:t>
        </w:r>
      </w:ins>
      <w:del w:id="708" w:author="Pubsure" w:date="2021-06-24T07:50:00Z">
        <w:r>
          <w:rPr>
            <w:rFonts w:ascii="Arial" w:hAnsi="Arial"/>
            <w:sz w:val="24"/>
            <w:szCs w:val="24"/>
          </w:rPr>
          <w:delText>table</w:delText>
        </w:r>
      </w:del>
      <w:r>
        <w:rPr>
          <w:rFonts w:ascii="Arial" w:hAnsi="Arial"/>
          <w:sz w:val="24"/>
          <w:szCs w:val="24"/>
        </w:rPr>
        <w:t xml:space="preserve">, </w:t>
      </w:r>
      <w:ins w:id="709" w:author="Pubsure" w:date="2021-06-24T07:50:00Z">
        <w:r>
          <w:rPr>
            <w:rFonts w:ascii="Arial" w:hAnsi="Arial"/>
            <w:sz w:val="24"/>
            <w:szCs w:val="24"/>
          </w:rPr>
          <w:t>and forms</w:t>
        </w:r>
      </w:ins>
      <w:del w:id="710" w:author="Pubsure" w:date="2021-06-24T07:50:00Z">
        <w:r>
          <w:rPr>
            <w:rFonts w:ascii="Arial" w:hAnsi="Arial"/>
            <w:sz w:val="24"/>
            <w:szCs w:val="24"/>
          </w:rPr>
          <w:delText>form</w:delText>
        </w:r>
      </w:del>
      <w:r>
        <w:rPr>
          <w:rFonts w:ascii="Arial" w:hAnsi="Arial"/>
          <w:sz w:val="24"/>
          <w:szCs w:val="24"/>
        </w:rPr>
        <w:t>.</w:t>
      </w:r>
    </w:p>
    <w:p w14:paraId="5DB2352C" w14:textId="77777777" w:rsidR="004678AB" w:rsidRDefault="00310D3E">
      <w:pPr>
        <w:rPr>
          <w:rFonts w:ascii="Arial" w:hAnsi="Arial"/>
          <w:sz w:val="24"/>
          <w:szCs w:val="24"/>
        </w:rPr>
      </w:pPr>
      <w:r>
        <w:rPr>
          <w:rFonts w:ascii="Arial" w:hAnsi="Arial"/>
          <w:sz w:val="24"/>
          <w:szCs w:val="24"/>
        </w:rPr>
        <w:t xml:space="preserve">The view contains all </w:t>
      </w:r>
      <w:ins w:id="711" w:author="Pubsure" w:date="2021-06-24T07:50:00Z">
        <w:r>
          <w:rPr>
            <w:rFonts w:ascii="Arial" w:hAnsi="Arial"/>
            <w:sz w:val="24"/>
            <w:szCs w:val="24"/>
          </w:rPr>
          <w:t>functionalities</w:t>
        </w:r>
      </w:ins>
      <w:del w:id="712" w:author="Pubsure" w:date="2021-06-24T07:50:00Z">
        <w:r>
          <w:rPr>
            <w:rFonts w:ascii="Arial" w:hAnsi="Arial"/>
            <w:sz w:val="24"/>
            <w:szCs w:val="24"/>
          </w:rPr>
          <w:delText>functionality</w:delText>
        </w:r>
      </w:del>
      <w:r>
        <w:rPr>
          <w:rFonts w:ascii="Arial" w:hAnsi="Arial"/>
          <w:sz w:val="24"/>
          <w:szCs w:val="24"/>
        </w:rPr>
        <w:t xml:space="preserve"> that directly </w:t>
      </w:r>
      <w:ins w:id="713" w:author="Pubsure" w:date="2021-06-24T07:50:00Z">
        <w:r>
          <w:rPr>
            <w:rFonts w:ascii="Arial" w:hAnsi="Arial"/>
            <w:sz w:val="24"/>
            <w:szCs w:val="24"/>
          </w:rPr>
          <w:t>interact</w:t>
        </w:r>
      </w:ins>
      <w:del w:id="714" w:author="Pubsure" w:date="2021-06-24T07:50:00Z">
        <w:r>
          <w:rPr>
            <w:rFonts w:ascii="Arial" w:hAnsi="Arial"/>
            <w:sz w:val="24"/>
            <w:szCs w:val="24"/>
          </w:rPr>
          <w:delText>interacts</w:delText>
        </w:r>
      </w:del>
      <w:r>
        <w:rPr>
          <w:rFonts w:ascii="Arial" w:hAnsi="Arial"/>
          <w:sz w:val="24"/>
          <w:szCs w:val="24"/>
        </w:rPr>
        <w:t xml:space="preserve"> with the user</w:t>
      </w:r>
      <w:ins w:id="715" w:author="Pubsure" w:date="2021-06-24T07:50:00Z">
        <w:r>
          <w:rPr>
            <w:rFonts w:ascii="Arial" w:hAnsi="Arial"/>
            <w:sz w:val="24"/>
            <w:szCs w:val="24"/>
          </w:rPr>
          <w:t>,</w:t>
        </w:r>
      </w:ins>
      <w:del w:id="716" w:author="Pubsure" w:date="2021-06-24T07:50:00Z">
        <w:r>
          <w:rPr>
            <w:rFonts w:ascii="Arial" w:hAnsi="Arial"/>
            <w:sz w:val="24"/>
            <w:szCs w:val="24"/>
          </w:rPr>
          <w:delText xml:space="preserve"> -</w:delText>
        </w:r>
      </w:del>
      <w:r>
        <w:rPr>
          <w:rFonts w:ascii="Arial" w:hAnsi="Arial"/>
          <w:sz w:val="24"/>
          <w:szCs w:val="24"/>
        </w:rPr>
        <w:t xml:space="preserve"> </w:t>
      </w:r>
      <w:ins w:id="717" w:author="Pubsure" w:date="2021-06-24T07:50:00Z">
        <w:r>
          <w:rPr>
            <w:rFonts w:ascii="Arial" w:hAnsi="Arial"/>
            <w:sz w:val="24"/>
            <w:szCs w:val="24"/>
          </w:rPr>
          <w:t>such as</w:t>
        </w:r>
      </w:ins>
      <w:del w:id="718" w:author="Pubsure" w:date="2021-06-24T07:50:00Z">
        <w:r>
          <w:rPr>
            <w:rFonts w:ascii="Arial" w:hAnsi="Arial"/>
            <w:sz w:val="24"/>
            <w:szCs w:val="24"/>
          </w:rPr>
          <w:delText>like</w:delText>
        </w:r>
      </w:del>
      <w:r>
        <w:rPr>
          <w:rFonts w:ascii="Arial" w:hAnsi="Arial"/>
          <w:sz w:val="24"/>
          <w:szCs w:val="24"/>
        </w:rPr>
        <w:t xml:space="preserve"> clicking a button</w:t>
      </w:r>
      <w:del w:id="719" w:author="Pubsure" w:date="2021-06-24T07:50:00Z">
        <w:r>
          <w:rPr>
            <w:rFonts w:ascii="Arial" w:hAnsi="Arial"/>
            <w:sz w:val="24"/>
            <w:szCs w:val="24"/>
          </w:rPr>
          <w:delText>,</w:delText>
        </w:r>
      </w:del>
      <w:r>
        <w:rPr>
          <w:rFonts w:ascii="Arial" w:hAnsi="Arial"/>
          <w:sz w:val="24"/>
          <w:szCs w:val="24"/>
        </w:rPr>
        <w:t xml:space="preserve"> or an enter event.</w:t>
      </w:r>
    </w:p>
    <w:p w14:paraId="18AEB9A5" w14:textId="77777777" w:rsidR="004678AB" w:rsidRDefault="00310D3E">
      <w:pPr>
        <w:rPr>
          <w:rFonts w:ascii="Arial" w:hAnsi="Arial"/>
          <w:sz w:val="24"/>
          <w:szCs w:val="24"/>
        </w:rPr>
      </w:pPr>
      <w:r>
        <w:rPr>
          <w:rFonts w:ascii="Arial" w:hAnsi="Arial"/>
          <w:sz w:val="24"/>
          <w:szCs w:val="24"/>
        </w:rPr>
        <w:t xml:space="preserve">In our project, the presentation part is implemented in </w:t>
      </w:r>
      <w:del w:id="720" w:author="Pubsure" w:date="2021-06-24T07:50:00Z">
        <w:r>
          <w:rPr>
            <w:rFonts w:ascii="Arial" w:hAnsi="Arial"/>
            <w:sz w:val="24"/>
            <w:szCs w:val="24"/>
          </w:rPr>
          <w:delText xml:space="preserve">the </w:delText>
        </w:r>
      </w:del>
      <w:r>
        <w:rPr>
          <w:rFonts w:ascii="Arial" w:hAnsi="Arial"/>
          <w:sz w:val="24"/>
          <w:szCs w:val="24"/>
        </w:rPr>
        <w:t xml:space="preserve">React.js in the format of </w:t>
      </w:r>
      <w:ins w:id="721" w:author="Pubsure" w:date="2021-06-24T07:50:00Z">
        <w:r>
          <w:rPr>
            <w:rFonts w:ascii="Arial" w:hAnsi="Arial"/>
            <w:sz w:val="24"/>
            <w:szCs w:val="24"/>
          </w:rPr>
          <w:t xml:space="preserve">the </w:t>
        </w:r>
      </w:ins>
      <w:r>
        <w:rPr>
          <w:rFonts w:ascii="Arial" w:hAnsi="Arial"/>
          <w:sz w:val="24"/>
          <w:szCs w:val="24"/>
        </w:rPr>
        <w:t>components.</w:t>
      </w:r>
    </w:p>
    <w:p w14:paraId="0214AE8F" w14:textId="77777777" w:rsidR="004678AB" w:rsidRDefault="004678AB">
      <w:pPr>
        <w:rPr>
          <w:sz w:val="28"/>
          <w:szCs w:val="28"/>
        </w:rPr>
      </w:pPr>
    </w:p>
    <w:p w14:paraId="6E795F97" w14:textId="77777777" w:rsidR="004678AB" w:rsidRDefault="00310D3E">
      <w:r>
        <w:rPr>
          <w:rFonts w:ascii="Bahnschrift" w:hAnsi="Bahnschrift"/>
          <w:b/>
          <w:bCs/>
          <w:sz w:val="30"/>
          <w:szCs w:val="30"/>
        </w:rPr>
        <w:t>Controller</w:t>
      </w:r>
      <w:r>
        <w:rPr>
          <w:rFonts w:ascii="Bahnschrift" w:hAnsi="Bahnschrift"/>
          <w:sz w:val="30"/>
          <w:szCs w:val="30"/>
        </w:rPr>
        <w:t>.</w:t>
      </w:r>
    </w:p>
    <w:p w14:paraId="4155142D" w14:textId="77777777" w:rsidR="004678AB" w:rsidRDefault="00310D3E">
      <w:pPr>
        <w:rPr>
          <w:rFonts w:ascii="Arial" w:hAnsi="Arial"/>
          <w:sz w:val="24"/>
          <w:szCs w:val="24"/>
        </w:rPr>
      </w:pPr>
      <w:r>
        <w:rPr>
          <w:rFonts w:ascii="Arial" w:hAnsi="Arial"/>
          <w:sz w:val="24"/>
          <w:szCs w:val="24"/>
        </w:rPr>
        <w:t xml:space="preserve">The controller connects the model and view. The controller converts inputs from the </w:t>
      </w:r>
      <w:ins w:id="722" w:author="Pubsure" w:date="2021-06-24T07:50:00Z">
        <w:r>
          <w:rPr>
            <w:rFonts w:ascii="Arial" w:hAnsi="Arial"/>
            <w:sz w:val="24"/>
            <w:szCs w:val="24"/>
          </w:rPr>
          <w:t>viewpoint</w:t>
        </w:r>
      </w:ins>
      <w:del w:id="723" w:author="Pubsure" w:date="2021-06-24T07:50:00Z">
        <w:r>
          <w:rPr>
            <w:rFonts w:ascii="Arial" w:hAnsi="Arial"/>
            <w:sz w:val="24"/>
            <w:szCs w:val="24"/>
          </w:rPr>
          <w:delText>view</w:delText>
        </w:r>
      </w:del>
      <w:r>
        <w:rPr>
          <w:rFonts w:ascii="Arial" w:hAnsi="Arial"/>
          <w:sz w:val="24"/>
          <w:szCs w:val="24"/>
        </w:rPr>
        <w:t xml:space="preserve"> </w:t>
      </w:r>
      <w:ins w:id="724" w:author="Pubsure" w:date="2021-06-24T07:50:00Z">
        <w:r>
          <w:rPr>
            <w:rFonts w:ascii="Arial" w:hAnsi="Arial"/>
            <w:sz w:val="24"/>
            <w:szCs w:val="24"/>
          </w:rPr>
          <w:t>of</w:t>
        </w:r>
      </w:ins>
      <w:del w:id="725" w:author="Pubsure" w:date="2021-06-24T07:50:00Z">
        <w:r>
          <w:rPr>
            <w:rFonts w:ascii="Arial" w:hAnsi="Arial"/>
            <w:sz w:val="24"/>
            <w:szCs w:val="24"/>
          </w:rPr>
          <w:delText>to</w:delText>
        </w:r>
      </w:del>
      <w:r>
        <w:rPr>
          <w:rFonts w:ascii="Arial" w:hAnsi="Arial"/>
          <w:sz w:val="24"/>
          <w:szCs w:val="24"/>
        </w:rPr>
        <w:t xml:space="preserve"> </w:t>
      </w:r>
      <w:ins w:id="726" w:author="Pubsure" w:date="2021-06-24T07:50:00Z">
        <w:r>
          <w:rPr>
            <w:rFonts w:ascii="Arial" w:hAnsi="Arial"/>
            <w:sz w:val="24"/>
            <w:szCs w:val="24"/>
          </w:rPr>
          <w:t xml:space="preserve">the </w:t>
        </w:r>
      </w:ins>
      <w:r>
        <w:rPr>
          <w:rFonts w:ascii="Arial" w:hAnsi="Arial"/>
          <w:sz w:val="24"/>
          <w:szCs w:val="24"/>
        </w:rPr>
        <w:t>demands to retrieve/update data in the model.</w:t>
      </w:r>
    </w:p>
    <w:p w14:paraId="77F3D78A" w14:textId="77777777" w:rsidR="004678AB" w:rsidRDefault="00310D3E">
      <w:pPr>
        <w:rPr>
          <w:rFonts w:ascii="Arial" w:hAnsi="Arial"/>
          <w:sz w:val="24"/>
          <w:szCs w:val="24"/>
        </w:rPr>
      </w:pPr>
      <w:r>
        <w:rPr>
          <w:rFonts w:ascii="Arial" w:hAnsi="Arial"/>
          <w:sz w:val="24"/>
          <w:szCs w:val="24"/>
        </w:rPr>
        <w:t xml:space="preserve">The controller receives input from view, uses logic to translate the input to a demand for the model, the model grabs the data, </w:t>
      </w:r>
      <w:ins w:id="727" w:author="Pubsure" w:date="2021-06-24T07:50:00Z">
        <w:r>
          <w:rPr>
            <w:rFonts w:ascii="Arial" w:hAnsi="Arial"/>
            <w:sz w:val="24"/>
            <w:szCs w:val="24"/>
          </w:rPr>
          <w:t xml:space="preserve">and </w:t>
        </w:r>
      </w:ins>
      <w:r>
        <w:rPr>
          <w:rFonts w:ascii="Arial" w:hAnsi="Arial"/>
          <w:sz w:val="24"/>
          <w:szCs w:val="24"/>
        </w:rPr>
        <w:t>the controller passes data from the model back to the view for the user to see in a nice display.</w:t>
      </w:r>
    </w:p>
    <w:p w14:paraId="60A0B720" w14:textId="77777777" w:rsidR="004678AB" w:rsidRDefault="00310D3E">
      <w:pPr>
        <w:rPr>
          <w:rFonts w:ascii="Arial" w:hAnsi="Arial"/>
          <w:sz w:val="24"/>
          <w:szCs w:val="24"/>
        </w:rPr>
      </w:pPr>
      <w:r>
        <w:rPr>
          <w:rFonts w:ascii="Arial" w:hAnsi="Arial"/>
          <w:sz w:val="24"/>
          <w:szCs w:val="24"/>
        </w:rPr>
        <w:t>In our project</w:t>
      </w:r>
      <w:ins w:id="728" w:author="Pubsure" w:date="2021-06-24T07:50:00Z">
        <w:r>
          <w:rPr>
            <w:rFonts w:ascii="Arial" w:hAnsi="Arial"/>
            <w:sz w:val="24"/>
            <w:szCs w:val="24"/>
          </w:rPr>
          <w:t>,</w:t>
        </w:r>
      </w:ins>
      <w:r>
        <w:rPr>
          <w:rFonts w:ascii="Arial" w:hAnsi="Arial"/>
          <w:sz w:val="24"/>
          <w:szCs w:val="24"/>
        </w:rPr>
        <w:t xml:space="preserve"> it</w:t>
      </w:r>
      <w:ins w:id="729" w:author="Pubsure" w:date="2021-06-24T07:50:00Z">
        <w:r>
          <w:rPr>
            <w:rFonts w:ascii="Arial" w:hAnsi="Arial"/>
            <w:sz w:val="24"/>
            <w:szCs w:val="24"/>
          </w:rPr>
          <w:t xml:space="preserve"> is</w:t>
        </w:r>
      </w:ins>
      <w:del w:id="730" w:author="Pubsure" w:date="2021-06-24T07:50:00Z">
        <w:r>
          <w:rPr>
            <w:rFonts w:ascii="Arial" w:hAnsi="Arial"/>
            <w:sz w:val="24"/>
            <w:szCs w:val="24"/>
          </w:rPr>
          <w:delText>’s</w:delText>
        </w:r>
      </w:del>
      <w:r>
        <w:rPr>
          <w:rFonts w:ascii="Arial" w:hAnsi="Arial"/>
          <w:sz w:val="24"/>
          <w:szCs w:val="24"/>
        </w:rPr>
        <w:t xml:space="preserve"> a JavaScript file </w:t>
      </w:r>
      <w:ins w:id="731" w:author="Pubsure" w:date="2021-06-24T07:50:00Z">
        <w:r>
          <w:rPr>
            <w:rFonts w:ascii="Arial" w:hAnsi="Arial"/>
            <w:sz w:val="24"/>
            <w:szCs w:val="24"/>
          </w:rPr>
          <w:t>that</w:t>
        </w:r>
      </w:ins>
      <w:del w:id="732" w:author="Pubsure" w:date="2021-06-24T07:50:00Z">
        <w:r>
          <w:rPr>
            <w:rFonts w:ascii="Arial" w:hAnsi="Arial"/>
            <w:sz w:val="24"/>
            <w:szCs w:val="24"/>
          </w:rPr>
          <w:delText>the</w:delText>
        </w:r>
      </w:del>
      <w:r>
        <w:rPr>
          <w:rFonts w:ascii="Arial" w:hAnsi="Arial"/>
          <w:sz w:val="24"/>
          <w:szCs w:val="24"/>
        </w:rPr>
        <w:t xml:space="preserve"> contains the </w:t>
      </w:r>
      <w:ins w:id="733" w:author="Pubsure" w:date="2021-06-24T07:50:00Z">
        <w:r>
          <w:rPr>
            <w:rFonts w:ascii="Arial" w:hAnsi="Arial"/>
            <w:sz w:val="24"/>
            <w:szCs w:val="24"/>
          </w:rPr>
          <w:t>required</w:t>
        </w:r>
      </w:ins>
      <w:del w:id="734" w:author="Pubsure" w:date="2021-06-24T07:50:00Z">
        <w:r>
          <w:rPr>
            <w:rFonts w:ascii="Arial" w:hAnsi="Arial"/>
            <w:sz w:val="24"/>
            <w:szCs w:val="24"/>
          </w:rPr>
          <w:delText>needed</w:delText>
        </w:r>
      </w:del>
      <w:r>
        <w:rPr>
          <w:rFonts w:ascii="Arial" w:hAnsi="Arial"/>
          <w:sz w:val="24"/>
          <w:szCs w:val="24"/>
        </w:rPr>
        <w:t xml:space="preserve"> logic to manipulate the data coming from the database and to handle requests given by the Express.js router.</w:t>
      </w:r>
    </w:p>
    <w:p w14:paraId="109E3958" w14:textId="77777777" w:rsidR="004678AB" w:rsidRDefault="00310D3E">
      <w:pPr>
        <w:rPr>
          <w:rFonts w:ascii="Arial" w:hAnsi="Arial"/>
          <w:sz w:val="24"/>
          <w:szCs w:val="24"/>
        </w:rPr>
      </w:pPr>
      <w:r>
        <w:rPr>
          <w:rFonts w:ascii="Arial" w:hAnsi="Arial"/>
          <w:sz w:val="24"/>
          <w:szCs w:val="24"/>
        </w:rPr>
        <w:t>See figure 3.1,3.2 and 3.3</w:t>
      </w:r>
    </w:p>
    <w:p w14:paraId="40EAFFA0" w14:textId="25F37BEE" w:rsidR="0045264A" w:rsidRDefault="00310D3E" w:rsidP="0045264A">
      <w:pPr>
        <w:keepNext/>
        <w:rPr>
          <w:rFonts w:ascii="Arial" w:hAnsi="Arial"/>
          <w:noProof/>
          <w:sz w:val="28"/>
          <w:szCs w:val="28"/>
          <w:lang w:eastAsia="fr-FR"/>
        </w:rPr>
      </w:pPr>
      <w:r>
        <w:rPr>
          <w:rFonts w:ascii="Arial" w:hAnsi="Arial"/>
          <w:noProof/>
          <w:sz w:val="28"/>
          <w:szCs w:val="28"/>
          <w:lang w:val="fr-FR" w:eastAsia="fr-FR"/>
        </w:rPr>
        <w:drawing>
          <wp:inline distT="0" distB="0" distL="0" distR="0" wp14:anchorId="32A2C0D0" wp14:editId="28CBB73E">
            <wp:extent cx="2688061" cy="2332222"/>
            <wp:effectExtent l="0" t="0" r="0" b="0"/>
            <wp:docPr id="13" name="Picture 9"/>
            <wp:cNvGraphicFramePr/>
            <a:graphic xmlns:a="http://schemas.openxmlformats.org/drawingml/2006/main">
              <a:graphicData uri="http://schemas.openxmlformats.org/drawingml/2006/picture">
                <pic:pic xmlns:pic="http://schemas.openxmlformats.org/drawingml/2006/picture">
                  <pic:nvPicPr>
                    <pic:cNvPr id="1574800249" name=""/>
                    <pic:cNvPicPr/>
                  </pic:nvPicPr>
                  <pic:blipFill>
                    <a:blip r:embed="rId24"/>
                    <a:stretch>
                      <a:fillRect/>
                    </a:stretch>
                  </pic:blipFill>
                  <pic:spPr>
                    <a:xfrm>
                      <a:off x="0" y="0"/>
                      <a:ext cx="2688061" cy="2332222"/>
                    </a:xfrm>
                    <a:prstGeom prst="rect">
                      <a:avLst/>
                    </a:prstGeom>
                    <a:noFill/>
                    <a:ln>
                      <a:noFill/>
                    </a:ln>
                  </pic:spPr>
                </pic:pic>
              </a:graphicData>
            </a:graphic>
          </wp:inline>
        </w:drawing>
      </w:r>
      <w:r w:rsidR="0045264A" w:rsidRPr="0045264A">
        <w:rPr>
          <w:rFonts w:ascii="Arial" w:hAnsi="Arial"/>
          <w:noProof/>
          <w:sz w:val="28"/>
          <w:szCs w:val="28"/>
          <w:lang w:eastAsia="fr-FR"/>
        </w:rPr>
        <w:t xml:space="preserve"> </w:t>
      </w:r>
      <w:r w:rsidR="0045264A">
        <w:rPr>
          <w:rFonts w:ascii="Arial" w:hAnsi="Arial"/>
          <w:noProof/>
          <w:sz w:val="28"/>
          <w:szCs w:val="28"/>
          <w:lang w:val="fr-FR" w:eastAsia="fr-FR"/>
        </w:rPr>
        <w:drawing>
          <wp:inline distT="0" distB="0" distL="0" distR="0" wp14:anchorId="320CC7C3" wp14:editId="1660979B">
            <wp:extent cx="3000375" cy="2331720"/>
            <wp:effectExtent l="0" t="0" r="9525" b="0"/>
            <wp:docPr id="14" name="Picture 8"/>
            <wp:cNvGraphicFramePr/>
            <a:graphic xmlns:a="http://schemas.openxmlformats.org/drawingml/2006/main">
              <a:graphicData uri="http://schemas.openxmlformats.org/drawingml/2006/picture">
                <pic:pic xmlns:pic="http://schemas.openxmlformats.org/drawingml/2006/picture">
                  <pic:nvPicPr>
                    <pic:cNvPr id="960616710" name=""/>
                    <pic:cNvPicPr/>
                  </pic:nvPicPr>
                  <pic:blipFill>
                    <a:blip r:embed="rId25"/>
                    <a:stretch>
                      <a:fillRect/>
                    </a:stretch>
                  </pic:blipFill>
                  <pic:spPr>
                    <a:xfrm>
                      <a:off x="0" y="0"/>
                      <a:ext cx="3001031" cy="2332230"/>
                    </a:xfrm>
                    <a:prstGeom prst="rect">
                      <a:avLst/>
                    </a:prstGeom>
                    <a:noFill/>
                    <a:ln>
                      <a:noFill/>
                    </a:ln>
                  </pic:spPr>
                </pic:pic>
              </a:graphicData>
            </a:graphic>
          </wp:inline>
        </w:drawing>
      </w:r>
    </w:p>
    <w:p w14:paraId="210A9BF8" w14:textId="6057EBE5" w:rsidR="004678AB" w:rsidRDefault="0045264A" w:rsidP="0045264A">
      <w:pPr>
        <w:keepNext/>
      </w:pPr>
      <w:bookmarkStart w:id="735" w:name="_Toc75590983"/>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1</w:t>
        </w:r>
      </w:fldSimple>
      <w:r w:rsidRPr="0045264A">
        <w:t>:The Controller</w:t>
      </w:r>
      <w:r>
        <w:tab/>
      </w:r>
      <w:r>
        <w:tab/>
      </w:r>
      <w:r>
        <w:tab/>
      </w:r>
      <w:r>
        <w:tab/>
        <w:t xml:space="preserve">Figure </w:t>
      </w:r>
      <w:fldSimple w:instr=" STYLEREF 1 \s ">
        <w:r w:rsidR="00EF19DC">
          <w:rPr>
            <w:noProof/>
            <w:cs/>
          </w:rPr>
          <w:t>‎</w:t>
        </w:r>
        <w:r w:rsidR="00EF19DC">
          <w:rPr>
            <w:noProof/>
          </w:rPr>
          <w:t>3</w:t>
        </w:r>
      </w:fldSimple>
      <w:r w:rsidR="00921914">
        <w:t>.</w:t>
      </w:r>
      <w:fldSimple w:instr=" SEQ Figure \* ARABIC \s 1 ">
        <w:r w:rsidR="00EF19DC">
          <w:rPr>
            <w:noProof/>
          </w:rPr>
          <w:t>2</w:t>
        </w:r>
      </w:fldSimple>
      <w:r w:rsidRPr="0045264A">
        <w:t>:The View</w:t>
      </w:r>
      <w:bookmarkEnd w:id="735"/>
      <w:r w:rsidR="00310D3E">
        <w:t xml:space="preserve">   </w:t>
      </w:r>
    </w:p>
    <w:p w14:paraId="2F0E3902" w14:textId="72189818" w:rsidR="004678AB" w:rsidRDefault="00310D3E">
      <w:pPr>
        <w:pStyle w:val="Caption"/>
        <w:ind w:firstLine="720"/>
      </w:pPr>
      <w:bookmarkStart w:id="736" w:name="_Toc75353268"/>
      <w:r>
        <w:rPr>
          <w:sz w:val="24"/>
          <w:szCs w:val="24"/>
        </w:rPr>
        <w:tab/>
      </w:r>
      <w:r>
        <w:rPr>
          <w:sz w:val="24"/>
          <w:szCs w:val="24"/>
        </w:rPr>
        <w:tab/>
      </w:r>
      <w:r>
        <w:rPr>
          <w:sz w:val="24"/>
          <w:szCs w:val="24"/>
        </w:rPr>
        <w:tab/>
      </w:r>
      <w:bookmarkEnd w:id="736"/>
    </w:p>
    <w:p w14:paraId="4FADD93E" w14:textId="77777777" w:rsidR="004678AB" w:rsidRDefault="00310D3E">
      <w:pPr>
        <w:rPr>
          <w:rFonts w:ascii="Arial" w:hAnsi="Arial"/>
          <w:sz w:val="28"/>
          <w:szCs w:val="28"/>
        </w:rPr>
      </w:pPr>
      <w:r>
        <w:rPr>
          <w:rFonts w:ascii="Arial" w:hAnsi="Arial"/>
          <w:sz w:val="28"/>
          <w:szCs w:val="28"/>
        </w:rPr>
        <w:tab/>
      </w:r>
      <w:r>
        <w:rPr>
          <w:rFonts w:ascii="Arial" w:hAnsi="Arial"/>
          <w:sz w:val="28"/>
          <w:szCs w:val="28"/>
        </w:rPr>
        <w:tab/>
      </w:r>
      <w:r>
        <w:rPr>
          <w:rFonts w:ascii="Arial" w:hAnsi="Arial"/>
          <w:sz w:val="28"/>
          <w:szCs w:val="28"/>
        </w:rPr>
        <w:tab/>
      </w:r>
    </w:p>
    <w:p w14:paraId="5B73FF5B" w14:textId="24E3FE92" w:rsidR="004678AB" w:rsidRDefault="00310D3E">
      <w:r>
        <w:rPr>
          <w:noProof/>
          <w:lang w:val="fr-FR" w:eastAsia="fr-FR"/>
        </w:rPr>
        <w:lastRenderedPageBreak/>
        <mc:AlternateContent>
          <mc:Choice Requires="wps">
            <w:drawing>
              <wp:anchor distT="0" distB="0" distL="114300" distR="114300" simplePos="0" relativeHeight="251659264" behindDoc="0" locked="0" layoutInCell="1" allowOverlap="1" wp14:anchorId="6CEE5849" wp14:editId="0EBDE80D">
                <wp:simplePos x="0" y="0"/>
                <wp:positionH relativeFrom="column">
                  <wp:posOffset>0</wp:posOffset>
                </wp:positionH>
                <wp:positionV relativeFrom="paragraph">
                  <wp:posOffset>2718438</wp:posOffset>
                </wp:positionV>
                <wp:extent cx="3008632" cy="0"/>
                <wp:effectExtent l="0" t="0" r="0" b="0"/>
                <wp:wrapSquare wrapText="bothSides"/>
                <wp:docPr id="15" name="Text Box 53"/>
                <wp:cNvGraphicFramePr/>
                <a:graphic xmlns:a="http://schemas.openxmlformats.org/drawingml/2006/main">
                  <a:graphicData uri="http://schemas.microsoft.com/office/word/2010/wordprocessingShape">
                    <wps:wsp>
                      <wps:cNvSpPr txBox="1"/>
                      <wps:spPr>
                        <a:xfrm>
                          <a:off x="0" y="0"/>
                          <a:ext cx="3008632" cy="0"/>
                        </a:xfrm>
                        <a:prstGeom prst="rect">
                          <a:avLst/>
                        </a:prstGeom>
                        <a:solidFill>
                          <a:srgbClr val="FFFFFF"/>
                        </a:solidFill>
                        <a:ln>
                          <a:noFill/>
                        </a:ln>
                      </wps:spPr>
                      <wps:txbx>
                        <w:txbxContent>
                          <w:p w14:paraId="46CF0EA5" w14:textId="12D35571" w:rsidR="004678AB" w:rsidRDefault="00310D3E">
                            <w:pPr>
                              <w:pStyle w:val="Caption"/>
                              <w:ind w:left="720" w:firstLine="720"/>
                            </w:pPr>
                            <w:bookmarkStart w:id="737" w:name="_Toc75353269"/>
                            <w:r>
                              <w:rPr>
                                <w:lang w:val="fr-FR"/>
                              </w:rPr>
                              <w:t>:</w:t>
                            </w:r>
                            <w:bookmarkEnd w:id="737"/>
                          </w:p>
                        </w:txbxContent>
                      </wps:txbx>
                      <wps:bodyPr vert="horz" wrap="square" lIns="0" tIns="0" rIns="0" bIns="0" anchor="t" anchorCtr="0" compatLnSpc="1">
                        <a:spAutoFit/>
                      </wps:bodyPr>
                    </wps:wsp>
                  </a:graphicData>
                </a:graphic>
              </wp:anchor>
            </w:drawing>
          </mc:Choice>
          <mc:Fallback>
            <w:pict>
              <v:shape w14:anchorId="6CEE5849" id="Text Box 53" o:spid="_x0000_s1026" type="#_x0000_t202" style="position:absolute;margin-left:0;margin-top:214.05pt;width:236.9pt;height: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" stroked="f">
                <v:textbox style="mso-fit-shape-to-text:t" inset="0,0,0,0">
                  <w:txbxContent>
                    <w:p w14:paraId="46CF0EA5" w14:textId="12D35571" w:rsidR="004678AB" w:rsidRDefault="00310D3E">
                      <w:pPr>
                        <w:pStyle w:val="Caption"/>
                        <w:ind w:left="720" w:firstLine="720"/>
                      </w:pPr>
                      <w:bookmarkStart w:id="738" w:name="_Toc75353269"/>
                      <w:r>
                        <w:rPr>
                          <w:lang w:val="fr-FR"/>
                        </w:rPr>
                        <w:t>:</w:t>
                      </w:r>
                      <w:bookmarkEnd w:id="738"/>
                    </w:p>
                  </w:txbxContent>
                </v:textbox>
                <w10:wrap type="square"/>
              </v:shape>
            </w:pict>
          </mc:Fallback>
        </mc:AlternateContent>
      </w:r>
      <w:r w:rsidR="000176A9">
        <w:rPr>
          <w:noProof/>
        </w:rPr>
        <mc:AlternateContent>
          <mc:Choice Requires="wps">
            <w:drawing>
              <wp:anchor distT="0" distB="0" distL="114300" distR="114300" simplePos="0" relativeHeight="251672576" behindDoc="0" locked="0" layoutInCell="1" allowOverlap="1" wp14:anchorId="59A9E467" wp14:editId="0859DD2D">
                <wp:simplePos x="0" y="0"/>
                <wp:positionH relativeFrom="column">
                  <wp:posOffset>0</wp:posOffset>
                </wp:positionH>
                <wp:positionV relativeFrom="paragraph">
                  <wp:posOffset>2718435</wp:posOffset>
                </wp:positionV>
                <wp:extent cx="300863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5B18037" w14:textId="076A15C1" w:rsidR="000176A9" w:rsidRPr="00C55C08" w:rsidRDefault="000176A9" w:rsidP="000176A9">
                            <w:pPr>
                              <w:pStyle w:val="Caption"/>
                              <w:rPr>
                                <w:rFonts w:ascii="Calibri" w:hAnsi="Calibri"/>
                                <w:noProof/>
                                <w:lang w:val="fr-FR" w:eastAsia="fr-FR"/>
                              </w:rPr>
                            </w:pPr>
                            <w:bookmarkStart w:id="739" w:name="_Toc75590984"/>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3</w:t>
                              </w:r>
                            </w:fldSimple>
                            <w:r>
                              <w:rPr>
                                <w:lang w:val="fr-FR"/>
                              </w:rPr>
                              <w:t>:</w:t>
                            </w:r>
                            <w:r w:rsidRPr="0080144E">
                              <w:rPr>
                                <w:lang w:val="fr-FR"/>
                              </w:rPr>
                              <w:t>The model</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E467" id="Text Box 10" o:spid="_x0000_s1027" type="#_x0000_t202" style="position:absolute;margin-left:0;margin-top:214.05pt;width:236.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" stroked="f">
                <v:textbox style="mso-fit-shape-to-text:t" inset="0,0,0,0">
                  <w:txbxContent>
                    <w:p w14:paraId="15B18037" w14:textId="076A15C1" w:rsidR="000176A9" w:rsidRPr="00C55C08" w:rsidRDefault="000176A9" w:rsidP="000176A9">
                      <w:pPr>
                        <w:pStyle w:val="Caption"/>
                        <w:rPr>
                          <w:rFonts w:ascii="Calibri" w:hAnsi="Calibri"/>
                          <w:noProof/>
                          <w:lang w:val="fr-FR" w:eastAsia="fr-FR"/>
                        </w:rPr>
                      </w:pPr>
                      <w:bookmarkStart w:id="740" w:name="_Toc75590984"/>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3</w:t>
                        </w:r>
                      </w:fldSimple>
                      <w:r>
                        <w:rPr>
                          <w:lang w:val="fr-FR"/>
                        </w:rPr>
                        <w:t>:</w:t>
                      </w:r>
                      <w:r w:rsidRPr="0080144E">
                        <w:rPr>
                          <w:lang w:val="fr-FR"/>
                        </w:rPr>
                        <w:t>The model</w:t>
                      </w:r>
                      <w:bookmarkEnd w:id="740"/>
                    </w:p>
                  </w:txbxContent>
                </v:textbox>
                <w10:wrap type="square"/>
              </v:shape>
            </w:pict>
          </mc:Fallback>
        </mc:AlternateContent>
      </w:r>
      <w:r>
        <w:rPr>
          <w:rFonts w:ascii="Arial" w:hAnsi="Arial"/>
          <w:noProof/>
          <w:sz w:val="28"/>
          <w:szCs w:val="28"/>
          <w:lang w:val="fr-FR" w:eastAsia="fr-FR"/>
        </w:rPr>
        <w:drawing>
          <wp:anchor distT="0" distB="0" distL="114300" distR="114300" simplePos="0" relativeHeight="251658240" behindDoc="0" locked="0" layoutInCell="1" allowOverlap="1" wp14:anchorId="267BF432" wp14:editId="7C53E1DA">
            <wp:simplePos x="0" y="0"/>
            <wp:positionH relativeFrom="column">
              <wp:align>left</wp:align>
            </wp:positionH>
            <wp:positionV relativeFrom="paragraph">
              <wp:align>top</wp:align>
            </wp:positionV>
            <wp:extent cx="3008696" cy="2661315"/>
            <wp:effectExtent l="0" t="0" r="1204" b="5685"/>
            <wp:wrapSquare wrapText="bothSides"/>
            <wp:docPr id="16" name="Picture 7"/>
            <wp:cNvGraphicFramePr/>
            <a:graphic xmlns:a="http://schemas.openxmlformats.org/drawingml/2006/main">
              <a:graphicData uri="http://schemas.openxmlformats.org/drawingml/2006/picture">
                <pic:pic xmlns:pic="http://schemas.openxmlformats.org/drawingml/2006/picture">
                  <pic:nvPicPr>
                    <pic:cNvPr id="1037232558" name=""/>
                    <pic:cNvPicPr/>
                  </pic:nvPicPr>
                  <pic:blipFill>
                    <a:blip r:embed="rId26"/>
                    <a:stretch>
                      <a:fillRect/>
                    </a:stretch>
                  </pic:blipFill>
                  <pic:spPr>
                    <a:xfrm>
                      <a:off x="0" y="0"/>
                      <a:ext cx="3008696" cy="2661315"/>
                    </a:xfrm>
                    <a:prstGeom prst="rect">
                      <a:avLst/>
                    </a:prstGeom>
                    <a:noFill/>
                    <a:ln>
                      <a:noFill/>
                    </a:ln>
                  </pic:spPr>
                </pic:pic>
              </a:graphicData>
            </a:graphic>
          </wp:anchor>
        </w:drawing>
      </w:r>
    </w:p>
    <w:p w14:paraId="0C182C1D" w14:textId="77777777" w:rsidR="004678AB" w:rsidRDefault="004678AB">
      <w:pPr>
        <w:rPr>
          <w:rFonts w:ascii="Arial" w:hAnsi="Arial"/>
          <w:sz w:val="28"/>
          <w:szCs w:val="28"/>
        </w:rPr>
      </w:pPr>
    </w:p>
    <w:p w14:paraId="16611726" w14:textId="77777777" w:rsidR="004678AB" w:rsidRDefault="004678AB">
      <w:pPr>
        <w:rPr>
          <w:rFonts w:ascii="Arial" w:hAnsi="Arial"/>
          <w:sz w:val="28"/>
          <w:szCs w:val="28"/>
        </w:rPr>
      </w:pPr>
    </w:p>
    <w:p w14:paraId="25C1D2A4" w14:textId="77777777" w:rsidR="004678AB" w:rsidRDefault="004678AB">
      <w:pPr>
        <w:rPr>
          <w:rFonts w:ascii="Arial" w:hAnsi="Arial"/>
          <w:sz w:val="28"/>
          <w:szCs w:val="28"/>
        </w:rPr>
      </w:pPr>
    </w:p>
    <w:p w14:paraId="17BA9C25" w14:textId="77777777" w:rsidR="004678AB" w:rsidRDefault="004678AB">
      <w:pPr>
        <w:rPr>
          <w:rFonts w:ascii="Arial" w:hAnsi="Arial"/>
          <w:sz w:val="28"/>
          <w:szCs w:val="28"/>
        </w:rPr>
      </w:pPr>
    </w:p>
    <w:p w14:paraId="6D05049D" w14:textId="77777777" w:rsidR="004678AB" w:rsidRDefault="004678AB">
      <w:pPr>
        <w:rPr>
          <w:rFonts w:ascii="Arial" w:hAnsi="Arial"/>
          <w:sz w:val="28"/>
          <w:szCs w:val="28"/>
        </w:rPr>
      </w:pPr>
    </w:p>
    <w:p w14:paraId="748EFEAE" w14:textId="77777777" w:rsidR="004678AB" w:rsidRDefault="004678AB">
      <w:pPr>
        <w:rPr>
          <w:rFonts w:ascii="Arial" w:hAnsi="Arial"/>
          <w:sz w:val="28"/>
          <w:szCs w:val="28"/>
        </w:rPr>
      </w:pPr>
    </w:p>
    <w:p w14:paraId="2CCD5EF6" w14:textId="77777777" w:rsidR="004678AB" w:rsidRDefault="004678AB">
      <w:pPr>
        <w:rPr>
          <w:rFonts w:ascii="Arial" w:hAnsi="Arial"/>
          <w:sz w:val="28"/>
          <w:szCs w:val="28"/>
        </w:rPr>
      </w:pPr>
    </w:p>
    <w:p w14:paraId="5DC0BFAF" w14:textId="77777777" w:rsidR="004678AB" w:rsidRDefault="00310D3E">
      <w:pPr>
        <w:rPr>
          <w:rFonts w:ascii="Arial" w:hAnsi="Arial"/>
          <w:sz w:val="28"/>
          <w:szCs w:val="28"/>
        </w:rPr>
      </w:pPr>
      <w:r>
        <w:rPr>
          <w:rFonts w:ascii="Arial" w:hAnsi="Arial"/>
          <w:sz w:val="28"/>
          <w:szCs w:val="28"/>
        </w:rPr>
        <w:br/>
      </w:r>
    </w:p>
    <w:p w14:paraId="46867EE1" w14:textId="77777777" w:rsidR="004678AB" w:rsidRDefault="00310D3E">
      <w:pPr>
        <w:rPr>
          <w:rFonts w:ascii="Arial" w:hAnsi="Arial"/>
          <w:sz w:val="28"/>
          <w:szCs w:val="28"/>
        </w:rPr>
      </w:pPr>
      <w:r>
        <w:rPr>
          <w:rFonts w:ascii="Arial" w:hAnsi="Arial"/>
          <w:sz w:val="28"/>
          <w:szCs w:val="28"/>
        </w:rPr>
        <w:tab/>
        <w:t xml:space="preserve"> </w:t>
      </w:r>
    </w:p>
    <w:p w14:paraId="30BE6391" w14:textId="77777777" w:rsidR="004678AB" w:rsidRDefault="004678AB">
      <w:pPr>
        <w:rPr>
          <w:rFonts w:ascii="Arial" w:hAnsi="Arial"/>
          <w:sz w:val="28"/>
          <w:szCs w:val="28"/>
        </w:rPr>
      </w:pPr>
    </w:p>
    <w:p w14:paraId="12FE85C0" w14:textId="77777777" w:rsidR="004678AB" w:rsidRDefault="00310D3E">
      <w:pPr>
        <w:pStyle w:val="Heading3"/>
      </w:pPr>
      <w:bookmarkStart w:id="741" w:name="_Toc75356616"/>
      <w:bookmarkStart w:id="742" w:name="_Toc75356856"/>
      <w:bookmarkStart w:id="743" w:name="_Toc75356947"/>
      <w:bookmarkStart w:id="744" w:name="_Toc75585029"/>
      <w:bookmarkStart w:id="745" w:name="_Toc75585322"/>
      <w:r>
        <w:t>3.2.2 MVC Flow</w:t>
      </w:r>
      <w:bookmarkEnd w:id="741"/>
      <w:bookmarkEnd w:id="742"/>
      <w:bookmarkEnd w:id="743"/>
      <w:bookmarkEnd w:id="744"/>
      <w:bookmarkEnd w:id="745"/>
    </w:p>
    <w:p w14:paraId="495DC295" w14:textId="77777777" w:rsidR="004678AB" w:rsidRDefault="00310D3E">
      <w:pPr>
        <w:rPr>
          <w:rFonts w:ascii="Arial" w:hAnsi="Arial"/>
          <w:sz w:val="24"/>
          <w:szCs w:val="24"/>
        </w:rPr>
      </w:pPr>
      <w:r>
        <w:rPr>
          <w:rFonts w:ascii="Arial" w:hAnsi="Arial"/>
          <w:sz w:val="24"/>
          <w:szCs w:val="24"/>
        </w:rPr>
        <w:t xml:space="preserve">The user interacts with the UI, and the controller </w:t>
      </w:r>
      <w:ins w:id="746" w:author="Pubsure" w:date="2021-06-24T07:50:00Z">
        <w:r>
          <w:rPr>
            <w:rFonts w:ascii="Arial" w:hAnsi="Arial"/>
            <w:sz w:val="24"/>
            <w:szCs w:val="24"/>
          </w:rPr>
          <w:t>is</w:t>
        </w:r>
      </w:ins>
      <w:del w:id="747" w:author="Pubsure" w:date="2021-06-24T07:50:00Z">
        <w:r>
          <w:rPr>
            <w:rFonts w:ascii="Arial" w:hAnsi="Arial"/>
            <w:sz w:val="24"/>
            <w:szCs w:val="24"/>
          </w:rPr>
          <w:delText>gets</w:delText>
        </w:r>
      </w:del>
      <w:r>
        <w:rPr>
          <w:rFonts w:ascii="Arial" w:hAnsi="Arial"/>
          <w:sz w:val="24"/>
          <w:szCs w:val="24"/>
        </w:rPr>
        <w:t xml:space="preserve"> notified via </w:t>
      </w:r>
      <w:ins w:id="748" w:author="Pubsure" w:date="2021-06-24T07:50:00Z">
        <w:r>
          <w:rPr>
            <w:rFonts w:ascii="Arial" w:hAnsi="Arial"/>
            <w:sz w:val="24"/>
            <w:szCs w:val="24"/>
          </w:rPr>
          <w:t>this</w:t>
        </w:r>
      </w:ins>
      <w:del w:id="749" w:author="Pubsure" w:date="2021-06-24T07:50:00Z">
        <w:r>
          <w:rPr>
            <w:rFonts w:ascii="Arial" w:hAnsi="Arial"/>
            <w:sz w:val="24"/>
            <w:szCs w:val="24"/>
          </w:rPr>
          <w:delText>the</w:delText>
        </w:r>
      </w:del>
      <w:r>
        <w:rPr>
          <w:rFonts w:ascii="Arial" w:hAnsi="Arial"/>
          <w:sz w:val="24"/>
          <w:szCs w:val="24"/>
        </w:rPr>
        <w:t xml:space="preserve"> view. Based on </w:t>
      </w:r>
      <w:del w:id="750" w:author="Pubsure" w:date="2021-06-24T07:50:00Z">
        <w:r>
          <w:rPr>
            <w:rFonts w:ascii="Arial" w:hAnsi="Arial"/>
            <w:sz w:val="24"/>
            <w:szCs w:val="24"/>
          </w:rPr>
          <w:delText xml:space="preserve">the </w:delText>
        </w:r>
      </w:del>
      <w:ins w:id="751" w:author="Pubsure" w:date="2021-06-24T07:50:00Z">
        <w:r>
          <w:rPr>
            <w:rFonts w:ascii="Arial" w:hAnsi="Arial"/>
            <w:sz w:val="24"/>
            <w:szCs w:val="24"/>
          </w:rPr>
          <w:t>user</w:t>
        </w:r>
      </w:ins>
      <w:del w:id="752" w:author="Pubsure" w:date="2021-06-24T07:50:00Z">
        <w:r>
          <w:rPr>
            <w:rFonts w:ascii="Arial" w:hAnsi="Arial"/>
            <w:sz w:val="24"/>
            <w:szCs w:val="24"/>
          </w:rPr>
          <w:delText>User</w:delText>
        </w:r>
      </w:del>
      <w:r>
        <w:rPr>
          <w:rFonts w:ascii="Arial" w:hAnsi="Arial"/>
          <w:sz w:val="24"/>
          <w:szCs w:val="24"/>
        </w:rPr>
        <w:t xml:space="preserve"> interaction</w:t>
      </w:r>
      <w:ins w:id="753" w:author="Pubsure" w:date="2021-06-24T07:50:00Z">
        <w:r>
          <w:rPr>
            <w:rFonts w:ascii="Arial" w:hAnsi="Arial"/>
            <w:sz w:val="24"/>
            <w:szCs w:val="24"/>
          </w:rPr>
          <w:t>,</w:t>
        </w:r>
      </w:ins>
      <w:r>
        <w:rPr>
          <w:rFonts w:ascii="Arial" w:hAnsi="Arial"/>
          <w:sz w:val="24"/>
          <w:szCs w:val="24"/>
        </w:rPr>
        <w:t xml:space="preserve"> the controller modifies certain </w:t>
      </w:r>
      <w:ins w:id="754" w:author="Pubsure" w:date="2021-06-24T07:50:00Z">
        <w:r>
          <w:rPr>
            <w:rFonts w:ascii="Arial" w:hAnsi="Arial"/>
            <w:sz w:val="24"/>
            <w:szCs w:val="24"/>
          </w:rPr>
          <w:t>models</w:t>
        </w:r>
      </w:ins>
      <w:del w:id="755" w:author="Pubsure" w:date="2021-06-24T07:50:00Z">
        <w:r>
          <w:rPr>
            <w:rFonts w:ascii="Arial" w:hAnsi="Arial"/>
            <w:sz w:val="24"/>
            <w:szCs w:val="24"/>
          </w:rPr>
          <w:delText>Models</w:delText>
        </w:r>
      </w:del>
      <w:r>
        <w:rPr>
          <w:rFonts w:ascii="Arial" w:hAnsi="Arial"/>
          <w:sz w:val="24"/>
          <w:szCs w:val="24"/>
        </w:rPr>
        <w:t xml:space="preserve">. </w:t>
      </w:r>
      <w:ins w:id="756" w:author="Pubsure" w:date="2021-06-24T07:50:00Z">
        <w:r>
          <w:rPr>
            <w:rFonts w:ascii="Arial" w:hAnsi="Arial"/>
            <w:sz w:val="24"/>
            <w:szCs w:val="24"/>
          </w:rPr>
          <w:t>The models</w:t>
        </w:r>
      </w:ins>
      <w:del w:id="757" w:author="Pubsure" w:date="2021-06-24T07:50:00Z">
        <w:r>
          <w:rPr>
            <w:rFonts w:ascii="Arial" w:hAnsi="Arial"/>
            <w:sz w:val="24"/>
            <w:szCs w:val="24"/>
          </w:rPr>
          <w:delText>Models</w:delText>
        </w:r>
      </w:del>
      <w:r>
        <w:rPr>
          <w:rFonts w:ascii="Arial" w:hAnsi="Arial"/>
          <w:sz w:val="24"/>
          <w:szCs w:val="24"/>
        </w:rPr>
        <w:t xml:space="preserve"> perform some business logic and return the updated model data state to the controller. The controller can then update the UI according to the new data state as received from </w:t>
      </w:r>
      <w:ins w:id="758" w:author="Pubsure" w:date="2021-06-24T07:50:00Z">
        <w:r>
          <w:rPr>
            <w:rFonts w:ascii="Arial" w:hAnsi="Arial"/>
            <w:sz w:val="24"/>
            <w:szCs w:val="24"/>
          </w:rPr>
          <w:t>the model</w:t>
        </w:r>
      </w:ins>
      <w:del w:id="759" w:author="Pubsure" w:date="2021-06-24T07:50:00Z">
        <w:r>
          <w:rPr>
            <w:rFonts w:ascii="Arial" w:hAnsi="Arial"/>
            <w:sz w:val="24"/>
            <w:szCs w:val="24"/>
          </w:rPr>
          <w:delText>Model</w:delText>
        </w:r>
      </w:del>
      <w:r>
        <w:rPr>
          <w:rFonts w:ascii="Arial" w:hAnsi="Arial"/>
          <w:sz w:val="24"/>
          <w:szCs w:val="24"/>
        </w:rPr>
        <w:t>.</w:t>
      </w:r>
    </w:p>
    <w:p w14:paraId="2CFEB1EF" w14:textId="77777777" w:rsidR="004678AB" w:rsidRDefault="00310D3E">
      <w:pPr>
        <w:rPr>
          <w:rFonts w:ascii="Arial" w:hAnsi="Arial"/>
          <w:sz w:val="24"/>
          <w:szCs w:val="24"/>
        </w:rPr>
      </w:pPr>
      <w:r>
        <w:rPr>
          <w:rFonts w:ascii="Arial" w:hAnsi="Arial"/>
          <w:sz w:val="24"/>
          <w:szCs w:val="24"/>
        </w:rPr>
        <w:t>The figure 3.1 describes MVC flow:</w:t>
      </w:r>
    </w:p>
    <w:p w14:paraId="41FCF591" w14:textId="77777777" w:rsidR="004678AB" w:rsidRDefault="004678AB">
      <w:pPr>
        <w:rPr>
          <w:sz w:val="28"/>
          <w:szCs w:val="28"/>
        </w:rPr>
      </w:pPr>
    </w:p>
    <w:p w14:paraId="20658A0E" w14:textId="77777777" w:rsidR="004678AB" w:rsidRDefault="004678AB">
      <w:pPr>
        <w:rPr>
          <w:sz w:val="28"/>
          <w:szCs w:val="28"/>
        </w:rPr>
      </w:pPr>
    </w:p>
    <w:p w14:paraId="57CF2783" w14:textId="77777777" w:rsidR="000176A9" w:rsidRDefault="00310D3E" w:rsidP="000176A9">
      <w:pPr>
        <w:keepNext/>
      </w:pPr>
      <w:r>
        <w:rPr>
          <w:noProof/>
          <w:lang w:val="fr-FR" w:eastAsia="fr-FR"/>
        </w:rPr>
        <w:drawing>
          <wp:inline distT="0" distB="0" distL="0" distR="0" wp14:anchorId="390C512C" wp14:editId="2892CAE5">
            <wp:extent cx="5829857" cy="2019488"/>
            <wp:effectExtent l="0" t="0" r="0" b="0"/>
            <wp:docPr id="17" name="Picture 8"/>
            <wp:cNvGraphicFramePr/>
            <a:graphic xmlns:a="http://schemas.openxmlformats.org/drawingml/2006/main">
              <a:graphicData uri="http://schemas.openxmlformats.org/drawingml/2006/picture">
                <pic:pic xmlns:pic="http://schemas.openxmlformats.org/drawingml/2006/picture">
                  <pic:nvPicPr>
                    <pic:cNvPr id="1962103106" name=""/>
                    <pic:cNvPicPr/>
                  </pic:nvPicPr>
                  <pic:blipFill>
                    <a:blip r:embed="rId27"/>
                    <a:stretch>
                      <a:fillRect/>
                    </a:stretch>
                  </pic:blipFill>
                  <pic:spPr>
                    <a:xfrm>
                      <a:off x="0" y="0"/>
                      <a:ext cx="5829857" cy="2019488"/>
                    </a:xfrm>
                    <a:prstGeom prst="rect">
                      <a:avLst/>
                    </a:prstGeom>
                    <a:noFill/>
                    <a:ln>
                      <a:noFill/>
                    </a:ln>
                  </pic:spPr>
                </pic:pic>
              </a:graphicData>
            </a:graphic>
          </wp:inline>
        </w:drawing>
      </w:r>
    </w:p>
    <w:p w14:paraId="726DEE69" w14:textId="18D999BB" w:rsidR="004678AB" w:rsidRDefault="000176A9" w:rsidP="000176A9">
      <w:pPr>
        <w:pStyle w:val="Caption"/>
        <w:ind w:left="2880" w:firstLine="720"/>
      </w:pPr>
      <w:bookmarkStart w:id="760" w:name="_Toc75590985"/>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4</w:t>
        </w:r>
      </w:fldSimple>
      <w:r w:rsidRPr="000176A9">
        <w:t>:MVC flow</w:t>
      </w:r>
      <w:bookmarkEnd w:id="760"/>
    </w:p>
    <w:p w14:paraId="48285828" w14:textId="77777777" w:rsidR="004678AB" w:rsidRDefault="00310D3E">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
    <w:p w14:paraId="4ECAC415" w14:textId="77777777" w:rsidR="004678AB" w:rsidRDefault="004678AB">
      <w:pPr>
        <w:rPr>
          <w:sz w:val="28"/>
          <w:szCs w:val="28"/>
        </w:rPr>
      </w:pPr>
    </w:p>
    <w:p w14:paraId="53D13364" w14:textId="77777777" w:rsidR="004678AB" w:rsidRDefault="004678AB">
      <w:pPr>
        <w:rPr>
          <w:rFonts w:ascii="Bahnschrift" w:hAnsi="Bahnschrift"/>
          <w:b/>
          <w:bCs/>
          <w:sz w:val="32"/>
          <w:szCs w:val="32"/>
        </w:rPr>
      </w:pPr>
    </w:p>
    <w:p w14:paraId="1BAD7466" w14:textId="5A54FF11" w:rsidR="004678AB" w:rsidRDefault="00310D3E">
      <w:r>
        <w:rPr>
          <w:rFonts w:ascii="Bahnschrift" w:hAnsi="Bahnschrift"/>
          <w:b/>
          <w:bCs/>
          <w:sz w:val="32"/>
          <w:szCs w:val="32"/>
        </w:rPr>
        <w:t xml:space="preserve"> </w:t>
      </w:r>
      <w:bookmarkStart w:id="761" w:name="_Toc75356617"/>
      <w:bookmarkStart w:id="762" w:name="_Toc75356857"/>
      <w:bookmarkStart w:id="763" w:name="_Toc75356948"/>
      <w:r>
        <w:rPr>
          <w:rStyle w:val="Heading2Char"/>
          <w:rFonts w:eastAsia="Calibri"/>
        </w:rPr>
        <w:t>3.3</w:t>
      </w:r>
      <w:r w:rsidR="001D4B23">
        <w:rPr>
          <w:rStyle w:val="Heading2Char"/>
          <w:rFonts w:eastAsia="Calibri"/>
        </w:rPr>
        <w:t xml:space="preserve"> </w:t>
      </w:r>
      <w:r>
        <w:rPr>
          <w:rStyle w:val="Heading2Char"/>
          <w:rFonts w:eastAsia="Calibri"/>
        </w:rPr>
        <w:t>Physical Architecture</w:t>
      </w:r>
      <w:bookmarkEnd w:id="761"/>
      <w:bookmarkEnd w:id="762"/>
      <w:bookmarkEnd w:id="763"/>
    </w:p>
    <w:p w14:paraId="68572433" w14:textId="77777777" w:rsidR="004678AB" w:rsidRDefault="004678AB">
      <w:pPr>
        <w:rPr>
          <w:sz w:val="28"/>
          <w:szCs w:val="28"/>
        </w:rPr>
      </w:pPr>
    </w:p>
    <w:p w14:paraId="7214ACBD" w14:textId="77777777" w:rsidR="004678AB" w:rsidRDefault="00310D3E">
      <w:pPr>
        <w:rPr>
          <w:rFonts w:ascii="Arial" w:hAnsi="Arial"/>
          <w:sz w:val="24"/>
          <w:szCs w:val="24"/>
        </w:rPr>
      </w:pPr>
      <w:r>
        <w:rPr>
          <w:rFonts w:ascii="Arial" w:hAnsi="Arial"/>
          <w:sz w:val="24"/>
          <w:szCs w:val="24"/>
        </w:rPr>
        <w:t xml:space="preserve">During the development of our project, we chose the three-tier architecture </w:t>
      </w:r>
      <w:ins w:id="764" w:author="Pubsure" w:date="2021-06-24T07:50:00Z">
        <w:r>
          <w:rPr>
            <w:rFonts w:ascii="Arial" w:hAnsi="Arial"/>
            <w:sz w:val="24"/>
            <w:szCs w:val="24"/>
          </w:rPr>
          <w:t>because</w:t>
        </w:r>
      </w:ins>
      <w:del w:id="765" w:author="Pubsure" w:date="2021-06-24T07:50:00Z">
        <w:r>
          <w:rPr>
            <w:rFonts w:ascii="Arial" w:hAnsi="Arial"/>
            <w:sz w:val="24"/>
            <w:szCs w:val="24"/>
          </w:rPr>
          <w:delText>since</w:delText>
        </w:r>
      </w:del>
      <w:r>
        <w:rPr>
          <w:rFonts w:ascii="Arial" w:hAnsi="Arial"/>
          <w:sz w:val="24"/>
          <w:szCs w:val="24"/>
        </w:rPr>
        <w:t xml:space="preserve"> it</w:t>
      </w:r>
      <w:ins w:id="766" w:author="Pubsure" w:date="2021-06-24T07:50:00Z">
        <w:r>
          <w:rPr>
            <w:rFonts w:ascii="Arial" w:hAnsi="Arial"/>
            <w:sz w:val="24"/>
            <w:szCs w:val="24"/>
          </w:rPr>
          <w:t xml:space="preserve"> is</w:t>
        </w:r>
      </w:ins>
      <w:del w:id="767" w:author="Pubsure" w:date="2021-06-24T07:50:00Z">
        <w:r>
          <w:rPr>
            <w:rFonts w:ascii="Arial" w:hAnsi="Arial"/>
            <w:sz w:val="24"/>
            <w:szCs w:val="24"/>
          </w:rPr>
          <w:delText>’s</w:delText>
        </w:r>
      </w:del>
      <w:r>
        <w:rPr>
          <w:rFonts w:ascii="Arial" w:hAnsi="Arial"/>
          <w:sz w:val="24"/>
          <w:szCs w:val="24"/>
        </w:rPr>
        <w:t xml:space="preserve"> a well-established software application architecture that organizes </w:t>
      </w:r>
      <w:ins w:id="768" w:author="Pubsure" w:date="2021-06-24T07:50:00Z">
        <w:r>
          <w:rPr>
            <w:rFonts w:ascii="Arial" w:hAnsi="Arial"/>
            <w:sz w:val="24"/>
            <w:szCs w:val="24"/>
          </w:rPr>
          <w:t>applications</w:t>
        </w:r>
      </w:ins>
      <w:del w:id="769" w:author="Pubsure" w:date="2021-06-24T07:50:00Z">
        <w:r>
          <w:rPr>
            <w:rFonts w:ascii="Arial" w:hAnsi="Arial"/>
            <w:sz w:val="24"/>
            <w:szCs w:val="24"/>
          </w:rPr>
          <w:delText>application</w:delText>
        </w:r>
      </w:del>
      <w:r>
        <w:rPr>
          <w:rFonts w:ascii="Arial" w:hAnsi="Arial"/>
          <w:sz w:val="24"/>
          <w:szCs w:val="24"/>
        </w:rPr>
        <w:t xml:space="preserve"> into three logical and physical computing tiers: the presentation tier, </w:t>
      </w:r>
      <w:ins w:id="770" w:author="Pubsure" w:date="2021-06-24T07:50:00Z">
        <w:r>
          <w:rPr>
            <w:rFonts w:ascii="Arial" w:hAnsi="Arial"/>
            <w:sz w:val="24"/>
            <w:szCs w:val="24"/>
          </w:rPr>
          <w:t>the</w:t>
        </w:r>
      </w:ins>
      <w:del w:id="771" w:author="Pubsure" w:date="2021-06-24T07:50:00Z">
        <w:r>
          <w:rPr>
            <w:rFonts w:ascii="Arial" w:hAnsi="Arial"/>
            <w:sz w:val="24"/>
            <w:szCs w:val="24"/>
          </w:rPr>
          <w:delText>or</w:delText>
        </w:r>
      </w:del>
      <w:r>
        <w:rPr>
          <w:rFonts w:ascii="Arial" w:hAnsi="Arial"/>
          <w:sz w:val="24"/>
          <w:szCs w:val="24"/>
        </w:rPr>
        <w:t xml:space="preserve"> user interface</w:t>
      </w:r>
      <w:ins w:id="772" w:author="Pubsure" w:date="2021-06-24T07:50:00Z">
        <w:r>
          <w:rPr>
            <w:rFonts w:ascii="Arial" w:hAnsi="Arial"/>
            <w:sz w:val="24"/>
            <w:szCs w:val="24"/>
          </w:rPr>
          <w:t>,</w:t>
        </w:r>
      </w:ins>
      <w:del w:id="773" w:author="Pubsure" w:date="2021-06-24T07:50:00Z">
        <w:r>
          <w:rPr>
            <w:rFonts w:ascii="Arial" w:hAnsi="Arial"/>
            <w:sz w:val="24"/>
            <w:szCs w:val="24"/>
          </w:rPr>
          <w:delText>;</w:delText>
        </w:r>
      </w:del>
      <w:r>
        <w:rPr>
          <w:rFonts w:ascii="Arial" w:hAnsi="Arial"/>
          <w:sz w:val="24"/>
          <w:szCs w:val="24"/>
        </w:rPr>
        <w:t xml:space="preserve"> the application tier, and the data tier (see figure 3.2)</w:t>
      </w:r>
      <w:ins w:id="774" w:author="Pubsure" w:date="2021-06-24T07:50:00Z">
        <w:r>
          <w:rPr>
            <w:rFonts w:ascii="Arial" w:hAnsi="Arial"/>
            <w:sz w:val="24"/>
            <w:szCs w:val="24"/>
          </w:rPr>
          <w:t>.</w:t>
        </w:r>
      </w:ins>
    </w:p>
    <w:p w14:paraId="71B9A8D2" w14:textId="77777777" w:rsidR="000176A9" w:rsidRDefault="00310D3E" w:rsidP="000176A9">
      <w:pPr>
        <w:keepNext/>
        <w:jc w:val="center"/>
      </w:pPr>
      <w:r>
        <w:rPr>
          <w:noProof/>
          <w:sz w:val="28"/>
          <w:szCs w:val="28"/>
          <w:lang w:val="fr-FR" w:eastAsia="fr-FR"/>
        </w:rPr>
        <w:drawing>
          <wp:inline distT="0" distB="0" distL="0" distR="0" wp14:anchorId="227E78BA" wp14:editId="68EA40A0">
            <wp:extent cx="3204926" cy="3142189"/>
            <wp:effectExtent l="0" t="0" r="0" b="1061"/>
            <wp:docPr id="18" name="Picture 9"/>
            <wp:cNvGraphicFramePr/>
            <a:graphic xmlns:a="http://schemas.openxmlformats.org/drawingml/2006/main">
              <a:graphicData uri="http://schemas.openxmlformats.org/drawingml/2006/picture">
                <pic:pic xmlns:pic="http://schemas.openxmlformats.org/drawingml/2006/picture">
                  <pic:nvPicPr>
                    <pic:cNvPr id="1193523596" name=""/>
                    <pic:cNvPicPr/>
                  </pic:nvPicPr>
                  <pic:blipFill>
                    <a:blip r:embed="rId28"/>
                    <a:stretch>
                      <a:fillRect/>
                    </a:stretch>
                  </pic:blipFill>
                  <pic:spPr>
                    <a:xfrm>
                      <a:off x="0" y="0"/>
                      <a:ext cx="3204926" cy="3142189"/>
                    </a:xfrm>
                    <a:prstGeom prst="rect">
                      <a:avLst/>
                    </a:prstGeom>
                    <a:noFill/>
                    <a:ln>
                      <a:noFill/>
                    </a:ln>
                  </pic:spPr>
                </pic:pic>
              </a:graphicData>
            </a:graphic>
          </wp:inline>
        </w:drawing>
      </w:r>
    </w:p>
    <w:p w14:paraId="1E33C44D" w14:textId="29E561EC" w:rsidR="004678AB" w:rsidRDefault="000176A9" w:rsidP="000176A9">
      <w:pPr>
        <w:pStyle w:val="Caption"/>
        <w:jc w:val="center"/>
      </w:pPr>
      <w:bookmarkStart w:id="775" w:name="_Toc75590986"/>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5</w:t>
        </w:r>
      </w:fldSimple>
      <w:r w:rsidRPr="000176A9">
        <w:t>:Physical Architecture</w:t>
      </w:r>
      <w:bookmarkEnd w:id="775"/>
    </w:p>
    <w:p w14:paraId="375B8E8D" w14:textId="6F664012" w:rsidR="004678AB" w:rsidRDefault="000176A9">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p>
    <w:p w14:paraId="4E78951B" w14:textId="77777777" w:rsidR="004678AB" w:rsidRDefault="00310D3E">
      <w:pPr>
        <w:rPr>
          <w:rFonts w:ascii="Arial" w:hAnsi="Arial"/>
          <w:sz w:val="24"/>
          <w:szCs w:val="24"/>
        </w:rPr>
      </w:pPr>
      <w:r>
        <w:rPr>
          <w:rFonts w:ascii="Arial" w:hAnsi="Arial"/>
          <w:sz w:val="24"/>
          <w:szCs w:val="24"/>
        </w:rPr>
        <w:t xml:space="preserve">Client Tier: </w:t>
      </w:r>
      <w:del w:id="776" w:author="Pubsure" w:date="2021-06-24T07:50:00Z">
        <w:r>
          <w:rPr>
            <w:rFonts w:ascii="Arial" w:hAnsi="Arial"/>
            <w:sz w:val="24"/>
            <w:szCs w:val="24"/>
          </w:rPr>
          <w:delText xml:space="preserve">it’s </w:delText>
        </w:r>
      </w:del>
      <w:r>
        <w:rPr>
          <w:rFonts w:ascii="Arial" w:hAnsi="Arial"/>
          <w:sz w:val="24"/>
          <w:szCs w:val="24"/>
        </w:rPr>
        <w:t xml:space="preserve">the user interface and communication layer of the application, where the end user interacts with it. Its main purpose is to display information </w:t>
      </w:r>
      <w:del w:id="777" w:author="Pubsure" w:date="2021-06-24T07:50:00Z">
        <w:r>
          <w:rPr>
            <w:rFonts w:ascii="Arial" w:hAnsi="Arial"/>
            <w:sz w:val="24"/>
            <w:szCs w:val="24"/>
          </w:rPr>
          <w:delText xml:space="preserve">to </w:delText>
        </w:r>
      </w:del>
      <w:r>
        <w:rPr>
          <w:rFonts w:ascii="Arial" w:hAnsi="Arial"/>
          <w:sz w:val="24"/>
          <w:szCs w:val="24"/>
        </w:rPr>
        <w:t>and collect information from the user.</w:t>
      </w:r>
    </w:p>
    <w:p w14:paraId="02FD1D81" w14:textId="77777777" w:rsidR="004678AB" w:rsidRDefault="00310D3E">
      <w:pPr>
        <w:rPr>
          <w:rFonts w:ascii="Arial" w:hAnsi="Arial"/>
          <w:sz w:val="24"/>
          <w:szCs w:val="24"/>
        </w:rPr>
      </w:pPr>
      <w:r>
        <w:rPr>
          <w:rFonts w:ascii="Arial" w:hAnsi="Arial"/>
          <w:sz w:val="24"/>
          <w:szCs w:val="24"/>
        </w:rPr>
        <w:t>Application Tier</w:t>
      </w:r>
      <w:ins w:id="778" w:author="Pubsure" w:date="2021-06-24T07:50:00Z">
        <w:r>
          <w:rPr>
            <w:rFonts w:ascii="Arial" w:hAnsi="Arial"/>
            <w:sz w:val="24"/>
            <w:szCs w:val="24"/>
          </w:rPr>
          <w:t>,</w:t>
        </w:r>
      </w:ins>
      <w:del w:id="779" w:author="Pubsure" w:date="2021-06-24T07:50:00Z">
        <w:r>
          <w:rPr>
            <w:rFonts w:ascii="Arial" w:hAnsi="Arial"/>
            <w:sz w:val="24"/>
            <w:szCs w:val="24"/>
          </w:rPr>
          <w:delText>:</w:delText>
        </w:r>
      </w:del>
      <w:r>
        <w:rPr>
          <w:rFonts w:ascii="Arial" w:hAnsi="Arial"/>
          <w:sz w:val="24"/>
          <w:szCs w:val="24"/>
        </w:rPr>
        <w:t xml:space="preserve"> also known as the logic tier or middle tier, is the heart of the application. In this tier, information collected in the presentation tier is </w:t>
      </w:r>
      <w:ins w:id="780" w:author="Pubsure" w:date="2021-06-24T07:50:00Z">
        <w:r>
          <w:rPr>
            <w:rFonts w:ascii="Arial" w:hAnsi="Arial"/>
            <w:sz w:val="24"/>
            <w:szCs w:val="24"/>
          </w:rPr>
          <w:t>sometimes</w:t>
        </w:r>
      </w:ins>
      <w:del w:id="781" w:author="Pubsure" w:date="2021-06-24T07:50:00Z">
        <w:r>
          <w:rPr>
            <w:rFonts w:ascii="Arial" w:hAnsi="Arial"/>
            <w:sz w:val="24"/>
            <w:szCs w:val="24"/>
          </w:rPr>
          <w:delText>processed-sometimes</w:delText>
        </w:r>
      </w:del>
      <w:r>
        <w:rPr>
          <w:rFonts w:ascii="Arial" w:hAnsi="Arial"/>
          <w:sz w:val="24"/>
          <w:szCs w:val="24"/>
        </w:rPr>
        <w:t xml:space="preserve"> </w:t>
      </w:r>
      <w:ins w:id="782" w:author="Pubsure" w:date="2021-06-24T07:50:00Z">
        <w:r>
          <w:rPr>
            <w:rFonts w:ascii="Arial" w:hAnsi="Arial"/>
            <w:sz w:val="24"/>
            <w:szCs w:val="24"/>
          </w:rPr>
          <w:t>processed-against</w:t>
        </w:r>
      </w:ins>
      <w:del w:id="783" w:author="Pubsure" w:date="2021-06-24T07:50:00Z">
        <w:r>
          <w:rPr>
            <w:rFonts w:ascii="Arial" w:hAnsi="Arial"/>
            <w:sz w:val="24"/>
            <w:szCs w:val="24"/>
          </w:rPr>
          <w:delText>against</w:delText>
        </w:r>
      </w:del>
      <w:r>
        <w:rPr>
          <w:rFonts w:ascii="Arial" w:hAnsi="Arial"/>
          <w:sz w:val="24"/>
          <w:szCs w:val="24"/>
        </w:rPr>
        <w:t xml:space="preserve"> other information in the data tier-using business logic, a specific set of business rules. The application tier can also add, delete</w:t>
      </w:r>
      <w:ins w:id="784" w:author="Pubsure" w:date="2021-06-24T07:50:00Z">
        <w:r>
          <w:rPr>
            <w:rFonts w:ascii="Arial" w:hAnsi="Arial"/>
            <w:sz w:val="24"/>
            <w:szCs w:val="24"/>
          </w:rPr>
          <w:t>,</w:t>
        </w:r>
      </w:ins>
      <w:r>
        <w:rPr>
          <w:rFonts w:ascii="Arial" w:hAnsi="Arial"/>
          <w:sz w:val="24"/>
          <w:szCs w:val="24"/>
        </w:rPr>
        <w:t xml:space="preserve"> or modify data in the data tier.</w:t>
      </w:r>
    </w:p>
    <w:p w14:paraId="43619888" w14:textId="77777777" w:rsidR="004678AB" w:rsidRDefault="00310D3E">
      <w:pPr>
        <w:rPr>
          <w:rFonts w:ascii="Arial" w:hAnsi="Arial"/>
          <w:sz w:val="24"/>
          <w:szCs w:val="24"/>
        </w:rPr>
      </w:pPr>
      <w:r>
        <w:rPr>
          <w:rFonts w:ascii="Arial" w:hAnsi="Arial"/>
          <w:sz w:val="24"/>
          <w:szCs w:val="24"/>
        </w:rPr>
        <w:t>Data Tier:</w:t>
      </w:r>
    </w:p>
    <w:p w14:paraId="12257BDE" w14:textId="77777777" w:rsidR="004678AB" w:rsidRDefault="00310D3E">
      <w:pPr>
        <w:rPr>
          <w:rFonts w:ascii="Arial" w:hAnsi="Arial"/>
          <w:sz w:val="24"/>
          <w:szCs w:val="24"/>
        </w:rPr>
      </w:pPr>
      <w:r>
        <w:rPr>
          <w:rFonts w:ascii="Arial" w:hAnsi="Arial"/>
          <w:sz w:val="24"/>
          <w:szCs w:val="24"/>
        </w:rPr>
        <w:t xml:space="preserve">Sometimes called </w:t>
      </w:r>
      <w:ins w:id="785" w:author="Pubsure" w:date="2021-06-24T07:50:00Z">
        <w:r>
          <w:rPr>
            <w:rFonts w:ascii="Arial" w:hAnsi="Arial"/>
            <w:sz w:val="24"/>
            <w:szCs w:val="24"/>
          </w:rPr>
          <w:t xml:space="preserve">a </w:t>
        </w:r>
      </w:ins>
      <w:r>
        <w:rPr>
          <w:rFonts w:ascii="Arial" w:hAnsi="Arial"/>
          <w:sz w:val="24"/>
          <w:szCs w:val="24"/>
        </w:rPr>
        <w:t>database tier, data access tier</w:t>
      </w:r>
      <w:ins w:id="786" w:author="Pubsure" w:date="2021-06-24T07:50:00Z">
        <w:r>
          <w:rPr>
            <w:rFonts w:ascii="Arial" w:hAnsi="Arial"/>
            <w:sz w:val="24"/>
            <w:szCs w:val="24"/>
          </w:rPr>
          <w:t>,</w:t>
        </w:r>
      </w:ins>
      <w:r>
        <w:rPr>
          <w:rFonts w:ascii="Arial" w:hAnsi="Arial"/>
          <w:sz w:val="24"/>
          <w:szCs w:val="24"/>
        </w:rPr>
        <w:t xml:space="preserve"> or back-end, is where the information processed by the application is stored and managed.</w:t>
      </w:r>
    </w:p>
    <w:p w14:paraId="430DB1B0" w14:textId="77777777" w:rsidR="004678AB" w:rsidRDefault="004678AB">
      <w:pPr>
        <w:rPr>
          <w:rFonts w:ascii="Arial" w:hAnsi="Arial"/>
          <w:sz w:val="24"/>
          <w:szCs w:val="24"/>
        </w:rPr>
      </w:pPr>
    </w:p>
    <w:p w14:paraId="7F66960F" w14:textId="77777777" w:rsidR="004678AB" w:rsidRDefault="00310D3E">
      <w:pPr>
        <w:rPr>
          <w:rFonts w:ascii="Arial" w:hAnsi="Arial"/>
          <w:sz w:val="24"/>
          <w:szCs w:val="24"/>
        </w:rPr>
      </w:pPr>
      <w:r>
        <w:rPr>
          <w:rFonts w:ascii="Arial" w:hAnsi="Arial"/>
          <w:sz w:val="24"/>
          <w:szCs w:val="24"/>
        </w:rPr>
        <w:t>Benefits of three-tier architecture:</w:t>
      </w:r>
    </w:p>
    <w:p w14:paraId="1D97B796" w14:textId="77777777" w:rsidR="004678AB" w:rsidRDefault="00310D3E">
      <w:r>
        <w:rPr>
          <w:sz w:val="28"/>
          <w:szCs w:val="28"/>
        </w:rPr>
        <w:tab/>
      </w:r>
      <w:del w:id="787" w:author="Pubsure" w:date="2021-06-24T07:50:00Z">
        <w:r>
          <w:rPr>
            <w:sz w:val="28"/>
            <w:szCs w:val="28"/>
          </w:rPr>
          <w:delText>-</w:delText>
        </w:r>
      </w:del>
      <w:r>
        <w:rPr>
          <w:b/>
          <w:bCs/>
          <w:sz w:val="28"/>
          <w:szCs w:val="28"/>
        </w:rPr>
        <w:t>Separation</w:t>
      </w:r>
      <w:r>
        <w:rPr>
          <w:sz w:val="28"/>
          <w:szCs w:val="28"/>
        </w:rPr>
        <w:t xml:space="preserve">: </w:t>
      </w:r>
      <w:ins w:id="788" w:author="Pubsure" w:date="2021-06-24T07:50:00Z">
        <w:r>
          <w:rPr>
            <w:rFonts w:ascii="Arial" w:hAnsi="Arial"/>
            <w:sz w:val="24"/>
            <w:szCs w:val="24"/>
          </w:rPr>
          <w:t>The</w:t>
        </w:r>
      </w:ins>
      <w:del w:id="789" w:author="Pubsure" w:date="2021-06-24T07:50:00Z">
        <w:r>
          <w:rPr>
            <w:rFonts w:ascii="Arial" w:hAnsi="Arial"/>
            <w:sz w:val="24"/>
            <w:szCs w:val="24"/>
          </w:rPr>
          <w:delText>the</w:delText>
        </w:r>
      </w:del>
      <w:r>
        <w:rPr>
          <w:rFonts w:ascii="Arial" w:hAnsi="Arial"/>
          <w:sz w:val="24"/>
          <w:szCs w:val="24"/>
        </w:rPr>
        <w:t xml:space="preserve"> chief benefit of </w:t>
      </w:r>
      <w:ins w:id="790" w:author="Pubsure" w:date="2021-06-24T07:50:00Z">
        <w:r>
          <w:rPr>
            <w:rFonts w:ascii="Arial" w:hAnsi="Arial"/>
            <w:sz w:val="24"/>
            <w:szCs w:val="24"/>
          </w:rPr>
          <w:t xml:space="preserve">the </w:t>
        </w:r>
      </w:ins>
      <w:r>
        <w:rPr>
          <w:rFonts w:ascii="Arial" w:hAnsi="Arial"/>
          <w:sz w:val="24"/>
          <w:szCs w:val="24"/>
        </w:rPr>
        <w:t xml:space="preserve">three-tier architecture is that because each tier runs on its own infrastructure, each tier can be developed simultaneously by </w:t>
      </w:r>
      <w:ins w:id="791" w:author="Pubsure" w:date="2021-06-24T07:50:00Z">
        <w:r>
          <w:rPr>
            <w:rFonts w:ascii="Arial" w:hAnsi="Arial"/>
            <w:sz w:val="24"/>
            <w:szCs w:val="24"/>
          </w:rPr>
          <w:t xml:space="preserve">a </w:t>
        </w:r>
      </w:ins>
      <w:r>
        <w:rPr>
          <w:rFonts w:ascii="Arial" w:hAnsi="Arial"/>
          <w:sz w:val="24"/>
          <w:szCs w:val="24"/>
        </w:rPr>
        <w:t>separate development team, and can be updated or scaled as needed without impacting the other tiers.</w:t>
      </w:r>
    </w:p>
    <w:p w14:paraId="606AABF7" w14:textId="77777777" w:rsidR="004678AB" w:rsidRDefault="00310D3E">
      <w:r>
        <w:rPr>
          <w:sz w:val="28"/>
          <w:szCs w:val="28"/>
        </w:rPr>
        <w:tab/>
        <w:t>-</w:t>
      </w:r>
      <w:r>
        <w:rPr>
          <w:b/>
          <w:bCs/>
          <w:sz w:val="28"/>
          <w:szCs w:val="28"/>
        </w:rPr>
        <w:t>Faster development</w:t>
      </w:r>
      <w:r>
        <w:rPr>
          <w:sz w:val="28"/>
          <w:szCs w:val="28"/>
        </w:rPr>
        <w:t xml:space="preserve">: </w:t>
      </w:r>
      <w:r>
        <w:rPr>
          <w:rFonts w:ascii="Arial" w:hAnsi="Arial"/>
          <w:sz w:val="24"/>
          <w:szCs w:val="24"/>
        </w:rPr>
        <w:t xml:space="preserve">Because each tier can be developed simultaneously by different teams, an organization can bring the application to </w:t>
      </w:r>
      <w:ins w:id="792" w:author="Pubsure" w:date="2021-06-24T07:50:00Z">
        <w:r>
          <w:rPr>
            <w:rFonts w:ascii="Arial" w:hAnsi="Arial"/>
            <w:sz w:val="24"/>
            <w:szCs w:val="24"/>
          </w:rPr>
          <w:t xml:space="preserve">the </w:t>
        </w:r>
      </w:ins>
      <w:r>
        <w:rPr>
          <w:rFonts w:ascii="Arial" w:hAnsi="Arial"/>
          <w:sz w:val="24"/>
          <w:szCs w:val="24"/>
        </w:rPr>
        <w:t>market faster, and programmers can use the latest and best languages and tools for each tier.</w:t>
      </w:r>
    </w:p>
    <w:p w14:paraId="7753FE97" w14:textId="77777777" w:rsidR="004678AB" w:rsidRDefault="00310D3E">
      <w:pPr>
        <w:ind w:firstLine="720"/>
      </w:pPr>
      <w:r>
        <w:rPr>
          <w:b/>
          <w:bCs/>
          <w:sz w:val="28"/>
          <w:szCs w:val="28"/>
        </w:rPr>
        <w:t>Improved scalability</w:t>
      </w:r>
      <w:r>
        <w:rPr>
          <w:sz w:val="28"/>
          <w:szCs w:val="28"/>
        </w:rPr>
        <w:t xml:space="preserve">: </w:t>
      </w:r>
      <w:r>
        <w:rPr>
          <w:rFonts w:ascii="Arial" w:hAnsi="Arial"/>
          <w:sz w:val="24"/>
          <w:szCs w:val="24"/>
        </w:rPr>
        <w:t>Any tier can be scaled independently of the others as needed</w:t>
      </w:r>
      <w:r>
        <w:rPr>
          <w:sz w:val="28"/>
          <w:szCs w:val="28"/>
        </w:rPr>
        <w:t>.</w:t>
      </w:r>
    </w:p>
    <w:p w14:paraId="6C5ADB37" w14:textId="77777777" w:rsidR="004678AB" w:rsidRDefault="00310D3E">
      <w:pPr>
        <w:ind w:firstLine="720"/>
      </w:pPr>
      <w:r>
        <w:rPr>
          <w:b/>
          <w:bCs/>
          <w:sz w:val="28"/>
          <w:szCs w:val="28"/>
        </w:rPr>
        <w:t>Improved reliability</w:t>
      </w:r>
      <w:r>
        <w:rPr>
          <w:sz w:val="28"/>
          <w:szCs w:val="28"/>
        </w:rPr>
        <w:t xml:space="preserve">: </w:t>
      </w:r>
      <w:r>
        <w:rPr>
          <w:rFonts w:ascii="Arial" w:hAnsi="Arial"/>
          <w:sz w:val="24"/>
          <w:szCs w:val="24"/>
        </w:rPr>
        <w:t xml:space="preserve">An outage in one tier is less likely to impact the availability or performance of </w:t>
      </w:r>
      <w:del w:id="793" w:author="Pubsure" w:date="2021-06-24T07:50:00Z">
        <w:r>
          <w:rPr>
            <w:rFonts w:ascii="Arial" w:hAnsi="Arial"/>
            <w:sz w:val="24"/>
            <w:szCs w:val="24"/>
          </w:rPr>
          <w:delText xml:space="preserve">the </w:delText>
        </w:r>
      </w:del>
      <w:r>
        <w:rPr>
          <w:rFonts w:ascii="Arial" w:hAnsi="Arial"/>
          <w:sz w:val="24"/>
          <w:szCs w:val="24"/>
        </w:rPr>
        <w:t>other tiers.</w:t>
      </w:r>
    </w:p>
    <w:p w14:paraId="7498D0A0" w14:textId="77777777" w:rsidR="004678AB" w:rsidRDefault="00310D3E">
      <w:pPr>
        <w:ind w:firstLine="720"/>
      </w:pPr>
      <w:r>
        <w:rPr>
          <w:b/>
          <w:bCs/>
          <w:sz w:val="28"/>
          <w:szCs w:val="28"/>
        </w:rPr>
        <w:t>Improved security</w:t>
      </w:r>
      <w:r>
        <w:rPr>
          <w:sz w:val="28"/>
          <w:szCs w:val="28"/>
        </w:rPr>
        <w:t xml:space="preserve">: </w:t>
      </w:r>
      <w:r>
        <w:rPr>
          <w:rFonts w:ascii="Arial" w:hAnsi="Arial"/>
          <w:sz w:val="24"/>
          <w:szCs w:val="24"/>
        </w:rPr>
        <w:t xml:space="preserve">Because the presentation </w:t>
      </w:r>
      <w:del w:id="794" w:author="Pubsure" w:date="2021-06-24T07:50:00Z">
        <w:r>
          <w:rPr>
            <w:rFonts w:ascii="Arial" w:hAnsi="Arial"/>
            <w:sz w:val="24"/>
            <w:szCs w:val="24"/>
          </w:rPr>
          <w:delText xml:space="preserve">tier </w:delText>
        </w:r>
      </w:del>
      <w:r>
        <w:rPr>
          <w:rFonts w:ascii="Arial" w:hAnsi="Arial"/>
          <w:sz w:val="24"/>
          <w:szCs w:val="24"/>
        </w:rPr>
        <w:t xml:space="preserve">and data </w:t>
      </w:r>
      <w:ins w:id="795" w:author="Pubsure" w:date="2021-06-24T07:50:00Z">
        <w:r>
          <w:rPr>
            <w:rFonts w:ascii="Arial" w:hAnsi="Arial"/>
            <w:sz w:val="24"/>
            <w:szCs w:val="24"/>
          </w:rPr>
          <w:t>tiers</w:t>
        </w:r>
      </w:ins>
      <w:del w:id="796" w:author="Pubsure" w:date="2021-06-24T07:50:00Z">
        <w:r>
          <w:rPr>
            <w:rFonts w:ascii="Arial" w:hAnsi="Arial"/>
            <w:sz w:val="24"/>
            <w:szCs w:val="24"/>
          </w:rPr>
          <w:delText>tier</w:delText>
        </w:r>
      </w:del>
      <w:r>
        <w:rPr>
          <w:rFonts w:ascii="Arial" w:hAnsi="Arial"/>
          <w:sz w:val="24"/>
          <w:szCs w:val="24"/>
        </w:rPr>
        <w:t xml:space="preserve"> </w:t>
      </w:r>
      <w:ins w:id="797" w:author="Pubsure" w:date="2021-06-24T07:50:00Z">
        <w:r>
          <w:rPr>
            <w:rFonts w:ascii="Arial" w:hAnsi="Arial"/>
            <w:sz w:val="24"/>
            <w:szCs w:val="24"/>
          </w:rPr>
          <w:t>cannot</w:t>
        </w:r>
      </w:ins>
      <w:del w:id="798" w:author="Pubsure" w:date="2021-06-24T07:50:00Z">
        <w:r>
          <w:rPr>
            <w:rFonts w:ascii="Arial" w:hAnsi="Arial"/>
            <w:sz w:val="24"/>
            <w:szCs w:val="24"/>
          </w:rPr>
          <w:delText>can't</w:delText>
        </w:r>
      </w:del>
      <w:r>
        <w:rPr>
          <w:rFonts w:ascii="Arial" w:hAnsi="Arial"/>
          <w:sz w:val="24"/>
          <w:szCs w:val="24"/>
        </w:rPr>
        <w:t xml:space="preserve"> communicate directly, a well-designed application tier can function as a sort of internal firewall, preventing SQL injections and other malicious exploits.</w:t>
      </w:r>
    </w:p>
    <w:p w14:paraId="25888FE0" w14:textId="77777777" w:rsidR="004678AB" w:rsidRDefault="004678AB">
      <w:pPr>
        <w:rPr>
          <w:sz w:val="28"/>
          <w:szCs w:val="28"/>
        </w:rPr>
      </w:pPr>
    </w:p>
    <w:p w14:paraId="030440B2" w14:textId="77777777" w:rsidR="004678AB" w:rsidRDefault="004678AB">
      <w:pPr>
        <w:rPr>
          <w:sz w:val="28"/>
          <w:szCs w:val="28"/>
        </w:rPr>
      </w:pPr>
    </w:p>
    <w:p w14:paraId="5532A89B" w14:textId="77777777" w:rsidR="004678AB" w:rsidRDefault="00310D3E">
      <w:pPr>
        <w:pStyle w:val="Heading2"/>
      </w:pPr>
      <w:bookmarkStart w:id="799" w:name="_Toc75356618"/>
      <w:bookmarkStart w:id="800" w:name="_Toc75356858"/>
      <w:bookmarkStart w:id="801" w:name="_Toc75356949"/>
      <w:bookmarkStart w:id="802" w:name="_Toc75585030"/>
      <w:bookmarkStart w:id="803" w:name="_Toc75585323"/>
      <w:r>
        <w:t>3.4 Deployment Diagram</w:t>
      </w:r>
      <w:bookmarkEnd w:id="799"/>
      <w:bookmarkEnd w:id="800"/>
      <w:bookmarkEnd w:id="801"/>
      <w:bookmarkEnd w:id="802"/>
      <w:bookmarkEnd w:id="803"/>
    </w:p>
    <w:p w14:paraId="137B2824" w14:textId="77777777" w:rsidR="004678AB" w:rsidRDefault="004678AB">
      <w:pPr>
        <w:rPr>
          <w:rFonts w:ascii="Bahnschrift" w:hAnsi="Bahnschrift"/>
          <w:b/>
          <w:bCs/>
          <w:sz w:val="32"/>
          <w:szCs w:val="32"/>
        </w:rPr>
      </w:pPr>
    </w:p>
    <w:p w14:paraId="76BFB1C9" w14:textId="77777777" w:rsidR="004678AB" w:rsidRDefault="00310D3E">
      <w:pPr>
        <w:rPr>
          <w:rFonts w:ascii="Arial" w:hAnsi="Arial"/>
          <w:sz w:val="24"/>
          <w:szCs w:val="24"/>
        </w:rPr>
      </w:pPr>
      <w:r>
        <w:rPr>
          <w:rFonts w:ascii="Arial" w:hAnsi="Arial"/>
          <w:sz w:val="24"/>
          <w:szCs w:val="24"/>
        </w:rPr>
        <w:t xml:space="preserve">A deployment diagram in the </w:t>
      </w:r>
      <w:ins w:id="804" w:author="Pubsure" w:date="2021-06-24T07:50:00Z">
        <w:r>
          <w:rPr>
            <w:rFonts w:ascii="Arial" w:hAnsi="Arial"/>
            <w:sz w:val="24"/>
            <w:szCs w:val="24"/>
          </w:rPr>
          <w:t>unified modeling</w:t>
        </w:r>
      </w:ins>
      <w:del w:id="805" w:author="Pubsure" w:date="2021-06-24T07:50:00Z">
        <w:r>
          <w:rPr>
            <w:rFonts w:ascii="Arial" w:hAnsi="Arial"/>
            <w:sz w:val="24"/>
            <w:szCs w:val="24"/>
          </w:rPr>
          <w:delText>Unified Modeling</w:delText>
        </w:r>
      </w:del>
      <w:r>
        <w:rPr>
          <w:rFonts w:ascii="Arial" w:hAnsi="Arial"/>
          <w:sz w:val="24"/>
          <w:szCs w:val="24"/>
        </w:rPr>
        <w:t xml:space="preserve"> </w:t>
      </w:r>
      <w:ins w:id="806" w:author="Pubsure" w:date="2021-06-24T07:50:00Z">
        <w:r>
          <w:rPr>
            <w:rFonts w:ascii="Arial" w:hAnsi="Arial"/>
            <w:sz w:val="24"/>
            <w:szCs w:val="24"/>
          </w:rPr>
          <w:t>language</w:t>
        </w:r>
      </w:ins>
      <w:del w:id="807" w:author="Pubsure" w:date="2021-06-24T07:50:00Z">
        <w:r>
          <w:rPr>
            <w:rFonts w:ascii="Arial" w:hAnsi="Arial"/>
            <w:sz w:val="24"/>
            <w:szCs w:val="24"/>
          </w:rPr>
          <w:delText>Language</w:delText>
        </w:r>
      </w:del>
      <w:r>
        <w:rPr>
          <w:rFonts w:ascii="Arial" w:hAnsi="Arial"/>
          <w:sz w:val="24"/>
          <w:szCs w:val="24"/>
        </w:rPr>
        <w:t xml:space="preserve"> (UML) models the physical deployment of artifacts on nodes. To describe a web site, for example, a deployment diagram would show what hardware components exist, what software components run on each node, and how the different pieces are connected (</w:t>
      </w:r>
      <w:ins w:id="808" w:author="Pubsure" w:date="2021-06-24T07:50:00Z">
        <w:r>
          <w:rPr>
            <w:rFonts w:ascii="Arial" w:hAnsi="Arial"/>
            <w:sz w:val="24"/>
            <w:szCs w:val="24"/>
          </w:rPr>
          <w:t>see</w:t>
        </w:r>
      </w:ins>
      <w:del w:id="809" w:author="Pubsure" w:date="2021-06-24T07:50:00Z">
        <w:r>
          <w:rPr>
            <w:rFonts w:ascii="Arial" w:hAnsi="Arial"/>
            <w:sz w:val="24"/>
            <w:szCs w:val="24"/>
          </w:rPr>
          <w:delText>See</w:delText>
        </w:r>
      </w:del>
      <w:r>
        <w:rPr>
          <w:rFonts w:ascii="Arial" w:hAnsi="Arial"/>
          <w:sz w:val="24"/>
          <w:szCs w:val="24"/>
        </w:rPr>
        <w:t xml:space="preserve"> </w:t>
      </w:r>
      <w:ins w:id="810" w:author="Pubsure" w:date="2021-06-24T07:50:00Z">
        <w:r>
          <w:rPr>
            <w:rFonts w:ascii="Arial" w:hAnsi="Arial"/>
            <w:sz w:val="24"/>
            <w:szCs w:val="24"/>
          </w:rPr>
          <w:t>Figure</w:t>
        </w:r>
      </w:ins>
      <w:del w:id="811" w:author="Pubsure" w:date="2021-06-24T07:50:00Z">
        <w:r>
          <w:rPr>
            <w:rFonts w:ascii="Arial" w:hAnsi="Arial"/>
            <w:sz w:val="24"/>
            <w:szCs w:val="24"/>
          </w:rPr>
          <w:delText>figure</w:delText>
        </w:r>
      </w:del>
      <w:r>
        <w:rPr>
          <w:rFonts w:ascii="Arial" w:hAnsi="Arial"/>
          <w:sz w:val="24"/>
          <w:szCs w:val="24"/>
        </w:rPr>
        <w:t xml:space="preserve"> 3.3)</w:t>
      </w:r>
      <w:ins w:id="812" w:author="Pubsure" w:date="2021-06-24T07:50:00Z">
        <w:r>
          <w:rPr>
            <w:rFonts w:ascii="Arial" w:hAnsi="Arial"/>
            <w:sz w:val="24"/>
            <w:szCs w:val="24"/>
          </w:rPr>
          <w:t>.</w:t>
        </w:r>
      </w:ins>
    </w:p>
    <w:p w14:paraId="24A001FB" w14:textId="77777777" w:rsidR="000176A9" w:rsidRDefault="00310D3E" w:rsidP="000176A9">
      <w:pPr>
        <w:keepNext/>
      </w:pPr>
      <w:r>
        <w:rPr>
          <w:noProof/>
          <w:sz w:val="28"/>
          <w:szCs w:val="28"/>
          <w:lang w:val="fr-FR" w:eastAsia="fr-FR"/>
        </w:rPr>
        <w:drawing>
          <wp:inline distT="0" distB="0" distL="0" distR="0" wp14:anchorId="7DBE17C8" wp14:editId="00A355D0">
            <wp:extent cx="5972805" cy="1678308"/>
            <wp:effectExtent l="0" t="0" r="8895" b="0"/>
            <wp:docPr id="19" name="Picture 10"/>
            <wp:cNvGraphicFramePr/>
            <a:graphic xmlns:a="http://schemas.openxmlformats.org/drawingml/2006/main">
              <a:graphicData uri="http://schemas.openxmlformats.org/drawingml/2006/picture">
                <pic:pic xmlns:pic="http://schemas.openxmlformats.org/drawingml/2006/picture">
                  <pic:nvPicPr>
                    <pic:cNvPr id="1113901004" name=""/>
                    <pic:cNvPicPr/>
                  </pic:nvPicPr>
                  <pic:blipFill>
                    <a:blip r:embed="rId29"/>
                    <a:stretch>
                      <a:fillRect/>
                    </a:stretch>
                  </pic:blipFill>
                  <pic:spPr>
                    <a:xfrm>
                      <a:off x="0" y="0"/>
                      <a:ext cx="5972805" cy="1678308"/>
                    </a:xfrm>
                    <a:prstGeom prst="rect">
                      <a:avLst/>
                    </a:prstGeom>
                    <a:noFill/>
                    <a:ln>
                      <a:noFill/>
                    </a:ln>
                  </pic:spPr>
                </pic:pic>
              </a:graphicData>
            </a:graphic>
          </wp:inline>
        </w:drawing>
      </w:r>
    </w:p>
    <w:p w14:paraId="33145B84" w14:textId="0FDD875F" w:rsidR="004678AB" w:rsidRDefault="000176A9" w:rsidP="000176A9">
      <w:pPr>
        <w:pStyle w:val="Caption"/>
        <w:ind w:left="2160" w:firstLine="720"/>
      </w:pPr>
      <w:bookmarkStart w:id="813" w:name="_Toc75590987"/>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6</w:t>
        </w:r>
      </w:fldSimple>
      <w:r w:rsidRPr="000176A9">
        <w:t>:Deployment Diagram</w:t>
      </w:r>
      <w:bookmarkEnd w:id="813"/>
    </w:p>
    <w:p w14:paraId="50F45D02" w14:textId="11EAA77C" w:rsidR="004678AB" w:rsidRDefault="000176A9">
      <w:pPr>
        <w:rPr>
          <w:sz w:val="28"/>
          <w:szCs w:val="28"/>
        </w:rPr>
      </w:pP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t xml:space="preserve"> </w:t>
      </w:r>
    </w:p>
    <w:p w14:paraId="49A1037F" w14:textId="77777777" w:rsidR="004678AB" w:rsidRDefault="004678AB">
      <w:pPr>
        <w:rPr>
          <w:sz w:val="28"/>
          <w:szCs w:val="28"/>
        </w:rPr>
      </w:pPr>
    </w:p>
    <w:p w14:paraId="410FFCF2" w14:textId="77777777" w:rsidR="004678AB" w:rsidRDefault="004678AB">
      <w:pPr>
        <w:rPr>
          <w:sz w:val="28"/>
          <w:szCs w:val="28"/>
        </w:rPr>
      </w:pPr>
    </w:p>
    <w:p w14:paraId="1D67B9A4" w14:textId="77777777" w:rsidR="004678AB" w:rsidRDefault="00310D3E">
      <w:pPr>
        <w:pStyle w:val="Heading2"/>
      </w:pPr>
      <w:bookmarkStart w:id="814" w:name="_Toc75356619"/>
      <w:bookmarkStart w:id="815" w:name="_Toc75356859"/>
      <w:bookmarkStart w:id="816" w:name="_Toc75356950"/>
      <w:bookmarkStart w:id="817" w:name="_Toc75585031"/>
      <w:bookmarkStart w:id="818" w:name="_Toc75585324"/>
      <w:r>
        <w:t>3.5 Logical Architecture</w:t>
      </w:r>
      <w:bookmarkEnd w:id="814"/>
      <w:bookmarkEnd w:id="815"/>
      <w:bookmarkEnd w:id="816"/>
      <w:bookmarkEnd w:id="817"/>
      <w:bookmarkEnd w:id="818"/>
    </w:p>
    <w:p w14:paraId="2F49875F" w14:textId="77777777" w:rsidR="004678AB" w:rsidRDefault="00310D3E">
      <w:pPr>
        <w:rPr>
          <w:rFonts w:ascii="Arial" w:hAnsi="Arial"/>
          <w:sz w:val="24"/>
          <w:szCs w:val="24"/>
        </w:rPr>
      </w:pPr>
      <w:r>
        <w:rPr>
          <w:rFonts w:ascii="Arial" w:hAnsi="Arial"/>
          <w:sz w:val="24"/>
          <w:szCs w:val="24"/>
        </w:rPr>
        <w:t xml:space="preserve">Choosing an architecture for an application is a paramount step in the process of making the application before moving on to </w:t>
      </w:r>
      <w:ins w:id="819" w:author="Pubsure" w:date="2021-06-24T07:50:00Z">
        <w:r>
          <w:rPr>
            <w:rFonts w:ascii="Arial" w:hAnsi="Arial"/>
            <w:sz w:val="24"/>
            <w:szCs w:val="24"/>
          </w:rPr>
          <w:t xml:space="preserve">the </w:t>
        </w:r>
      </w:ins>
      <w:r>
        <w:rPr>
          <w:rFonts w:ascii="Arial" w:hAnsi="Arial"/>
          <w:sz w:val="24"/>
          <w:szCs w:val="24"/>
        </w:rPr>
        <w:t>project design.</w:t>
      </w:r>
    </w:p>
    <w:p w14:paraId="32DB033B" w14:textId="77777777" w:rsidR="004678AB" w:rsidRDefault="004678AB">
      <w:pPr>
        <w:rPr>
          <w:rFonts w:ascii="Arial" w:hAnsi="Arial"/>
          <w:sz w:val="24"/>
          <w:szCs w:val="24"/>
        </w:rPr>
      </w:pPr>
    </w:p>
    <w:p w14:paraId="1717BF5C" w14:textId="77777777" w:rsidR="004678AB" w:rsidRDefault="00310D3E">
      <w:pPr>
        <w:rPr>
          <w:rFonts w:ascii="Arial" w:hAnsi="Arial"/>
          <w:sz w:val="24"/>
          <w:szCs w:val="24"/>
        </w:rPr>
      </w:pPr>
      <w:r>
        <w:rPr>
          <w:rFonts w:ascii="Arial" w:hAnsi="Arial"/>
          <w:sz w:val="24"/>
          <w:szCs w:val="24"/>
        </w:rPr>
        <w:t xml:space="preserve">Our </w:t>
      </w:r>
      <w:ins w:id="820" w:author="Pubsure" w:date="2021-06-24T07:50:00Z">
        <w:r>
          <w:rPr>
            <w:rFonts w:ascii="Arial" w:hAnsi="Arial"/>
            <w:sz w:val="24"/>
            <w:szCs w:val="24"/>
          </w:rPr>
          <w:t>web</w:t>
        </w:r>
      </w:ins>
      <w:del w:id="821" w:author="Pubsure" w:date="2021-06-24T07:50:00Z">
        <w:r>
          <w:rPr>
            <w:rFonts w:ascii="Arial" w:hAnsi="Arial"/>
            <w:sz w:val="24"/>
            <w:szCs w:val="24"/>
          </w:rPr>
          <w:delText>Web</w:delText>
        </w:r>
      </w:del>
      <w:r>
        <w:rPr>
          <w:rFonts w:ascii="Arial" w:hAnsi="Arial"/>
          <w:sz w:val="24"/>
          <w:szCs w:val="24"/>
        </w:rPr>
        <w:t xml:space="preserve"> application is composed of </w:t>
      </w:r>
      <w:ins w:id="822" w:author="Pubsure" w:date="2021-06-24T07:50:00Z">
        <w:r>
          <w:rPr>
            <w:rFonts w:ascii="Arial" w:hAnsi="Arial"/>
            <w:sz w:val="24"/>
            <w:szCs w:val="24"/>
          </w:rPr>
          <w:t>three</w:t>
        </w:r>
      </w:ins>
      <w:del w:id="823" w:author="Pubsure" w:date="2021-06-24T07:50:00Z">
        <w:r>
          <w:rPr>
            <w:rFonts w:ascii="Arial" w:hAnsi="Arial"/>
            <w:sz w:val="24"/>
            <w:szCs w:val="24"/>
          </w:rPr>
          <w:delText>3</w:delText>
        </w:r>
      </w:del>
      <w:r>
        <w:rPr>
          <w:rFonts w:ascii="Arial" w:hAnsi="Arial"/>
          <w:sz w:val="24"/>
          <w:szCs w:val="24"/>
        </w:rPr>
        <w:t xml:space="preserve"> parts</w:t>
      </w:r>
      <w:ins w:id="824" w:author="Pubsure" w:date="2021-06-24T07:50:00Z">
        <w:r>
          <w:rPr>
            <w:rFonts w:ascii="Arial" w:hAnsi="Arial"/>
            <w:sz w:val="24"/>
            <w:szCs w:val="24"/>
          </w:rPr>
          <w:t>:</w:t>
        </w:r>
      </w:ins>
      <w:del w:id="825" w:author="Pubsure" w:date="2021-06-24T07:50:00Z">
        <w:r>
          <w:rPr>
            <w:rFonts w:ascii="Arial" w:hAnsi="Arial"/>
            <w:sz w:val="24"/>
            <w:szCs w:val="24"/>
          </w:rPr>
          <w:delText xml:space="preserve"> the</w:delText>
        </w:r>
      </w:del>
      <w:r>
        <w:rPr>
          <w:rFonts w:ascii="Arial" w:hAnsi="Arial"/>
          <w:sz w:val="24"/>
          <w:szCs w:val="24"/>
        </w:rPr>
        <w:t xml:space="preserve"> </w:t>
      </w:r>
      <w:ins w:id="826" w:author="Pubsure" w:date="2021-06-24T07:50:00Z">
        <w:r>
          <w:rPr>
            <w:rFonts w:ascii="Arial" w:hAnsi="Arial"/>
            <w:sz w:val="24"/>
            <w:szCs w:val="24"/>
          </w:rPr>
          <w:t>front-end</w:t>
        </w:r>
      </w:ins>
      <w:del w:id="827" w:author="Pubsure" w:date="2021-06-24T07:50:00Z">
        <w:r>
          <w:rPr>
            <w:rFonts w:ascii="Arial" w:hAnsi="Arial"/>
            <w:sz w:val="24"/>
            <w:szCs w:val="24"/>
          </w:rPr>
          <w:delText>Front-End</w:delText>
        </w:r>
      </w:del>
      <w:r>
        <w:rPr>
          <w:rFonts w:ascii="Arial" w:hAnsi="Arial"/>
          <w:sz w:val="24"/>
          <w:szCs w:val="24"/>
        </w:rPr>
        <w:t xml:space="preserve">, </w:t>
      </w:r>
      <w:ins w:id="828" w:author="Pubsure" w:date="2021-06-24T07:50:00Z">
        <w:r>
          <w:rPr>
            <w:rFonts w:ascii="Arial" w:hAnsi="Arial"/>
            <w:sz w:val="24"/>
            <w:szCs w:val="24"/>
          </w:rPr>
          <w:t>back-end,</w:t>
        </w:r>
      </w:ins>
      <w:del w:id="829" w:author="Pubsure" w:date="2021-06-24T07:50:00Z">
        <w:r>
          <w:rPr>
            <w:rFonts w:ascii="Arial" w:hAnsi="Arial"/>
            <w:sz w:val="24"/>
            <w:szCs w:val="24"/>
          </w:rPr>
          <w:delText>the Back-End</w:delText>
        </w:r>
      </w:del>
      <w:r>
        <w:rPr>
          <w:rFonts w:ascii="Arial" w:hAnsi="Arial"/>
          <w:sz w:val="24"/>
          <w:szCs w:val="24"/>
        </w:rPr>
        <w:t xml:space="preserve"> and </w:t>
      </w:r>
      <w:del w:id="830" w:author="Pubsure" w:date="2021-06-24T07:50:00Z">
        <w:r>
          <w:rPr>
            <w:rFonts w:ascii="Arial" w:hAnsi="Arial"/>
            <w:sz w:val="24"/>
            <w:szCs w:val="24"/>
          </w:rPr>
          <w:delText xml:space="preserve">the </w:delText>
        </w:r>
      </w:del>
      <w:ins w:id="831" w:author="Pubsure" w:date="2021-06-24T07:50:00Z">
        <w:r>
          <w:rPr>
            <w:rFonts w:ascii="Arial" w:hAnsi="Arial"/>
            <w:sz w:val="24"/>
            <w:szCs w:val="24"/>
          </w:rPr>
          <w:t>database</w:t>
        </w:r>
      </w:ins>
      <w:del w:id="832" w:author="Pubsure" w:date="2021-06-24T07:50:00Z">
        <w:r>
          <w:rPr>
            <w:rFonts w:ascii="Arial" w:hAnsi="Arial"/>
            <w:sz w:val="24"/>
            <w:szCs w:val="24"/>
          </w:rPr>
          <w:delText>Database</w:delText>
        </w:r>
      </w:del>
      <w:r>
        <w:rPr>
          <w:rFonts w:ascii="Arial" w:hAnsi="Arial"/>
          <w:sz w:val="24"/>
          <w:szCs w:val="24"/>
        </w:rPr>
        <w:t>. The Front-End is realized with React.js Framework combined with Redux library (React-Redux) for state management and Axios</w:t>
      </w:r>
      <w:ins w:id="833" w:author="Pubsure" w:date="2021-06-24T07:50:00Z">
        <w:r>
          <w:rPr>
            <w:rFonts w:ascii="Arial" w:hAnsi="Arial"/>
            <w:sz w:val="24"/>
            <w:szCs w:val="24"/>
          </w:rPr>
          <w:t>,</w:t>
        </w:r>
      </w:ins>
      <w:r>
        <w:rPr>
          <w:rFonts w:ascii="Arial" w:hAnsi="Arial"/>
          <w:sz w:val="24"/>
          <w:szCs w:val="24"/>
        </w:rPr>
        <w:t xml:space="preserve"> which uses the Rest APIs implemented in the </w:t>
      </w:r>
      <w:ins w:id="834" w:author="Pubsure" w:date="2021-06-24T07:50:00Z">
        <w:r>
          <w:rPr>
            <w:rFonts w:ascii="Arial" w:hAnsi="Arial"/>
            <w:sz w:val="24"/>
            <w:szCs w:val="24"/>
          </w:rPr>
          <w:t>back-end,</w:t>
        </w:r>
      </w:ins>
      <w:del w:id="835" w:author="Pubsure" w:date="2021-06-24T07:50:00Z">
        <w:r>
          <w:rPr>
            <w:rFonts w:ascii="Arial" w:hAnsi="Arial"/>
            <w:sz w:val="24"/>
            <w:szCs w:val="24"/>
          </w:rPr>
          <w:delText>Back-End</w:delText>
        </w:r>
      </w:del>
      <w:r>
        <w:rPr>
          <w:rFonts w:ascii="Arial" w:hAnsi="Arial"/>
          <w:sz w:val="24"/>
          <w:szCs w:val="24"/>
        </w:rPr>
        <w:t xml:space="preserve"> in which we used Express.js.</w:t>
      </w:r>
    </w:p>
    <w:p w14:paraId="0514E67F" w14:textId="77777777" w:rsidR="004678AB" w:rsidRDefault="00310D3E">
      <w:r>
        <w:rPr>
          <w:rFonts w:ascii="Arial" w:hAnsi="Arial"/>
          <w:sz w:val="24"/>
          <w:szCs w:val="24"/>
        </w:rPr>
        <w:t>Figure 3.4 represent our application’s software architecture</w:t>
      </w:r>
      <w:r>
        <w:rPr>
          <w:sz w:val="28"/>
          <w:szCs w:val="28"/>
        </w:rPr>
        <w:t>:</w:t>
      </w:r>
    </w:p>
    <w:p w14:paraId="03BAF689" w14:textId="77777777" w:rsidR="000176A9" w:rsidRDefault="00310D3E" w:rsidP="000176A9">
      <w:pPr>
        <w:keepNext/>
      </w:pPr>
      <w:r>
        <w:rPr>
          <w:noProof/>
          <w:sz w:val="28"/>
          <w:szCs w:val="28"/>
          <w:lang w:val="fr-FR" w:eastAsia="fr-FR"/>
        </w:rPr>
        <w:drawing>
          <wp:inline distT="0" distB="0" distL="0" distR="0" wp14:anchorId="151FAD4F" wp14:editId="7B4871A2">
            <wp:extent cx="5972805" cy="2181228"/>
            <wp:effectExtent l="0" t="0" r="8895" b="9522"/>
            <wp:docPr id="20" name="Picture 55"/>
            <wp:cNvGraphicFramePr/>
            <a:graphic xmlns:a="http://schemas.openxmlformats.org/drawingml/2006/main">
              <a:graphicData uri="http://schemas.openxmlformats.org/drawingml/2006/picture">
                <pic:pic xmlns:pic="http://schemas.openxmlformats.org/drawingml/2006/picture">
                  <pic:nvPicPr>
                    <pic:cNvPr id="1438836481" name=""/>
                    <pic:cNvPicPr/>
                  </pic:nvPicPr>
                  <pic:blipFill>
                    <a:blip r:embed="rId30"/>
                    <a:stretch>
                      <a:fillRect/>
                    </a:stretch>
                  </pic:blipFill>
                  <pic:spPr>
                    <a:xfrm>
                      <a:off x="0" y="0"/>
                      <a:ext cx="5972805" cy="2181228"/>
                    </a:xfrm>
                    <a:prstGeom prst="rect">
                      <a:avLst/>
                    </a:prstGeom>
                    <a:noFill/>
                    <a:ln>
                      <a:noFill/>
                    </a:ln>
                  </pic:spPr>
                </pic:pic>
              </a:graphicData>
            </a:graphic>
          </wp:inline>
        </w:drawing>
      </w:r>
    </w:p>
    <w:p w14:paraId="0DDB40D9" w14:textId="7CD7DD5A" w:rsidR="004678AB" w:rsidRDefault="000176A9" w:rsidP="000176A9">
      <w:pPr>
        <w:pStyle w:val="Caption"/>
        <w:ind w:left="1440" w:firstLine="720"/>
      </w:pPr>
      <w:bookmarkStart w:id="836" w:name="_Toc75590988"/>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7</w:t>
        </w:r>
      </w:fldSimple>
      <w:r w:rsidRPr="000176A9">
        <w:t>:Logical Architecture Diagram</w:t>
      </w:r>
      <w:bookmarkEnd w:id="836"/>
    </w:p>
    <w:p w14:paraId="2F538CD7" w14:textId="155C0D68" w:rsidR="004678AB" w:rsidRDefault="000176A9">
      <w:pPr>
        <w:keepNext/>
      </w:pPr>
      <w:r>
        <w:tab/>
      </w:r>
      <w:r>
        <w:tab/>
      </w:r>
      <w:r>
        <w:tab/>
      </w:r>
      <w:r>
        <w:tab/>
      </w:r>
    </w:p>
    <w:p w14:paraId="737EABF1" w14:textId="77777777" w:rsidR="004678AB" w:rsidRDefault="00310D3E">
      <w:pPr>
        <w:rPr>
          <w:sz w:val="28"/>
          <w:szCs w:val="28"/>
        </w:rPr>
      </w:pPr>
      <w:r>
        <w:rPr>
          <w:sz w:val="28"/>
          <w:szCs w:val="28"/>
        </w:rPr>
        <w:tab/>
      </w:r>
      <w:r>
        <w:rPr>
          <w:sz w:val="28"/>
          <w:szCs w:val="28"/>
        </w:rPr>
        <w:tab/>
      </w:r>
      <w:r>
        <w:rPr>
          <w:sz w:val="28"/>
          <w:szCs w:val="28"/>
        </w:rPr>
        <w:tab/>
        <w:t xml:space="preserve"> </w:t>
      </w:r>
    </w:p>
    <w:p w14:paraId="5D9724B3" w14:textId="77777777" w:rsidR="004678AB" w:rsidRDefault="00310D3E">
      <w:pPr>
        <w:rPr>
          <w:rFonts w:ascii="Arial" w:hAnsi="Arial"/>
          <w:sz w:val="24"/>
          <w:szCs w:val="24"/>
        </w:rPr>
      </w:pPr>
      <w:r>
        <w:rPr>
          <w:rFonts w:ascii="Arial" w:hAnsi="Arial"/>
          <w:sz w:val="24"/>
          <w:szCs w:val="24"/>
        </w:rPr>
        <w:t xml:space="preserve">Express communicates with the </w:t>
      </w:r>
      <w:ins w:id="837" w:author="Pubsure" w:date="2021-06-24T07:50:00Z">
        <w:r>
          <w:rPr>
            <w:rFonts w:ascii="Arial" w:hAnsi="Arial"/>
            <w:sz w:val="24"/>
            <w:szCs w:val="24"/>
          </w:rPr>
          <w:t>MongoDB database</w:t>
        </w:r>
      </w:ins>
      <w:del w:id="838" w:author="Pubsure" w:date="2021-06-24T07:50:00Z">
        <w:r>
          <w:rPr>
            <w:rFonts w:ascii="Arial" w:hAnsi="Arial"/>
            <w:sz w:val="24"/>
            <w:szCs w:val="24"/>
          </w:rPr>
          <w:delText>database MongoDB</w:delText>
        </w:r>
      </w:del>
      <w:r>
        <w:rPr>
          <w:rFonts w:ascii="Arial" w:hAnsi="Arial"/>
          <w:sz w:val="24"/>
          <w:szCs w:val="24"/>
        </w:rPr>
        <w:t xml:space="preserve"> (NoSQL database) using </w:t>
      </w:r>
      <w:del w:id="839" w:author="Pubsure" w:date="2021-06-24T07:50:00Z">
        <w:r>
          <w:rPr>
            <w:rFonts w:ascii="Arial" w:hAnsi="Arial"/>
            <w:sz w:val="24"/>
            <w:szCs w:val="24"/>
          </w:rPr>
          <w:delText xml:space="preserve">the </w:delText>
        </w:r>
      </w:del>
      <w:r>
        <w:rPr>
          <w:rFonts w:ascii="Arial" w:hAnsi="Arial"/>
          <w:sz w:val="24"/>
          <w:szCs w:val="24"/>
        </w:rPr>
        <w:t xml:space="preserve">mongoose. Everything in the database has a representation in the form of manipulable objects called </w:t>
      </w:r>
      <w:ins w:id="840" w:author="Pubsure" w:date="2021-06-24T07:50:00Z">
        <w:r>
          <w:rPr>
            <w:rFonts w:ascii="Arial" w:hAnsi="Arial"/>
            <w:sz w:val="24"/>
            <w:szCs w:val="24"/>
          </w:rPr>
          <w:t>models</w:t>
        </w:r>
      </w:ins>
      <w:del w:id="841" w:author="Pubsure" w:date="2021-06-24T07:50:00Z">
        <w:r>
          <w:rPr>
            <w:rFonts w:ascii="Arial" w:hAnsi="Arial"/>
            <w:sz w:val="24"/>
            <w:szCs w:val="24"/>
          </w:rPr>
          <w:delText>Models</w:delText>
        </w:r>
      </w:del>
      <w:r>
        <w:rPr>
          <w:rFonts w:ascii="Arial" w:hAnsi="Arial"/>
          <w:sz w:val="24"/>
          <w:szCs w:val="24"/>
        </w:rPr>
        <w:t xml:space="preserve"> to simplify access and operations performed on the database</w:t>
      </w:r>
      <w:ins w:id="842" w:author="Pubsure" w:date="2021-06-24T07:50:00Z">
        <w:r>
          <w:rPr>
            <w:rFonts w:ascii="Arial" w:hAnsi="Arial"/>
            <w:sz w:val="24"/>
            <w:szCs w:val="24"/>
          </w:rPr>
          <w:t>,</w:t>
        </w:r>
      </w:ins>
      <w:del w:id="843" w:author="Pubsure" w:date="2021-06-24T07:50:00Z">
        <w:r>
          <w:rPr>
            <w:rFonts w:ascii="Arial" w:hAnsi="Arial"/>
            <w:sz w:val="24"/>
            <w:szCs w:val="24"/>
          </w:rPr>
          <w:delText xml:space="preserve"> and</w:delText>
        </w:r>
      </w:del>
      <w:r>
        <w:rPr>
          <w:rFonts w:ascii="Arial" w:hAnsi="Arial"/>
          <w:sz w:val="24"/>
          <w:szCs w:val="24"/>
        </w:rPr>
        <w:t xml:space="preserve"> </w:t>
      </w:r>
      <w:ins w:id="844" w:author="Pubsure" w:date="2021-06-24T07:50:00Z">
        <w:r>
          <w:rPr>
            <w:rFonts w:ascii="Arial" w:hAnsi="Arial"/>
            <w:sz w:val="24"/>
            <w:szCs w:val="24"/>
          </w:rPr>
          <w:t>which</w:t>
        </w:r>
      </w:ins>
      <w:del w:id="845" w:author="Pubsure" w:date="2021-06-24T07:50:00Z">
        <w:r>
          <w:rPr>
            <w:rFonts w:ascii="Arial" w:hAnsi="Arial"/>
            <w:sz w:val="24"/>
            <w:szCs w:val="24"/>
          </w:rPr>
          <w:delText>this representation</w:delText>
        </w:r>
      </w:del>
      <w:r>
        <w:rPr>
          <w:rFonts w:ascii="Arial" w:hAnsi="Arial"/>
          <w:sz w:val="24"/>
          <w:szCs w:val="24"/>
        </w:rPr>
        <w:t xml:space="preserve"> is </w:t>
      </w:r>
      <w:ins w:id="846" w:author="Pubsure" w:date="2021-06-24T07:50:00Z">
        <w:r>
          <w:rPr>
            <w:rFonts w:ascii="Arial" w:hAnsi="Arial"/>
            <w:sz w:val="24"/>
            <w:szCs w:val="24"/>
          </w:rPr>
          <w:t>represented</w:t>
        </w:r>
      </w:ins>
      <w:del w:id="847" w:author="Pubsure" w:date="2021-06-24T07:50:00Z">
        <w:r>
          <w:rPr>
            <w:rFonts w:ascii="Arial" w:hAnsi="Arial"/>
            <w:sz w:val="24"/>
            <w:szCs w:val="24"/>
          </w:rPr>
          <w:delText>done</w:delText>
        </w:r>
      </w:del>
      <w:r>
        <w:rPr>
          <w:rFonts w:ascii="Arial" w:hAnsi="Arial"/>
          <w:sz w:val="24"/>
          <w:szCs w:val="24"/>
        </w:rPr>
        <w:t xml:space="preserve"> by mongoose ODM</w:t>
      </w:r>
      <w:ins w:id="848" w:author="Pubsure" w:date="2021-06-24T07:50:00Z">
        <w:r>
          <w:rPr>
            <w:rFonts w:ascii="Arial" w:hAnsi="Arial"/>
            <w:sz w:val="24"/>
            <w:szCs w:val="24"/>
          </w:rPr>
          <w:t>.</w:t>
        </w:r>
      </w:ins>
    </w:p>
    <w:p w14:paraId="1A19F3DA" w14:textId="77777777" w:rsidR="000176A9" w:rsidRDefault="00310D3E" w:rsidP="000176A9">
      <w:pPr>
        <w:keepNext/>
      </w:pPr>
      <w:r>
        <w:rPr>
          <w:noProof/>
          <w:lang w:val="fr-FR" w:eastAsia="fr-FR"/>
        </w:rPr>
        <w:lastRenderedPageBreak/>
        <w:drawing>
          <wp:inline distT="0" distB="0" distL="0" distR="0" wp14:anchorId="253C5990" wp14:editId="1744B55E">
            <wp:extent cx="5555318" cy="4478557"/>
            <wp:effectExtent l="0" t="0" r="7282" b="0"/>
            <wp:docPr id="21" name="Picture 15"/>
            <wp:cNvGraphicFramePr/>
            <a:graphic xmlns:a="http://schemas.openxmlformats.org/drawingml/2006/main">
              <a:graphicData uri="http://schemas.openxmlformats.org/drawingml/2006/picture">
                <pic:pic xmlns:pic="http://schemas.openxmlformats.org/drawingml/2006/picture">
                  <pic:nvPicPr>
                    <pic:cNvPr id="1024853318" name=""/>
                    <pic:cNvPicPr/>
                  </pic:nvPicPr>
                  <pic:blipFill>
                    <a:blip r:embed="rId31"/>
                    <a:stretch>
                      <a:fillRect/>
                    </a:stretch>
                  </pic:blipFill>
                  <pic:spPr>
                    <a:xfrm>
                      <a:off x="0" y="0"/>
                      <a:ext cx="5555318" cy="4478557"/>
                    </a:xfrm>
                    <a:prstGeom prst="rect">
                      <a:avLst/>
                    </a:prstGeom>
                    <a:noFill/>
                    <a:ln>
                      <a:noFill/>
                    </a:ln>
                  </pic:spPr>
                </pic:pic>
              </a:graphicData>
            </a:graphic>
          </wp:inline>
        </w:drawing>
      </w:r>
    </w:p>
    <w:p w14:paraId="0A67D374" w14:textId="45EBF259" w:rsidR="004678AB" w:rsidRPr="000176A9" w:rsidRDefault="000176A9" w:rsidP="000176A9">
      <w:pPr>
        <w:pStyle w:val="Caption"/>
        <w:ind w:left="720" w:firstLine="720"/>
      </w:pPr>
      <w:bookmarkStart w:id="849" w:name="_Toc75590989"/>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8</w:t>
        </w:r>
      </w:fldSimple>
      <w:r w:rsidRPr="000176A9">
        <w:t>:BackEnd diagram</w:t>
      </w:r>
      <w:bookmarkEnd w:id="849"/>
    </w:p>
    <w:p w14:paraId="2A877611" w14:textId="77777777" w:rsidR="004678AB" w:rsidRDefault="00310D3E">
      <w:r>
        <w:tab/>
      </w:r>
      <w:r>
        <w:tab/>
      </w:r>
      <w:r>
        <w:tab/>
        <w:t xml:space="preserve"> </w:t>
      </w:r>
    </w:p>
    <w:p w14:paraId="29C92239" w14:textId="77777777" w:rsidR="004678AB" w:rsidRDefault="004678AB">
      <w:pPr>
        <w:rPr>
          <w:rFonts w:ascii="Arial" w:hAnsi="Arial"/>
          <w:sz w:val="28"/>
          <w:szCs w:val="28"/>
        </w:rPr>
      </w:pPr>
    </w:p>
    <w:p w14:paraId="2432B974" w14:textId="77777777" w:rsidR="004678AB" w:rsidRDefault="00310D3E">
      <w:pPr>
        <w:rPr>
          <w:rFonts w:ascii="Arial" w:hAnsi="Arial"/>
          <w:sz w:val="24"/>
          <w:szCs w:val="24"/>
        </w:rPr>
      </w:pPr>
      <w:r>
        <w:rPr>
          <w:rFonts w:ascii="Arial" w:hAnsi="Arial"/>
          <w:sz w:val="24"/>
          <w:szCs w:val="24"/>
        </w:rPr>
        <w:t>In this way, every collection in the MongoDB is represented by a modal</w:t>
      </w:r>
      <w:ins w:id="850" w:author="Pubsure" w:date="2021-06-24T07:50:00Z">
        <w:r>
          <w:rPr>
            <w:rFonts w:ascii="Arial" w:hAnsi="Arial"/>
            <w:sz w:val="24"/>
            <w:szCs w:val="24"/>
          </w:rPr>
          <w:t>,</w:t>
        </w:r>
      </w:ins>
      <w:r>
        <w:rPr>
          <w:rFonts w:ascii="Arial" w:hAnsi="Arial"/>
          <w:sz w:val="24"/>
          <w:szCs w:val="24"/>
        </w:rPr>
        <w:t xml:space="preserve"> and the express controller contains the logic concerning the actions performed by the user that affect those collections.</w:t>
      </w:r>
    </w:p>
    <w:p w14:paraId="49015B53" w14:textId="77777777" w:rsidR="004678AB" w:rsidRDefault="00310D3E">
      <w:pPr>
        <w:rPr>
          <w:rFonts w:ascii="Arial" w:hAnsi="Arial"/>
          <w:sz w:val="24"/>
          <w:szCs w:val="24"/>
        </w:rPr>
      </w:pPr>
      <w:r>
        <w:rPr>
          <w:rFonts w:ascii="Arial" w:hAnsi="Arial"/>
          <w:sz w:val="24"/>
          <w:szCs w:val="24"/>
        </w:rPr>
        <w:t xml:space="preserve">For the </w:t>
      </w:r>
      <w:ins w:id="851" w:author="Pubsure" w:date="2021-06-24T07:50:00Z">
        <w:r>
          <w:rPr>
            <w:rFonts w:ascii="Arial" w:hAnsi="Arial"/>
            <w:sz w:val="24"/>
            <w:szCs w:val="24"/>
          </w:rPr>
          <w:t>front-end</w:t>
        </w:r>
      </w:ins>
      <w:del w:id="852" w:author="Pubsure" w:date="2021-06-24T07:50:00Z">
        <w:r>
          <w:rPr>
            <w:rFonts w:ascii="Arial" w:hAnsi="Arial"/>
            <w:sz w:val="24"/>
            <w:szCs w:val="24"/>
          </w:rPr>
          <w:delText>Front-End</w:delText>
        </w:r>
      </w:del>
      <w:r>
        <w:rPr>
          <w:rFonts w:ascii="Arial" w:hAnsi="Arial"/>
          <w:sz w:val="24"/>
          <w:szCs w:val="24"/>
        </w:rPr>
        <w:t xml:space="preserve">, we used Redux to define how </w:t>
      </w:r>
      <w:ins w:id="853" w:author="Pubsure" w:date="2021-06-24T07:50:00Z">
        <w:r>
          <w:rPr>
            <w:rFonts w:ascii="Arial" w:hAnsi="Arial"/>
            <w:sz w:val="24"/>
            <w:szCs w:val="24"/>
          </w:rPr>
          <w:t>the</w:t>
        </w:r>
      </w:ins>
      <w:del w:id="854" w:author="Pubsure" w:date="2021-06-24T07:50:00Z">
        <w:r>
          <w:rPr>
            <w:rFonts w:ascii="Arial" w:hAnsi="Arial"/>
            <w:sz w:val="24"/>
            <w:szCs w:val="24"/>
          </w:rPr>
          <w:delText>our</w:delText>
        </w:r>
      </w:del>
      <w:r>
        <w:rPr>
          <w:rFonts w:ascii="Arial" w:hAnsi="Arial"/>
          <w:sz w:val="24"/>
          <w:szCs w:val="24"/>
        </w:rPr>
        <w:t xml:space="preserve"> </w:t>
      </w:r>
      <w:del w:id="855" w:author="Pubsure" w:date="2021-06-24T07:50:00Z">
        <w:r>
          <w:rPr>
            <w:rFonts w:ascii="Arial" w:hAnsi="Arial"/>
            <w:sz w:val="24"/>
            <w:szCs w:val="24"/>
          </w:rPr>
          <w:delText xml:space="preserve">component’s </w:delText>
        </w:r>
      </w:del>
      <w:r>
        <w:rPr>
          <w:rFonts w:ascii="Arial" w:hAnsi="Arial"/>
          <w:sz w:val="24"/>
          <w:szCs w:val="24"/>
        </w:rPr>
        <w:t xml:space="preserve">state </w:t>
      </w:r>
      <w:ins w:id="856" w:author="Pubsure" w:date="2021-06-24T07:50:00Z">
        <w:r>
          <w:rPr>
            <w:rFonts w:ascii="Arial" w:hAnsi="Arial"/>
            <w:sz w:val="24"/>
            <w:szCs w:val="24"/>
          </w:rPr>
          <w:t xml:space="preserve">of the component </w:t>
        </w:r>
      </w:ins>
      <w:r>
        <w:rPr>
          <w:rFonts w:ascii="Arial" w:hAnsi="Arial"/>
          <w:sz w:val="24"/>
          <w:szCs w:val="24"/>
        </w:rPr>
        <w:t>was managed.</w:t>
      </w:r>
    </w:p>
    <w:p w14:paraId="5419643B" w14:textId="77777777" w:rsidR="004678AB" w:rsidRDefault="00310D3E">
      <w:pPr>
        <w:rPr>
          <w:rFonts w:ascii="Arial" w:hAnsi="Arial"/>
          <w:sz w:val="24"/>
          <w:szCs w:val="24"/>
        </w:rPr>
      </w:pPr>
      <w:r>
        <w:rPr>
          <w:rFonts w:ascii="Arial" w:hAnsi="Arial"/>
          <w:sz w:val="24"/>
          <w:szCs w:val="24"/>
        </w:rPr>
        <w:t xml:space="preserve">Redux is a library that acts as a state container and helps to manage the application data </w:t>
      </w:r>
      <w:ins w:id="857" w:author="Pubsure" w:date="2021-06-24T07:50:00Z">
        <w:r>
          <w:rPr>
            <w:rFonts w:ascii="Arial" w:hAnsi="Arial"/>
            <w:sz w:val="24"/>
            <w:szCs w:val="24"/>
          </w:rPr>
          <w:t>flow, providing</w:t>
        </w:r>
      </w:ins>
      <w:del w:id="858" w:author="Pubsure" w:date="2021-06-24T07:50:00Z">
        <w:r>
          <w:rPr>
            <w:rFonts w:ascii="Arial" w:hAnsi="Arial"/>
            <w:sz w:val="24"/>
            <w:szCs w:val="24"/>
          </w:rPr>
          <w:delText>flow.it provides</w:delText>
        </w:r>
      </w:del>
      <w:r>
        <w:rPr>
          <w:rFonts w:ascii="Arial" w:hAnsi="Arial"/>
          <w:sz w:val="24"/>
          <w:szCs w:val="24"/>
        </w:rPr>
        <w:t xml:space="preserve"> a central place for storing data that is used across the React application.</w:t>
      </w:r>
    </w:p>
    <w:p w14:paraId="6D27068B" w14:textId="77777777" w:rsidR="004678AB" w:rsidRDefault="00310D3E">
      <w:pPr>
        <w:rPr>
          <w:rFonts w:ascii="Arial" w:hAnsi="Arial"/>
          <w:sz w:val="24"/>
          <w:szCs w:val="24"/>
        </w:rPr>
      </w:pPr>
      <w:r>
        <w:rPr>
          <w:rFonts w:ascii="Arial" w:hAnsi="Arial"/>
          <w:sz w:val="24"/>
          <w:szCs w:val="24"/>
        </w:rPr>
        <w:t>The concepts of Redux is better explained in the figure 3.6:</w:t>
      </w:r>
    </w:p>
    <w:p w14:paraId="18196AC5" w14:textId="77777777" w:rsidR="000176A9" w:rsidRDefault="00310D3E" w:rsidP="000176A9">
      <w:pPr>
        <w:keepNext/>
      </w:pPr>
      <w:r>
        <w:rPr>
          <w:noProof/>
          <w:sz w:val="28"/>
          <w:szCs w:val="28"/>
          <w:lang w:val="fr-FR" w:eastAsia="fr-FR"/>
        </w:rPr>
        <w:lastRenderedPageBreak/>
        <w:drawing>
          <wp:inline distT="0" distB="0" distL="0" distR="0" wp14:anchorId="41EE98A3" wp14:editId="7962759C">
            <wp:extent cx="5962646" cy="2181228"/>
            <wp:effectExtent l="0" t="0" r="4" b="9522"/>
            <wp:docPr id="22" name="Picture 12"/>
            <wp:cNvGraphicFramePr/>
            <a:graphic xmlns:a="http://schemas.openxmlformats.org/drawingml/2006/main">
              <a:graphicData uri="http://schemas.openxmlformats.org/drawingml/2006/picture">
                <pic:pic xmlns:pic="http://schemas.openxmlformats.org/drawingml/2006/picture">
                  <pic:nvPicPr>
                    <pic:cNvPr id="2038665183" name=""/>
                    <pic:cNvPicPr/>
                  </pic:nvPicPr>
                  <pic:blipFill>
                    <a:blip r:embed="rId32"/>
                    <a:stretch>
                      <a:fillRect/>
                    </a:stretch>
                  </pic:blipFill>
                  <pic:spPr>
                    <a:xfrm>
                      <a:off x="0" y="0"/>
                      <a:ext cx="5962646" cy="2181228"/>
                    </a:xfrm>
                    <a:prstGeom prst="rect">
                      <a:avLst/>
                    </a:prstGeom>
                    <a:noFill/>
                    <a:ln>
                      <a:noFill/>
                    </a:ln>
                  </pic:spPr>
                </pic:pic>
              </a:graphicData>
            </a:graphic>
          </wp:inline>
        </w:drawing>
      </w:r>
    </w:p>
    <w:p w14:paraId="0D32FDE8" w14:textId="0BECE0D8" w:rsidR="004678AB" w:rsidRDefault="000176A9" w:rsidP="000176A9">
      <w:pPr>
        <w:pStyle w:val="Caption"/>
        <w:ind w:left="2880" w:firstLine="720"/>
      </w:pPr>
      <w:bookmarkStart w:id="859" w:name="_Toc75590990"/>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9</w:t>
        </w:r>
      </w:fldSimple>
      <w:r w:rsidRPr="000176A9">
        <w:t>:Redux diagram</w:t>
      </w:r>
      <w:bookmarkEnd w:id="859"/>
    </w:p>
    <w:p w14:paraId="4CD53949" w14:textId="77777777" w:rsidR="004678AB" w:rsidRDefault="00310D3E">
      <w:pPr>
        <w:rPr>
          <w:sz w:val="28"/>
          <w:szCs w:val="28"/>
        </w:rPr>
      </w:pPr>
      <w:r>
        <w:rPr>
          <w:sz w:val="28"/>
          <w:szCs w:val="28"/>
        </w:rPr>
        <w:tab/>
      </w:r>
      <w:r>
        <w:rPr>
          <w:sz w:val="28"/>
          <w:szCs w:val="28"/>
        </w:rPr>
        <w:tab/>
      </w:r>
      <w:r>
        <w:rPr>
          <w:sz w:val="28"/>
          <w:szCs w:val="28"/>
        </w:rPr>
        <w:tab/>
      </w:r>
      <w:r>
        <w:rPr>
          <w:sz w:val="28"/>
          <w:szCs w:val="28"/>
        </w:rPr>
        <w:tab/>
        <w:t xml:space="preserve"> </w:t>
      </w:r>
    </w:p>
    <w:p w14:paraId="2B037E29" w14:textId="77777777" w:rsidR="004678AB" w:rsidRDefault="004678AB">
      <w:pPr>
        <w:rPr>
          <w:sz w:val="28"/>
          <w:szCs w:val="28"/>
        </w:rPr>
      </w:pPr>
    </w:p>
    <w:p w14:paraId="400BC02A" w14:textId="77777777" w:rsidR="004678AB" w:rsidRDefault="00310D3E">
      <w:r>
        <w:rPr>
          <w:b/>
          <w:bCs/>
          <w:sz w:val="28"/>
          <w:szCs w:val="28"/>
        </w:rPr>
        <w:t>Actions</w:t>
      </w:r>
      <w:r>
        <w:rPr>
          <w:sz w:val="28"/>
          <w:szCs w:val="28"/>
        </w:rPr>
        <w:t xml:space="preserve">: </w:t>
      </w:r>
      <w:r>
        <w:rPr>
          <w:rFonts w:ascii="Arial" w:hAnsi="Arial"/>
          <w:sz w:val="24"/>
          <w:szCs w:val="24"/>
        </w:rPr>
        <w:t>they are JavaScript objects that contain to properties “type” and “payload</w:t>
      </w:r>
      <w:ins w:id="860" w:author="Pubsure" w:date="2021-06-24T07:50:00Z">
        <w:r>
          <w:rPr>
            <w:rFonts w:ascii="Arial" w:hAnsi="Arial"/>
            <w:sz w:val="24"/>
            <w:szCs w:val="24"/>
          </w:rPr>
          <w:t>.”</w:t>
        </w:r>
      </w:ins>
      <w:del w:id="861" w:author="Pubsure" w:date="2021-06-24T07:50:00Z">
        <w:r>
          <w:rPr>
            <w:rFonts w:ascii="Arial" w:hAnsi="Arial"/>
            <w:sz w:val="24"/>
            <w:szCs w:val="24"/>
          </w:rPr>
          <w:delText>”.</w:delText>
        </w:r>
      </w:del>
    </w:p>
    <w:p w14:paraId="1DD7D9DC" w14:textId="77777777" w:rsidR="004678AB" w:rsidRDefault="00310D3E">
      <w:r>
        <w:rPr>
          <w:b/>
          <w:bCs/>
          <w:sz w:val="28"/>
          <w:szCs w:val="28"/>
        </w:rPr>
        <w:t>Actions Creators</w:t>
      </w:r>
      <w:r>
        <w:rPr>
          <w:sz w:val="28"/>
          <w:szCs w:val="28"/>
        </w:rPr>
        <w:t xml:space="preserve">: </w:t>
      </w:r>
      <w:ins w:id="862" w:author="Pubsure" w:date="2021-06-24T07:50:00Z">
        <w:r>
          <w:rPr>
            <w:rFonts w:ascii="Arial" w:hAnsi="Arial"/>
            <w:sz w:val="24"/>
            <w:szCs w:val="24"/>
          </w:rPr>
          <w:t>These</w:t>
        </w:r>
      </w:ins>
      <w:del w:id="863" w:author="Pubsure" w:date="2021-06-24T07:50:00Z">
        <w:r>
          <w:rPr>
            <w:rFonts w:ascii="Arial" w:hAnsi="Arial"/>
            <w:sz w:val="24"/>
            <w:szCs w:val="24"/>
          </w:rPr>
          <w:delText>they</w:delText>
        </w:r>
      </w:del>
      <w:r>
        <w:rPr>
          <w:rFonts w:ascii="Arial" w:hAnsi="Arial"/>
          <w:sz w:val="24"/>
          <w:szCs w:val="24"/>
        </w:rPr>
        <w:t xml:space="preserve"> are functions that dispatch actions after a </w:t>
      </w:r>
      <w:ins w:id="864" w:author="Pubsure" w:date="2021-06-24T07:50:00Z">
        <w:r>
          <w:rPr>
            <w:rFonts w:ascii="Arial" w:hAnsi="Arial"/>
            <w:sz w:val="24"/>
            <w:szCs w:val="24"/>
          </w:rPr>
          <w:t>reaction</w:t>
        </w:r>
      </w:ins>
      <w:del w:id="865" w:author="Pubsure" w:date="2021-06-24T07:50:00Z">
        <w:r>
          <w:rPr>
            <w:rFonts w:ascii="Arial" w:hAnsi="Arial"/>
            <w:sz w:val="24"/>
            <w:szCs w:val="24"/>
          </w:rPr>
          <w:delText>react</w:delText>
        </w:r>
      </w:del>
      <w:r>
        <w:rPr>
          <w:rFonts w:ascii="Arial" w:hAnsi="Arial"/>
          <w:sz w:val="24"/>
          <w:szCs w:val="24"/>
        </w:rPr>
        <w:t xml:space="preserve"> component fires an even.</w:t>
      </w:r>
    </w:p>
    <w:p w14:paraId="7CCD9526" w14:textId="77777777" w:rsidR="004678AB" w:rsidRDefault="00310D3E">
      <w:r>
        <w:rPr>
          <w:b/>
          <w:bCs/>
          <w:sz w:val="28"/>
          <w:szCs w:val="28"/>
        </w:rPr>
        <w:t>-Store</w:t>
      </w:r>
      <w:r>
        <w:rPr>
          <w:sz w:val="28"/>
          <w:szCs w:val="28"/>
        </w:rPr>
        <w:t xml:space="preserve">: </w:t>
      </w:r>
      <w:del w:id="866" w:author="Pubsure" w:date="2021-06-24T07:50:00Z">
        <w:r>
          <w:rPr>
            <w:rFonts w:ascii="Arial" w:hAnsi="Arial"/>
            <w:sz w:val="24"/>
            <w:szCs w:val="24"/>
          </w:rPr>
          <w:delText xml:space="preserve">it’s </w:delText>
        </w:r>
      </w:del>
      <w:ins w:id="867" w:author="Pubsure" w:date="2021-06-24T07:50:00Z">
        <w:r>
          <w:rPr>
            <w:rFonts w:ascii="Arial" w:hAnsi="Arial"/>
            <w:sz w:val="24"/>
            <w:szCs w:val="24"/>
          </w:rPr>
          <w:t>An</w:t>
        </w:r>
      </w:ins>
      <w:del w:id="868" w:author="Pubsure" w:date="2021-06-24T07:50:00Z">
        <w:r>
          <w:rPr>
            <w:rFonts w:ascii="Arial" w:hAnsi="Arial"/>
            <w:sz w:val="24"/>
            <w:szCs w:val="24"/>
          </w:rPr>
          <w:delText>an</w:delText>
        </w:r>
      </w:del>
      <w:r>
        <w:rPr>
          <w:rFonts w:ascii="Arial" w:hAnsi="Arial"/>
          <w:sz w:val="24"/>
          <w:szCs w:val="24"/>
        </w:rPr>
        <w:t xml:space="preserve"> immutable object tree in Redux. A store is a state container </w:t>
      </w:r>
      <w:ins w:id="869" w:author="Pubsure" w:date="2021-06-24T07:50:00Z">
        <w:r>
          <w:rPr>
            <w:rFonts w:ascii="Arial" w:hAnsi="Arial"/>
            <w:sz w:val="24"/>
            <w:szCs w:val="24"/>
          </w:rPr>
          <w:t>that</w:t>
        </w:r>
      </w:ins>
      <w:del w:id="870" w:author="Pubsure" w:date="2021-06-24T07:50:00Z">
        <w:r>
          <w:rPr>
            <w:rFonts w:ascii="Arial" w:hAnsi="Arial"/>
            <w:sz w:val="24"/>
            <w:szCs w:val="24"/>
          </w:rPr>
          <w:delText>which</w:delText>
        </w:r>
      </w:del>
      <w:r>
        <w:rPr>
          <w:rFonts w:ascii="Arial" w:hAnsi="Arial"/>
          <w:sz w:val="24"/>
          <w:szCs w:val="24"/>
        </w:rPr>
        <w:t xml:space="preserve"> holds the </w:t>
      </w:r>
      <w:del w:id="871" w:author="Pubsure" w:date="2021-06-24T07:50:00Z">
        <w:r>
          <w:rPr>
            <w:rFonts w:ascii="Arial" w:hAnsi="Arial"/>
            <w:sz w:val="24"/>
            <w:szCs w:val="24"/>
          </w:rPr>
          <w:delText xml:space="preserve">application’s </w:delText>
        </w:r>
      </w:del>
      <w:r>
        <w:rPr>
          <w:rFonts w:ascii="Arial" w:hAnsi="Arial"/>
          <w:sz w:val="24"/>
          <w:szCs w:val="24"/>
        </w:rPr>
        <w:t>state</w:t>
      </w:r>
      <w:ins w:id="872" w:author="Pubsure" w:date="2021-06-24T07:50:00Z">
        <w:r>
          <w:rPr>
            <w:sz w:val="28"/>
            <w:szCs w:val="28"/>
          </w:rPr>
          <w:t xml:space="preserve"> of the application</w:t>
        </w:r>
      </w:ins>
      <w:r>
        <w:rPr>
          <w:sz w:val="28"/>
          <w:szCs w:val="28"/>
        </w:rPr>
        <w:t>.</w:t>
      </w:r>
    </w:p>
    <w:p w14:paraId="75DFD6E6" w14:textId="77777777" w:rsidR="004678AB" w:rsidRDefault="00310D3E">
      <w:r>
        <w:rPr>
          <w:b/>
          <w:bCs/>
          <w:sz w:val="28"/>
          <w:szCs w:val="28"/>
        </w:rPr>
        <w:t>-Views:</w:t>
      </w:r>
      <w:r>
        <w:rPr>
          <w:sz w:val="28"/>
          <w:szCs w:val="28"/>
        </w:rPr>
        <w:t xml:space="preserve"> </w:t>
      </w:r>
      <w:r>
        <w:rPr>
          <w:rFonts w:ascii="Arial" w:hAnsi="Arial"/>
          <w:sz w:val="24"/>
          <w:szCs w:val="24"/>
        </w:rPr>
        <w:t>The views are the React component</w:t>
      </w:r>
      <w:ins w:id="873" w:author="Pubsure" w:date="2021-06-24T07:50:00Z">
        <w:r>
          <w:rPr>
            <w:rFonts w:ascii="Arial" w:hAnsi="Arial"/>
            <w:sz w:val="24"/>
            <w:szCs w:val="24"/>
          </w:rPr>
          <w:t>,</w:t>
        </w:r>
      </w:ins>
      <w:r>
        <w:rPr>
          <w:rFonts w:ascii="Arial" w:hAnsi="Arial"/>
          <w:sz w:val="24"/>
          <w:szCs w:val="24"/>
        </w:rPr>
        <w:t xml:space="preserve"> which can be created to depend </w:t>
      </w:r>
      <w:ins w:id="874" w:author="Pubsure" w:date="2021-06-24T07:50:00Z">
        <w:r>
          <w:rPr>
            <w:rFonts w:ascii="Arial" w:hAnsi="Arial"/>
            <w:sz w:val="24"/>
            <w:szCs w:val="24"/>
          </w:rPr>
          <w:t>on</w:t>
        </w:r>
      </w:ins>
      <w:del w:id="875" w:author="Pubsure" w:date="2021-06-24T07:50:00Z">
        <w:r>
          <w:rPr>
            <w:rFonts w:ascii="Arial" w:hAnsi="Arial"/>
            <w:sz w:val="24"/>
            <w:szCs w:val="24"/>
          </w:rPr>
          <w:delText>to</w:delText>
        </w:r>
      </w:del>
      <w:r>
        <w:rPr>
          <w:rFonts w:ascii="Arial" w:hAnsi="Arial"/>
          <w:sz w:val="24"/>
          <w:szCs w:val="24"/>
        </w:rPr>
        <w:t xml:space="preserve"> the state that the store holds</w:t>
      </w:r>
      <w:r>
        <w:rPr>
          <w:sz w:val="28"/>
          <w:szCs w:val="28"/>
        </w:rPr>
        <w:t>.</w:t>
      </w:r>
    </w:p>
    <w:p w14:paraId="27443EC0" w14:textId="77777777" w:rsidR="004678AB" w:rsidRDefault="00310D3E">
      <w:r>
        <w:rPr>
          <w:b/>
          <w:bCs/>
          <w:sz w:val="28"/>
          <w:szCs w:val="28"/>
        </w:rPr>
        <w:t>-Reducer</w:t>
      </w:r>
      <w:r>
        <w:rPr>
          <w:sz w:val="28"/>
          <w:szCs w:val="28"/>
        </w:rPr>
        <w:t xml:space="preserve">s: </w:t>
      </w:r>
      <w:ins w:id="876" w:author="Pubsure" w:date="2021-06-24T07:50:00Z">
        <w:r>
          <w:rPr>
            <w:rFonts w:ascii="Arial" w:hAnsi="Arial"/>
            <w:sz w:val="24"/>
            <w:szCs w:val="24"/>
          </w:rPr>
          <w:t>It</w:t>
        </w:r>
      </w:ins>
      <w:del w:id="877" w:author="Pubsure" w:date="2021-06-24T07:50:00Z">
        <w:r>
          <w:rPr>
            <w:rFonts w:ascii="Arial" w:hAnsi="Arial"/>
            <w:sz w:val="24"/>
            <w:szCs w:val="24"/>
          </w:rPr>
          <w:delText>it</w:delText>
        </w:r>
      </w:del>
      <w:ins w:id="878" w:author="Pubsure" w:date="2021-06-24T07:50:00Z">
        <w:r>
          <w:rPr>
            <w:rFonts w:ascii="Arial" w:hAnsi="Arial"/>
            <w:sz w:val="24"/>
            <w:szCs w:val="24"/>
          </w:rPr>
          <w:t xml:space="preserve"> is</w:t>
        </w:r>
      </w:ins>
      <w:del w:id="879" w:author="Pubsure" w:date="2021-06-24T07:50:00Z">
        <w:r>
          <w:rPr>
            <w:rFonts w:ascii="Arial" w:hAnsi="Arial"/>
            <w:sz w:val="24"/>
            <w:szCs w:val="24"/>
          </w:rPr>
          <w:delText>’s</w:delText>
        </w:r>
      </w:del>
      <w:r>
        <w:rPr>
          <w:rFonts w:ascii="Arial" w:hAnsi="Arial"/>
          <w:sz w:val="24"/>
          <w:szCs w:val="24"/>
        </w:rPr>
        <w:t xml:space="preserve"> a pure function that takes an action and the previous state of the application and returns the new state. The action describes what happened</w:t>
      </w:r>
      <w:ins w:id="880" w:author="Pubsure" w:date="2021-06-24T07:50:00Z">
        <w:r>
          <w:rPr>
            <w:rFonts w:ascii="Arial" w:hAnsi="Arial"/>
            <w:sz w:val="24"/>
            <w:szCs w:val="24"/>
          </w:rPr>
          <w:t>,</w:t>
        </w:r>
      </w:ins>
      <w:r>
        <w:rPr>
          <w:rFonts w:ascii="Arial" w:hAnsi="Arial"/>
          <w:sz w:val="24"/>
          <w:szCs w:val="24"/>
        </w:rPr>
        <w:t xml:space="preserve"> and it is the reducer’s job to return the new state based on that action</w:t>
      </w:r>
      <w:ins w:id="881" w:author="Pubsure" w:date="2021-06-24T07:50:00Z">
        <w:r>
          <w:rPr>
            <w:rFonts w:ascii="Arial" w:hAnsi="Arial"/>
            <w:sz w:val="24"/>
            <w:szCs w:val="24"/>
          </w:rPr>
          <w:t>.</w:t>
        </w:r>
      </w:ins>
    </w:p>
    <w:p w14:paraId="002815B5" w14:textId="77777777" w:rsidR="004678AB" w:rsidRDefault="004678AB">
      <w:pPr>
        <w:rPr>
          <w:sz w:val="28"/>
          <w:szCs w:val="28"/>
        </w:rPr>
      </w:pPr>
    </w:p>
    <w:p w14:paraId="1CD57EF2" w14:textId="1812371E"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 xml:space="preserve">In our project we created a chat service through which the user can communicate with other users, we used the mongoDB to save the </w:t>
      </w:r>
      <w:r w:rsidR="005F1F42" w:rsidRPr="001D4B23">
        <w:rPr>
          <w:rFonts w:asciiTheme="minorBidi" w:hAnsiTheme="minorBidi" w:cstheme="minorBidi"/>
          <w:sz w:val="24"/>
          <w:szCs w:val="24"/>
        </w:rPr>
        <w:t>messages, and</w:t>
      </w:r>
      <w:r w:rsidRPr="001D4B23">
        <w:rPr>
          <w:rFonts w:asciiTheme="minorBidi" w:hAnsiTheme="minorBidi" w:cstheme="minorBidi"/>
          <w:sz w:val="24"/>
          <w:szCs w:val="24"/>
        </w:rPr>
        <w:t xml:space="preserve"> we used socket.io, which means when a user receives a </w:t>
      </w:r>
      <w:r w:rsidR="005F1F42" w:rsidRPr="001D4B23">
        <w:rPr>
          <w:rFonts w:asciiTheme="minorBidi" w:hAnsiTheme="minorBidi" w:cstheme="minorBidi"/>
          <w:sz w:val="24"/>
          <w:szCs w:val="24"/>
        </w:rPr>
        <w:t>message,</w:t>
      </w:r>
      <w:r w:rsidRPr="001D4B23">
        <w:rPr>
          <w:rFonts w:asciiTheme="minorBidi" w:hAnsiTheme="minorBidi" w:cstheme="minorBidi"/>
          <w:sz w:val="24"/>
          <w:szCs w:val="24"/>
        </w:rPr>
        <w:t xml:space="preserve"> his conversation refreshes automatically and sees the new message without having to refresh the page.</w:t>
      </w:r>
    </w:p>
    <w:p w14:paraId="4573DA9D" w14:textId="77777777"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The socket.io communicated the react directly without passing through the Express.js server.</w:t>
      </w:r>
    </w:p>
    <w:p w14:paraId="1806BE04" w14:textId="77777777" w:rsidR="000176A9" w:rsidRDefault="00310D3E" w:rsidP="000176A9">
      <w:pPr>
        <w:keepNext/>
      </w:pPr>
      <w:r>
        <w:rPr>
          <w:noProof/>
          <w:sz w:val="28"/>
          <w:szCs w:val="28"/>
          <w:lang w:val="fr-FR" w:eastAsia="fr-FR"/>
        </w:rPr>
        <w:lastRenderedPageBreak/>
        <w:drawing>
          <wp:inline distT="0" distB="0" distL="0" distR="0" wp14:anchorId="5146DE0D" wp14:editId="26C186A5">
            <wp:extent cx="5219971" cy="4680191"/>
            <wp:effectExtent l="0" t="0" r="0" b="6109"/>
            <wp:docPr id="23" name="Picture 55"/>
            <wp:cNvGraphicFramePr/>
            <a:graphic xmlns:a="http://schemas.openxmlformats.org/drawingml/2006/main">
              <a:graphicData uri="http://schemas.openxmlformats.org/drawingml/2006/picture">
                <pic:pic xmlns:pic="http://schemas.openxmlformats.org/drawingml/2006/picture">
                  <pic:nvPicPr>
                    <pic:cNvPr id="75376908" name=""/>
                    <pic:cNvPicPr/>
                  </pic:nvPicPr>
                  <pic:blipFill>
                    <a:blip r:embed="rId33"/>
                    <a:stretch>
                      <a:fillRect/>
                    </a:stretch>
                  </pic:blipFill>
                  <pic:spPr>
                    <a:xfrm>
                      <a:off x="0" y="0"/>
                      <a:ext cx="5219971" cy="4680191"/>
                    </a:xfrm>
                    <a:prstGeom prst="rect">
                      <a:avLst/>
                    </a:prstGeom>
                    <a:noFill/>
                    <a:ln>
                      <a:noFill/>
                    </a:ln>
                  </pic:spPr>
                </pic:pic>
              </a:graphicData>
            </a:graphic>
          </wp:inline>
        </w:drawing>
      </w:r>
    </w:p>
    <w:p w14:paraId="089692F4" w14:textId="375A022A" w:rsidR="004678AB" w:rsidRDefault="000176A9" w:rsidP="000176A9">
      <w:pPr>
        <w:pStyle w:val="Caption"/>
        <w:ind w:left="1440" w:firstLine="720"/>
      </w:pPr>
      <w:bookmarkStart w:id="882" w:name="_Toc75590991"/>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10</w:t>
        </w:r>
      </w:fldSimple>
      <w:r w:rsidRPr="000176A9">
        <w:t>:Socket.io Diagram</w:t>
      </w:r>
      <w:bookmarkEnd w:id="882"/>
    </w:p>
    <w:p w14:paraId="13904CEC" w14:textId="3B479CE7" w:rsidR="004678AB" w:rsidRDefault="00310D3E">
      <w:pPr>
        <w:pStyle w:val="Caption"/>
        <w:ind w:left="2160"/>
      </w:pPr>
      <w:r>
        <w:t xml:space="preserve">   </w:t>
      </w:r>
    </w:p>
    <w:p w14:paraId="21E3A8A4" w14:textId="77777777" w:rsidR="004678AB" w:rsidRDefault="004678AB">
      <w:pPr>
        <w:rPr>
          <w:sz w:val="28"/>
          <w:szCs w:val="28"/>
        </w:rPr>
      </w:pPr>
    </w:p>
    <w:p w14:paraId="35C96A2E" w14:textId="77777777" w:rsidR="004678AB" w:rsidRDefault="00310D3E">
      <w:pPr>
        <w:pStyle w:val="Heading2"/>
      </w:pPr>
      <w:bookmarkStart w:id="883" w:name="_Toc75356620"/>
      <w:bookmarkStart w:id="884" w:name="_Toc75356860"/>
      <w:bookmarkStart w:id="885" w:name="_Toc75356951"/>
      <w:bookmarkStart w:id="886" w:name="_Toc75585032"/>
      <w:bookmarkStart w:id="887" w:name="_Toc75585325"/>
      <w:r>
        <w:t>3.6 Sequence diagrams</w:t>
      </w:r>
      <w:bookmarkEnd w:id="883"/>
      <w:bookmarkEnd w:id="884"/>
      <w:bookmarkEnd w:id="885"/>
      <w:bookmarkEnd w:id="886"/>
      <w:bookmarkEnd w:id="887"/>
    </w:p>
    <w:p w14:paraId="0AFB2EF2" w14:textId="77777777" w:rsidR="004678AB" w:rsidRDefault="00310D3E">
      <w:pPr>
        <w:rPr>
          <w:rFonts w:ascii="Arial" w:hAnsi="Arial"/>
          <w:sz w:val="24"/>
          <w:szCs w:val="24"/>
        </w:rPr>
      </w:pPr>
      <w:r>
        <w:rPr>
          <w:rFonts w:ascii="Arial" w:hAnsi="Arial"/>
          <w:sz w:val="24"/>
          <w:szCs w:val="24"/>
        </w:rPr>
        <w:t xml:space="preserve">In this section, we </w:t>
      </w:r>
      <w:del w:id="888" w:author="Pubsure" w:date="2021-06-24T07:50:00Z">
        <w:r>
          <w:rPr>
            <w:rFonts w:ascii="Arial" w:hAnsi="Arial"/>
            <w:sz w:val="24"/>
            <w:szCs w:val="24"/>
          </w:rPr>
          <w:delText xml:space="preserve">will </w:delText>
        </w:r>
      </w:del>
      <w:r>
        <w:rPr>
          <w:rFonts w:ascii="Arial" w:hAnsi="Arial"/>
          <w:sz w:val="24"/>
          <w:szCs w:val="24"/>
        </w:rPr>
        <w:t xml:space="preserve">present the dynamic views of the system using </w:t>
      </w:r>
      <w:del w:id="889" w:author="Pubsure" w:date="2021-06-24T07:50:00Z">
        <w:r>
          <w:rPr>
            <w:rFonts w:ascii="Arial" w:hAnsi="Arial"/>
            <w:sz w:val="24"/>
            <w:szCs w:val="24"/>
          </w:rPr>
          <w:delText xml:space="preserve">the </w:delText>
        </w:r>
      </w:del>
      <w:r>
        <w:rPr>
          <w:rFonts w:ascii="Arial" w:hAnsi="Arial"/>
          <w:sz w:val="24"/>
          <w:szCs w:val="24"/>
        </w:rPr>
        <w:t>sequence diagrams for the most important functionalities in our application.</w:t>
      </w:r>
    </w:p>
    <w:p w14:paraId="6144B14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Sequence </w:t>
      </w:r>
      <w:ins w:id="890" w:author="Pubsure" w:date="2021-06-24T07:50:00Z">
        <w:r>
          <w:rPr>
            <w:rFonts w:ascii="Arial" w:hAnsi="Arial"/>
            <w:sz w:val="24"/>
            <w:szCs w:val="24"/>
            <w:shd w:val="clear" w:color="auto" w:fill="FFFFFF"/>
          </w:rPr>
          <w:t>diagrams</w:t>
        </w:r>
      </w:ins>
      <w:del w:id="891"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interaction diagrams that detail how operations are </w:t>
      </w:r>
      <w:ins w:id="892" w:author="Pubsure" w:date="2021-06-24T07:50:00Z">
        <w:r>
          <w:rPr>
            <w:rFonts w:ascii="Arial" w:hAnsi="Arial"/>
            <w:sz w:val="24"/>
            <w:szCs w:val="24"/>
            <w:shd w:val="clear" w:color="auto" w:fill="FFFFFF"/>
          </w:rPr>
          <w:t>performed</w:t>
        </w:r>
      </w:ins>
      <w:del w:id="893"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They capture the </w:t>
      </w:r>
      <w:ins w:id="894" w:author="Pubsure" w:date="2021-06-24T07:50:00Z">
        <w:r>
          <w:rPr>
            <w:rFonts w:ascii="Arial" w:hAnsi="Arial"/>
            <w:sz w:val="24"/>
            <w:szCs w:val="24"/>
            <w:shd w:val="clear" w:color="auto" w:fill="FFFFFF"/>
          </w:rPr>
          <w:t>interactions</w:t>
        </w:r>
      </w:ins>
      <w:del w:id="895" w:author="Pubsure" w:date="2021-06-24T07:50:00Z">
        <w:r>
          <w:rPr>
            <w:rFonts w:ascii="Arial" w:hAnsi="Arial"/>
            <w:sz w:val="24"/>
            <w:szCs w:val="24"/>
            <w:shd w:val="clear" w:color="auto" w:fill="FFFFFF"/>
          </w:rPr>
          <w:delText>interaction</w:delText>
        </w:r>
      </w:del>
      <w:r>
        <w:rPr>
          <w:rFonts w:ascii="Arial" w:hAnsi="Arial"/>
          <w:sz w:val="24"/>
          <w:szCs w:val="24"/>
          <w:shd w:val="clear" w:color="auto" w:fill="FFFFFF"/>
        </w:rPr>
        <w:t xml:space="preserve"> between objects in the context of </w:t>
      </w:r>
      <w:del w:id="896" w:author="Pubsure" w:date="2021-06-24T07:50:00Z">
        <w:r>
          <w:rPr>
            <w:rFonts w:ascii="Arial" w:hAnsi="Arial"/>
            <w:sz w:val="24"/>
            <w:szCs w:val="24"/>
            <w:shd w:val="clear" w:color="auto" w:fill="FFFFFF"/>
          </w:rPr>
          <w:delText xml:space="preserve">a </w:delText>
        </w:r>
      </w:del>
      <w:r>
        <w:rPr>
          <w:rFonts w:ascii="Arial" w:hAnsi="Arial"/>
          <w:sz w:val="24"/>
          <w:szCs w:val="24"/>
          <w:shd w:val="clear" w:color="auto" w:fill="FFFFFF"/>
        </w:rPr>
        <w:t xml:space="preserve">collaboration. Sequence </w:t>
      </w:r>
      <w:ins w:id="897" w:author="Pubsure" w:date="2021-06-24T07:50:00Z">
        <w:r>
          <w:rPr>
            <w:rFonts w:ascii="Arial" w:hAnsi="Arial"/>
            <w:sz w:val="24"/>
            <w:szCs w:val="24"/>
            <w:shd w:val="clear" w:color="auto" w:fill="FFFFFF"/>
          </w:rPr>
          <w:t>diagrams</w:t>
        </w:r>
      </w:ins>
      <w:del w:id="898"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time </w:t>
      </w:r>
      <w:ins w:id="899" w:author="Pubsure" w:date="2021-06-24T07:50:00Z">
        <w:r>
          <w:rPr>
            <w:rFonts w:ascii="Arial" w:hAnsi="Arial"/>
            <w:sz w:val="24"/>
            <w:szCs w:val="24"/>
            <w:shd w:val="clear" w:color="auto" w:fill="FFFFFF"/>
          </w:rPr>
          <w:t>focused</w:t>
        </w:r>
      </w:ins>
      <w:del w:id="900" w:author="Pubsure" w:date="2021-06-24T07:50:00Z">
        <w:r>
          <w:rPr>
            <w:rFonts w:ascii="Arial" w:hAnsi="Arial"/>
            <w:sz w:val="24"/>
            <w:szCs w:val="24"/>
            <w:shd w:val="clear" w:color="auto" w:fill="FFFFFF"/>
          </w:rPr>
          <w:delText>focus</w:delText>
        </w:r>
      </w:del>
      <w:ins w:id="901" w:author="Pubsure" w:date="2021-06-24T07:50:00Z">
        <w:r>
          <w:rPr>
            <w:rFonts w:ascii="Arial" w:hAnsi="Arial"/>
            <w:sz w:val="24"/>
            <w:szCs w:val="24"/>
          </w:rPr>
          <w:t>,</w:t>
        </w:r>
      </w:ins>
      <w:r>
        <w:rPr>
          <w:rFonts w:ascii="Arial" w:hAnsi="Arial"/>
          <w:sz w:val="24"/>
          <w:szCs w:val="24"/>
        </w:rPr>
        <w:t xml:space="preserve"> and they show the order of the interaction visually by using the vertical axis of the diagram to represent </w:t>
      </w:r>
      <w:ins w:id="902" w:author="Pubsure" w:date="2021-06-24T07:50:00Z">
        <w:r>
          <w:rPr>
            <w:rFonts w:ascii="Arial" w:hAnsi="Arial"/>
            <w:sz w:val="24"/>
            <w:szCs w:val="24"/>
          </w:rPr>
          <w:t xml:space="preserve">the </w:t>
        </w:r>
      </w:ins>
      <w:r>
        <w:rPr>
          <w:rFonts w:ascii="Arial" w:hAnsi="Arial"/>
          <w:sz w:val="24"/>
          <w:szCs w:val="24"/>
        </w:rPr>
        <w:t xml:space="preserve">time </w:t>
      </w:r>
      <w:ins w:id="903" w:author="Pubsure" w:date="2021-06-24T07:50:00Z">
        <w:r>
          <w:rPr>
            <w:rFonts w:ascii="Arial" w:hAnsi="Arial"/>
            <w:sz w:val="24"/>
            <w:szCs w:val="24"/>
            <w:shd w:val="clear" w:color="auto" w:fill="FFFFFF"/>
          </w:rPr>
          <w:t>at</w:t>
        </w:r>
      </w:ins>
      <w:del w:id="904" w:author="Pubsure" w:date="2021-06-24T07:50:00Z">
        <w:r>
          <w:rPr>
            <w:rFonts w:ascii="Arial" w:hAnsi="Arial"/>
            <w:sz w:val="24"/>
            <w:szCs w:val="24"/>
            <w:shd w:val="clear" w:color="auto" w:fill="FFFFFF"/>
          </w:rPr>
          <w:delText>what</w:delText>
        </w:r>
      </w:del>
      <w:r>
        <w:rPr>
          <w:rFonts w:ascii="Arial" w:hAnsi="Arial"/>
          <w:sz w:val="24"/>
          <w:szCs w:val="24"/>
          <w:shd w:val="clear" w:color="auto" w:fill="FFFFFF"/>
        </w:rPr>
        <w:t xml:space="preserve"> </w:t>
      </w:r>
      <w:ins w:id="905" w:author="Pubsure" w:date="2021-06-24T07:50:00Z">
        <w:r>
          <w:rPr>
            <w:rFonts w:ascii="Arial" w:hAnsi="Arial"/>
            <w:sz w:val="24"/>
            <w:szCs w:val="24"/>
          </w:rPr>
          <w:t xml:space="preserve">which </w:t>
        </w:r>
      </w:ins>
      <w:r>
        <w:rPr>
          <w:rFonts w:ascii="Arial" w:hAnsi="Arial"/>
          <w:sz w:val="24"/>
          <w:szCs w:val="24"/>
        </w:rPr>
        <w:t>messages are sent and when.</w:t>
      </w:r>
    </w:p>
    <w:p w14:paraId="23522047" w14:textId="77777777" w:rsidR="004678AB" w:rsidRDefault="004678AB">
      <w:pPr>
        <w:rPr>
          <w:sz w:val="28"/>
          <w:szCs w:val="28"/>
          <w:shd w:val="clear" w:color="auto" w:fill="FFFFFF"/>
        </w:rPr>
      </w:pPr>
    </w:p>
    <w:p w14:paraId="20AD06B5" w14:textId="77777777" w:rsidR="004678AB" w:rsidRDefault="00310D3E">
      <w:pPr>
        <w:pStyle w:val="Heading3"/>
      </w:pPr>
      <w:r>
        <w:rPr>
          <w:shd w:val="clear" w:color="auto" w:fill="FFFFFF"/>
        </w:rPr>
        <w:lastRenderedPageBreak/>
        <w:tab/>
      </w:r>
      <w:bookmarkStart w:id="906" w:name="_Toc75356621"/>
      <w:bookmarkStart w:id="907" w:name="_Toc75356861"/>
      <w:bookmarkStart w:id="908" w:name="_Toc75356952"/>
      <w:bookmarkStart w:id="909" w:name="_Toc75585033"/>
      <w:bookmarkStart w:id="910" w:name="_Toc75585326"/>
      <w:r>
        <w:rPr>
          <w:shd w:val="clear" w:color="auto" w:fill="FFFFFF"/>
        </w:rPr>
        <w:t>3.5.1 Authentication Sequence Diagram</w:t>
      </w:r>
      <w:bookmarkEnd w:id="906"/>
      <w:bookmarkEnd w:id="907"/>
      <w:bookmarkEnd w:id="908"/>
      <w:bookmarkEnd w:id="909"/>
      <w:bookmarkEnd w:id="910"/>
    </w:p>
    <w:p w14:paraId="28E7091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This </w:t>
      </w:r>
      <w:ins w:id="911" w:author="Pubsure" w:date="2021-06-24T07:50:00Z">
        <w:r>
          <w:rPr>
            <w:rFonts w:ascii="Arial" w:hAnsi="Arial"/>
            <w:sz w:val="24"/>
            <w:szCs w:val="24"/>
            <w:shd w:val="clear" w:color="auto" w:fill="FFFFFF"/>
          </w:rPr>
          <w:t>authentication sequence</w:t>
        </w:r>
      </w:ins>
      <w:del w:id="912" w:author="Pubsure" w:date="2021-06-24T07:50:00Z">
        <w:r>
          <w:rPr>
            <w:rFonts w:ascii="Arial" w:hAnsi="Arial"/>
            <w:sz w:val="24"/>
            <w:szCs w:val="24"/>
            <w:shd w:val="clear" w:color="auto" w:fill="FFFFFF"/>
          </w:rPr>
          <w:delText>Authentication Sequence</w:delText>
        </w:r>
      </w:del>
      <w:r>
        <w:rPr>
          <w:rFonts w:ascii="Arial" w:hAnsi="Arial"/>
          <w:sz w:val="24"/>
          <w:szCs w:val="24"/>
          <w:shd w:val="clear" w:color="auto" w:fill="FFFFFF"/>
        </w:rPr>
        <w:t xml:space="preserve"> </w:t>
      </w:r>
      <w:ins w:id="913" w:author="Pubsure" w:date="2021-06-24T07:50:00Z">
        <w:r>
          <w:rPr>
            <w:rFonts w:ascii="Arial" w:hAnsi="Arial"/>
            <w:sz w:val="24"/>
            <w:szCs w:val="24"/>
            <w:shd w:val="clear" w:color="auto" w:fill="FFFFFF"/>
          </w:rPr>
          <w:t>diagram</w:t>
        </w:r>
      </w:ins>
      <w:del w:id="914" w:author="Pubsure" w:date="2021-06-24T07:50:00Z">
        <w:r>
          <w:rPr>
            <w:rFonts w:ascii="Arial" w:hAnsi="Arial"/>
            <w:sz w:val="24"/>
            <w:szCs w:val="24"/>
            <w:shd w:val="clear" w:color="auto" w:fill="FFFFFF"/>
          </w:rPr>
          <w:delText>Diagram</w:delText>
        </w:r>
      </w:del>
      <w:r>
        <w:rPr>
          <w:rFonts w:ascii="Arial" w:hAnsi="Arial"/>
          <w:sz w:val="24"/>
          <w:szCs w:val="24"/>
          <w:shd w:val="clear" w:color="auto" w:fill="FFFFFF"/>
        </w:rPr>
        <w:t xml:space="preserve"> describes </w:t>
      </w:r>
      <w:ins w:id="915" w:author="Pubsure" w:date="2021-06-24T07:50:00Z">
        <w:r>
          <w:rPr>
            <w:rFonts w:ascii="Arial" w:hAnsi="Arial"/>
            <w:sz w:val="24"/>
            <w:szCs w:val="24"/>
            <w:shd w:val="clear" w:color="auto" w:fill="FFFFFF"/>
          </w:rPr>
          <w:t>how</w:t>
        </w:r>
      </w:ins>
      <w:del w:id="916" w:author="Pubsure" w:date="2021-06-24T07:50:00Z">
        <w:r>
          <w:rPr>
            <w:rFonts w:ascii="Arial" w:hAnsi="Arial"/>
            <w:sz w:val="24"/>
            <w:szCs w:val="24"/>
            <w:shd w:val="clear" w:color="auto" w:fill="FFFFFF"/>
          </w:rPr>
          <w:delText>ho</w:delText>
        </w:r>
      </w:del>
      <w:r>
        <w:rPr>
          <w:rFonts w:ascii="Arial" w:hAnsi="Arial"/>
          <w:sz w:val="24"/>
          <w:szCs w:val="24"/>
          <w:shd w:val="clear" w:color="auto" w:fill="FFFFFF"/>
        </w:rPr>
        <w:t xml:space="preserve"> the user </w:t>
      </w:r>
      <w:ins w:id="917" w:author="Pubsure" w:date="2021-06-24T07:50:00Z">
        <w:r>
          <w:rPr>
            <w:rFonts w:ascii="Arial" w:hAnsi="Arial"/>
            <w:sz w:val="24"/>
            <w:szCs w:val="24"/>
            <w:shd w:val="clear" w:color="auto" w:fill="FFFFFF"/>
          </w:rPr>
          <w:t>can</w:t>
        </w:r>
      </w:ins>
      <w:del w:id="918" w:author="Pubsure" w:date="2021-06-24T07:50:00Z">
        <w:r>
          <w:rPr>
            <w:rFonts w:ascii="Arial" w:hAnsi="Arial"/>
            <w:sz w:val="24"/>
            <w:szCs w:val="24"/>
            <w:shd w:val="clear" w:color="auto" w:fill="FFFFFF"/>
          </w:rPr>
          <w:delText>is able to</w:delText>
        </w:r>
      </w:del>
      <w:r>
        <w:rPr>
          <w:rFonts w:ascii="Arial" w:hAnsi="Arial"/>
          <w:sz w:val="24"/>
          <w:szCs w:val="24"/>
          <w:shd w:val="clear" w:color="auto" w:fill="FFFFFF"/>
        </w:rPr>
        <w:t xml:space="preserve"> connect to the application and exploit its features. </w:t>
      </w:r>
      <w:del w:id="919" w:author="Pubsure" w:date="2021-06-24T07:50:00Z">
        <w:r>
          <w:rPr>
            <w:rFonts w:ascii="Arial" w:hAnsi="Arial"/>
            <w:sz w:val="24"/>
            <w:szCs w:val="24"/>
            <w:shd w:val="clear" w:color="auto" w:fill="FFFFFF"/>
          </w:rPr>
          <w:delText xml:space="preserve">The </w:delText>
        </w:r>
      </w:del>
      <w:ins w:id="920" w:author="Pubsure" w:date="2021-06-24T07:50:00Z">
        <w:r>
          <w:rPr>
            <w:rFonts w:ascii="Arial" w:hAnsi="Arial"/>
            <w:sz w:val="24"/>
            <w:szCs w:val="24"/>
            <w:shd w:val="clear" w:color="auto" w:fill="FFFFFF"/>
          </w:rPr>
          <w:t>Authentication</w:t>
        </w:r>
      </w:ins>
      <w:del w:id="921" w:author="Pubsure" w:date="2021-06-24T07:50:00Z">
        <w:r>
          <w:rPr>
            <w:rFonts w:ascii="Arial" w:hAnsi="Arial"/>
            <w:sz w:val="24"/>
            <w:szCs w:val="24"/>
            <w:shd w:val="clear" w:color="auto" w:fill="FFFFFF"/>
          </w:rPr>
          <w:delText>authentication</w:delText>
        </w:r>
      </w:del>
      <w:r>
        <w:rPr>
          <w:rFonts w:ascii="Arial" w:hAnsi="Arial"/>
          <w:sz w:val="24"/>
          <w:szCs w:val="24"/>
          <w:shd w:val="clear" w:color="auto" w:fill="FFFFFF"/>
        </w:rPr>
        <w:t xml:space="preserve"> is </w:t>
      </w:r>
      <w:ins w:id="922" w:author="Pubsure" w:date="2021-06-24T07:50:00Z">
        <w:r>
          <w:rPr>
            <w:rFonts w:ascii="Arial" w:hAnsi="Arial"/>
            <w:sz w:val="24"/>
            <w:szCs w:val="24"/>
            <w:shd w:val="clear" w:color="auto" w:fill="FFFFFF"/>
          </w:rPr>
          <w:t>successful</w:t>
        </w:r>
      </w:ins>
      <w:del w:id="923" w:author="Pubsure" w:date="2021-06-24T07:50:00Z">
        <w:r>
          <w:rPr>
            <w:rFonts w:ascii="Arial" w:hAnsi="Arial"/>
            <w:sz w:val="24"/>
            <w:szCs w:val="24"/>
            <w:shd w:val="clear" w:color="auto" w:fill="FFFFFF"/>
          </w:rPr>
          <w:delText>successfully</w:delText>
        </w:r>
      </w:del>
      <w:r>
        <w:rPr>
          <w:rFonts w:ascii="Arial" w:hAnsi="Arial"/>
          <w:sz w:val="24"/>
          <w:szCs w:val="24"/>
          <w:shd w:val="clear" w:color="auto" w:fill="FFFFFF"/>
        </w:rPr>
        <w:t xml:space="preserve"> only if the user </w:t>
      </w:r>
      <w:ins w:id="924" w:author="Pubsure" w:date="2021-06-24T07:50:00Z">
        <w:r>
          <w:rPr>
            <w:rFonts w:ascii="Arial" w:hAnsi="Arial"/>
            <w:sz w:val="24"/>
            <w:szCs w:val="24"/>
            <w:shd w:val="clear" w:color="auto" w:fill="FFFFFF"/>
          </w:rPr>
          <w:t>has</w:t>
        </w:r>
      </w:ins>
      <w:del w:id="925" w:author="Pubsure" w:date="2021-06-24T07:50:00Z">
        <w:r>
          <w:rPr>
            <w:rFonts w:ascii="Arial" w:hAnsi="Arial"/>
            <w:sz w:val="24"/>
            <w:szCs w:val="24"/>
            <w:shd w:val="clear" w:color="auto" w:fill="FFFFFF"/>
          </w:rPr>
          <w:delText>had</w:delText>
        </w:r>
      </w:del>
      <w:r>
        <w:rPr>
          <w:rFonts w:ascii="Arial" w:hAnsi="Arial"/>
          <w:sz w:val="24"/>
          <w:szCs w:val="24"/>
          <w:shd w:val="clear" w:color="auto" w:fill="FFFFFF"/>
        </w:rPr>
        <w:t xml:space="preserve"> already registered and </w:t>
      </w:r>
      <w:del w:id="926" w:author="Pubsure" w:date="2021-06-24T07:50:00Z">
        <w:r>
          <w:rPr>
            <w:rFonts w:ascii="Arial" w:hAnsi="Arial"/>
            <w:sz w:val="24"/>
            <w:szCs w:val="24"/>
            <w:shd w:val="clear" w:color="auto" w:fill="FFFFFF"/>
          </w:rPr>
          <w:delText xml:space="preserve">that he </w:delText>
        </w:r>
      </w:del>
      <w:ins w:id="927" w:author="Pubsure" w:date="2021-06-24T07:50:00Z">
        <w:r>
          <w:rPr>
            <w:rFonts w:ascii="Arial" w:hAnsi="Arial"/>
            <w:sz w:val="24"/>
            <w:szCs w:val="24"/>
            <w:shd w:val="clear" w:color="auto" w:fill="FFFFFF"/>
          </w:rPr>
          <w:t>enters</w:t>
        </w:r>
      </w:ins>
      <w:del w:id="928" w:author="Pubsure" w:date="2021-06-24T07:50:00Z">
        <w:r>
          <w:rPr>
            <w:rFonts w:ascii="Arial" w:hAnsi="Arial"/>
            <w:sz w:val="24"/>
            <w:szCs w:val="24"/>
            <w:shd w:val="clear" w:color="auto" w:fill="FFFFFF"/>
          </w:rPr>
          <w:delText>entered</w:delText>
        </w:r>
      </w:del>
      <w:r>
        <w:rPr>
          <w:rFonts w:ascii="Arial" w:hAnsi="Arial"/>
          <w:sz w:val="24"/>
          <w:szCs w:val="24"/>
          <w:shd w:val="clear" w:color="auto" w:fill="FFFFFF"/>
        </w:rPr>
        <w:t xml:space="preserve"> the right credentials.</w:t>
      </w:r>
    </w:p>
    <w:p w14:paraId="4254D887"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has</w:t>
      </w:r>
      <w:ins w:id="929" w:author="Pubsure" w:date="2021-06-24T07:50:00Z">
        <w:r>
          <w:rPr>
            <w:rFonts w:ascii="Arial" w:hAnsi="Arial"/>
            <w:sz w:val="24"/>
            <w:szCs w:val="24"/>
            <w:shd w:val="clear" w:color="auto" w:fill="FFFFFF"/>
          </w:rPr>
          <w:t xml:space="preserve"> not</w:t>
        </w:r>
      </w:ins>
      <w:del w:id="930"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registered or </w:t>
      </w:r>
      <w:del w:id="931" w:author="Pubsure" w:date="2021-06-24T07:50:00Z">
        <w:r>
          <w:rPr>
            <w:rFonts w:ascii="Arial" w:hAnsi="Arial"/>
            <w:sz w:val="24"/>
            <w:szCs w:val="24"/>
            <w:shd w:val="clear" w:color="auto" w:fill="FFFFFF"/>
          </w:rPr>
          <w:delText xml:space="preserve">that he </w:delText>
        </w:r>
      </w:del>
      <w:r>
        <w:rPr>
          <w:rFonts w:ascii="Arial" w:hAnsi="Arial"/>
          <w:sz w:val="24"/>
          <w:szCs w:val="24"/>
          <w:shd w:val="clear" w:color="auto" w:fill="FFFFFF"/>
        </w:rPr>
        <w:t xml:space="preserve">entered incorrect data, </w:t>
      </w:r>
      <w:ins w:id="932" w:author="Pubsure" w:date="2021-06-24T07:50:00Z">
        <w:r>
          <w:rPr>
            <w:rFonts w:ascii="Arial" w:hAnsi="Arial"/>
            <w:sz w:val="24"/>
            <w:szCs w:val="24"/>
            <w:shd w:val="clear" w:color="auto" w:fill="FFFFFF"/>
          </w:rPr>
          <w:t>he/she</w:t>
        </w:r>
      </w:ins>
      <w:del w:id="933" w:author="Pubsure" w:date="2021-06-24T07:50:00Z">
        <w:r>
          <w:rPr>
            <w:rFonts w:ascii="Arial" w:hAnsi="Arial"/>
            <w:sz w:val="24"/>
            <w:szCs w:val="24"/>
            <w:shd w:val="clear" w:color="auto" w:fill="FFFFFF"/>
          </w:rPr>
          <w:delText>he</w:delText>
        </w:r>
      </w:del>
      <w:r>
        <w:rPr>
          <w:rFonts w:ascii="Arial" w:hAnsi="Arial"/>
          <w:sz w:val="24"/>
          <w:szCs w:val="24"/>
          <w:shd w:val="clear" w:color="auto" w:fill="FFFFFF"/>
        </w:rPr>
        <w:t xml:space="preserve"> gets notified by an error message. Otherwise, the system verifies his credentials in the database and then returns a token containing his information</w:t>
      </w:r>
      <w:ins w:id="934" w:author="Pubsure" w:date="2021-06-24T07:50:00Z">
        <w:r>
          <w:rPr>
            <w:rFonts w:ascii="Arial" w:hAnsi="Arial"/>
            <w:sz w:val="24"/>
            <w:szCs w:val="24"/>
          </w:rPr>
          <w:t>,</w:t>
        </w:r>
      </w:ins>
      <w:r>
        <w:rPr>
          <w:rFonts w:ascii="Arial" w:hAnsi="Arial"/>
          <w:sz w:val="24"/>
          <w:szCs w:val="24"/>
        </w:rPr>
        <w:t xml:space="preserve"> which will be saved in local storage</w:t>
      </w:r>
      <w:ins w:id="935" w:author="Pubsure" w:date="2021-06-24T07:50:00Z">
        <w:r>
          <w:rPr>
            <w:rFonts w:ascii="Arial" w:hAnsi="Arial"/>
            <w:sz w:val="24"/>
            <w:szCs w:val="24"/>
            <w:shd w:val="clear" w:color="auto" w:fill="FFFFFF"/>
          </w:rPr>
          <w:t>;</w:t>
        </w:r>
      </w:ins>
      <w:del w:id="936" w:author="Pubsure" w:date="2021-06-24T07:50:00Z">
        <w:r>
          <w:rPr>
            <w:rFonts w:ascii="Arial" w:hAnsi="Arial"/>
            <w:sz w:val="24"/>
            <w:szCs w:val="24"/>
            <w:shd w:val="clear" w:color="auto" w:fill="FFFFFF"/>
          </w:rPr>
          <w:delText xml:space="preserve"> and</w:delText>
        </w:r>
      </w:del>
      <w:r>
        <w:rPr>
          <w:rFonts w:ascii="Arial" w:hAnsi="Arial"/>
          <w:sz w:val="24"/>
          <w:szCs w:val="24"/>
          <w:shd w:val="clear" w:color="auto" w:fill="FFFFFF"/>
        </w:rPr>
        <w:t xml:space="preserve"> then</w:t>
      </w:r>
      <w:ins w:id="937" w:author="Pubsure" w:date="2021-06-24T07:50:00Z">
        <w:r>
          <w:rPr>
            <w:rFonts w:ascii="Arial" w:hAnsi="Arial"/>
            <w:sz w:val="24"/>
            <w:szCs w:val="24"/>
          </w:rPr>
          <w:t>,</w:t>
        </w:r>
      </w:ins>
      <w:r>
        <w:rPr>
          <w:rFonts w:ascii="Arial" w:hAnsi="Arial"/>
          <w:sz w:val="24"/>
          <w:szCs w:val="24"/>
        </w:rPr>
        <w:t xml:space="preserve"> the user is redirected to the dashboard.</w:t>
      </w:r>
    </w:p>
    <w:p w14:paraId="4C0381B8"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3.6 illustrated the sequence diagram of the Authentication scenario:</w:t>
      </w:r>
    </w:p>
    <w:p w14:paraId="6835611D" w14:textId="77777777" w:rsidR="000176A9" w:rsidRDefault="00310D3E" w:rsidP="000176A9">
      <w:pPr>
        <w:keepNext/>
      </w:pPr>
      <w:r>
        <w:rPr>
          <w:noProof/>
          <w:sz w:val="28"/>
          <w:szCs w:val="28"/>
          <w:shd w:val="clear" w:color="auto" w:fill="FFFFFF"/>
          <w:lang w:val="fr-FR" w:eastAsia="fr-FR"/>
        </w:rPr>
        <w:drawing>
          <wp:inline distT="0" distB="0" distL="0" distR="0" wp14:anchorId="69572D53" wp14:editId="5072AAA2">
            <wp:extent cx="6075968" cy="4744245"/>
            <wp:effectExtent l="0" t="0" r="982" b="0"/>
            <wp:docPr id="24" name="Picture 24"/>
            <wp:cNvGraphicFramePr/>
            <a:graphic xmlns:a="http://schemas.openxmlformats.org/drawingml/2006/main">
              <a:graphicData uri="http://schemas.openxmlformats.org/drawingml/2006/picture">
                <pic:pic xmlns:pic="http://schemas.openxmlformats.org/drawingml/2006/picture">
                  <pic:nvPicPr>
                    <pic:cNvPr id="1846667950" name=""/>
                    <pic:cNvPicPr/>
                  </pic:nvPicPr>
                  <pic:blipFill>
                    <a:blip r:embed="rId34"/>
                    <a:stretch>
                      <a:fillRect/>
                    </a:stretch>
                  </pic:blipFill>
                  <pic:spPr>
                    <a:xfrm>
                      <a:off x="0" y="0"/>
                      <a:ext cx="6075968" cy="4744245"/>
                    </a:xfrm>
                    <a:prstGeom prst="rect">
                      <a:avLst/>
                    </a:prstGeom>
                    <a:noFill/>
                    <a:ln>
                      <a:noFill/>
                    </a:ln>
                  </pic:spPr>
                </pic:pic>
              </a:graphicData>
            </a:graphic>
          </wp:inline>
        </w:drawing>
      </w:r>
    </w:p>
    <w:p w14:paraId="632ADDCD" w14:textId="5BA63FD4" w:rsidR="004678AB" w:rsidRDefault="000176A9" w:rsidP="000176A9">
      <w:pPr>
        <w:pStyle w:val="Caption"/>
        <w:ind w:left="720" w:firstLine="720"/>
      </w:pPr>
      <w:bookmarkStart w:id="938" w:name="_Toc75590992"/>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11</w:t>
        </w:r>
      </w:fldSimple>
      <w:r w:rsidRPr="000176A9">
        <w:t>:Authentication Sequence Diagram</w:t>
      </w:r>
      <w:bookmarkEnd w:id="938"/>
      <w:r w:rsidR="00310D3E">
        <w:tab/>
        <w:t xml:space="preserve"> </w:t>
      </w:r>
    </w:p>
    <w:p w14:paraId="7E8BE74C" w14:textId="77777777" w:rsidR="004678AB" w:rsidRDefault="00310D3E">
      <w:pPr>
        <w:pStyle w:val="Heading3"/>
      </w:pPr>
      <w:r>
        <w:tab/>
      </w:r>
      <w:bookmarkStart w:id="939" w:name="_Toc75356622"/>
      <w:bookmarkStart w:id="940" w:name="_Toc75356862"/>
      <w:bookmarkStart w:id="941" w:name="_Toc75356953"/>
      <w:bookmarkStart w:id="942" w:name="_Toc75585034"/>
      <w:bookmarkStart w:id="943" w:name="_Toc75585327"/>
      <w:r>
        <w:rPr>
          <w:shd w:val="clear" w:color="auto" w:fill="FFFFFF"/>
        </w:rPr>
        <w:t>3.5.1 User Management Sequence Diagram</w:t>
      </w:r>
      <w:bookmarkEnd w:id="939"/>
      <w:bookmarkEnd w:id="940"/>
      <w:bookmarkEnd w:id="941"/>
      <w:bookmarkEnd w:id="942"/>
      <w:bookmarkEnd w:id="943"/>
    </w:p>
    <w:p w14:paraId="5835490B" w14:textId="77777777" w:rsidR="004678AB" w:rsidRDefault="004678AB">
      <w:pPr>
        <w:rPr>
          <w:sz w:val="28"/>
          <w:szCs w:val="28"/>
        </w:rPr>
      </w:pPr>
    </w:p>
    <w:p w14:paraId="0F3FFD58" w14:textId="77777777" w:rsidR="004678AB" w:rsidRDefault="00310D3E">
      <w:pPr>
        <w:rPr>
          <w:rFonts w:ascii="Arial" w:hAnsi="Arial"/>
          <w:sz w:val="24"/>
          <w:szCs w:val="24"/>
        </w:rPr>
      </w:pPr>
      <w:del w:id="944" w:author="Pubsure" w:date="2021-06-24T07:50:00Z">
        <w:r>
          <w:rPr>
            <w:rFonts w:ascii="Arial" w:hAnsi="Arial"/>
            <w:sz w:val="24"/>
            <w:szCs w:val="24"/>
          </w:rPr>
          <w:delText xml:space="preserve">The </w:delText>
        </w:r>
      </w:del>
      <w:ins w:id="945" w:author="Pubsure" w:date="2021-06-24T07:50:00Z">
        <w:r>
          <w:rPr>
            <w:rFonts w:ascii="Arial" w:hAnsi="Arial"/>
            <w:sz w:val="24"/>
            <w:szCs w:val="24"/>
          </w:rPr>
          <w:t>Use</w:t>
        </w:r>
      </w:ins>
      <w:del w:id="946" w:author="Pubsure" w:date="2021-06-24T07:50:00Z">
        <w:r>
          <w:rPr>
            <w:rFonts w:ascii="Arial" w:hAnsi="Arial"/>
            <w:sz w:val="24"/>
            <w:szCs w:val="24"/>
          </w:rPr>
          <w:delText>use</w:delText>
        </w:r>
      </w:del>
      <w:r>
        <w:rPr>
          <w:rFonts w:ascii="Arial" w:hAnsi="Arial"/>
          <w:sz w:val="24"/>
          <w:szCs w:val="24"/>
        </w:rPr>
        <w:t xml:space="preserve"> case user management allows the admin to consult the list of users as well as promote any user to admin or delete </w:t>
      </w:r>
      <w:ins w:id="947" w:author="Pubsure" w:date="2021-06-24T07:50:00Z">
        <w:r>
          <w:rPr>
            <w:rFonts w:ascii="Arial" w:hAnsi="Arial"/>
            <w:sz w:val="24"/>
            <w:szCs w:val="24"/>
          </w:rPr>
          <w:t>them</w:t>
        </w:r>
      </w:ins>
      <w:del w:id="948" w:author="Pubsure" w:date="2021-06-24T07:50:00Z">
        <w:r>
          <w:rPr>
            <w:rFonts w:ascii="Arial" w:hAnsi="Arial"/>
            <w:sz w:val="24"/>
            <w:szCs w:val="24"/>
          </w:rPr>
          <w:delText>him</w:delText>
        </w:r>
      </w:del>
      <w:r>
        <w:rPr>
          <w:rFonts w:ascii="Arial" w:hAnsi="Arial"/>
          <w:sz w:val="24"/>
          <w:szCs w:val="24"/>
        </w:rPr>
        <w:t xml:space="preserve">. If these operations are successful, the system displays a </w:t>
      </w:r>
      <w:ins w:id="949" w:author="Pubsure" w:date="2021-06-24T07:50:00Z">
        <w:r>
          <w:rPr>
            <w:rFonts w:ascii="Arial" w:hAnsi="Arial"/>
            <w:sz w:val="24"/>
            <w:szCs w:val="24"/>
          </w:rPr>
          <w:t>successful</w:t>
        </w:r>
      </w:ins>
      <w:del w:id="950" w:author="Pubsure" w:date="2021-06-24T07:50:00Z">
        <w:r>
          <w:rPr>
            <w:rFonts w:ascii="Arial" w:hAnsi="Arial"/>
            <w:sz w:val="24"/>
            <w:szCs w:val="24"/>
          </w:rPr>
          <w:delText>success</w:delText>
        </w:r>
      </w:del>
      <w:r>
        <w:rPr>
          <w:rFonts w:ascii="Arial" w:hAnsi="Arial"/>
          <w:sz w:val="24"/>
          <w:szCs w:val="24"/>
        </w:rPr>
        <w:t xml:space="preserve"> message.</w:t>
      </w:r>
    </w:p>
    <w:p w14:paraId="24E6E459" w14:textId="77777777" w:rsidR="004678AB" w:rsidRDefault="00310D3E">
      <w:pPr>
        <w:rPr>
          <w:rFonts w:ascii="Arial" w:hAnsi="Arial"/>
          <w:sz w:val="24"/>
          <w:szCs w:val="24"/>
        </w:rPr>
      </w:pPr>
      <w:r>
        <w:rPr>
          <w:rFonts w:ascii="Arial" w:hAnsi="Arial"/>
          <w:sz w:val="24"/>
          <w:szCs w:val="24"/>
        </w:rPr>
        <w:lastRenderedPageBreak/>
        <w:t>If there’s no users, the system displays an empty list.</w:t>
      </w:r>
    </w:p>
    <w:p w14:paraId="7A2E2F2B" w14:textId="77777777" w:rsidR="000176A9" w:rsidRDefault="00310D3E" w:rsidP="000176A9">
      <w:pPr>
        <w:keepNext/>
      </w:pPr>
      <w:r>
        <w:rPr>
          <w:noProof/>
          <w:lang w:val="fr-FR" w:eastAsia="fr-FR"/>
        </w:rPr>
        <w:drawing>
          <wp:inline distT="0" distB="0" distL="0" distR="0" wp14:anchorId="5A08EEC1" wp14:editId="23BC3D27">
            <wp:extent cx="5972805" cy="4741548"/>
            <wp:effectExtent l="0" t="0" r="8895" b="1902"/>
            <wp:docPr id="25" name="Picture 13"/>
            <wp:cNvGraphicFramePr/>
            <a:graphic xmlns:a="http://schemas.openxmlformats.org/drawingml/2006/main">
              <a:graphicData uri="http://schemas.openxmlformats.org/drawingml/2006/picture">
                <pic:pic xmlns:pic="http://schemas.openxmlformats.org/drawingml/2006/picture">
                  <pic:nvPicPr>
                    <pic:cNvPr id="908767842" name=""/>
                    <pic:cNvPicPr/>
                  </pic:nvPicPr>
                  <pic:blipFill>
                    <a:blip r:embed="rId35"/>
                    <a:stretch>
                      <a:fillRect/>
                    </a:stretch>
                  </pic:blipFill>
                  <pic:spPr>
                    <a:xfrm>
                      <a:off x="0" y="0"/>
                      <a:ext cx="5972805" cy="4741548"/>
                    </a:xfrm>
                    <a:prstGeom prst="rect">
                      <a:avLst/>
                    </a:prstGeom>
                    <a:noFill/>
                    <a:ln>
                      <a:noFill/>
                    </a:ln>
                  </pic:spPr>
                </pic:pic>
              </a:graphicData>
            </a:graphic>
          </wp:inline>
        </w:drawing>
      </w:r>
    </w:p>
    <w:p w14:paraId="58D4899E" w14:textId="5C1E1698" w:rsidR="000176A9" w:rsidRDefault="000176A9" w:rsidP="000176A9">
      <w:pPr>
        <w:pStyle w:val="Caption"/>
        <w:ind w:left="720" w:firstLine="720"/>
      </w:pPr>
      <w:bookmarkStart w:id="951" w:name="_Toc75590993"/>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12</w:t>
        </w:r>
      </w:fldSimple>
      <w:r w:rsidRPr="000176A9">
        <w:t>:User Management Sequence Diagram</w:t>
      </w:r>
      <w:bookmarkEnd w:id="951"/>
    </w:p>
    <w:p w14:paraId="54763A82" w14:textId="239DDCD9" w:rsidR="004678AB" w:rsidRDefault="00310D3E" w:rsidP="000176A9">
      <w:pPr>
        <w:keepNext/>
      </w:pPr>
      <w:r>
        <w:tab/>
      </w:r>
      <w:r>
        <w:tab/>
      </w:r>
      <w:r>
        <w:tab/>
      </w:r>
      <w:r>
        <w:tab/>
        <w:t xml:space="preserve"> </w:t>
      </w:r>
    </w:p>
    <w:p w14:paraId="56AF747A" w14:textId="77777777" w:rsidR="004678AB" w:rsidRDefault="004678AB"/>
    <w:p w14:paraId="1D7E9B3B" w14:textId="77777777" w:rsidR="004678AB" w:rsidRDefault="004678AB">
      <w:pPr>
        <w:rPr>
          <w:b/>
          <w:bCs/>
          <w:sz w:val="28"/>
          <w:szCs w:val="28"/>
          <w:shd w:val="clear" w:color="auto" w:fill="FFFFFF"/>
        </w:rPr>
      </w:pPr>
    </w:p>
    <w:p w14:paraId="1D15E1A1" w14:textId="77777777" w:rsidR="004678AB" w:rsidRDefault="00310D3E">
      <w:pPr>
        <w:pStyle w:val="Heading3"/>
        <w:rPr>
          <w:shd w:val="clear" w:color="auto" w:fill="FFFFFF"/>
        </w:rPr>
      </w:pPr>
      <w:bookmarkStart w:id="952" w:name="_Toc75356623"/>
      <w:bookmarkStart w:id="953" w:name="_Toc75356863"/>
      <w:bookmarkStart w:id="954" w:name="_Toc75356954"/>
      <w:bookmarkStart w:id="955" w:name="_Toc75585035"/>
      <w:bookmarkStart w:id="956" w:name="_Toc75585328"/>
      <w:r>
        <w:rPr>
          <w:shd w:val="clear" w:color="auto" w:fill="FFFFFF"/>
        </w:rPr>
        <w:t>3.5.1 New Chat Sequence Diagram</w:t>
      </w:r>
      <w:bookmarkEnd w:id="952"/>
      <w:bookmarkEnd w:id="953"/>
      <w:bookmarkEnd w:id="954"/>
      <w:bookmarkEnd w:id="955"/>
      <w:bookmarkEnd w:id="956"/>
    </w:p>
    <w:p w14:paraId="6B7DA3FE" w14:textId="77777777" w:rsidR="004678AB" w:rsidRDefault="004678AB">
      <w:pPr>
        <w:rPr>
          <w:b/>
          <w:bCs/>
          <w:sz w:val="28"/>
          <w:szCs w:val="28"/>
          <w:shd w:val="clear" w:color="auto" w:fill="FFFFFF"/>
        </w:rPr>
      </w:pPr>
    </w:p>
    <w:p w14:paraId="4E09448E"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new chat use case allows a user to start a new conversation with any other user. The operation is only </w:t>
      </w:r>
      <w:ins w:id="957" w:author="Pubsure" w:date="2021-06-24T07:50:00Z">
        <w:r>
          <w:rPr>
            <w:rFonts w:ascii="Arial" w:hAnsi="Arial"/>
            <w:sz w:val="24"/>
            <w:szCs w:val="24"/>
            <w:shd w:val="clear" w:color="auto" w:fill="FFFFFF"/>
          </w:rPr>
          <w:t>performed</w:t>
        </w:r>
      </w:ins>
      <w:del w:id="958"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if both </w:t>
      </w:r>
      <w:del w:id="959" w:author="Pubsure" w:date="2021-06-24T07:50:00Z">
        <w:r>
          <w:rPr>
            <w:rFonts w:ascii="Arial" w:hAnsi="Arial"/>
            <w:sz w:val="24"/>
            <w:szCs w:val="24"/>
            <w:shd w:val="clear" w:color="auto" w:fill="FFFFFF"/>
          </w:rPr>
          <w:delText xml:space="preserve">of the </w:delText>
        </w:r>
      </w:del>
      <w:r>
        <w:rPr>
          <w:rFonts w:ascii="Arial" w:hAnsi="Arial"/>
          <w:sz w:val="24"/>
          <w:szCs w:val="24"/>
          <w:shd w:val="clear" w:color="auto" w:fill="FFFFFF"/>
        </w:rPr>
        <w:t xml:space="preserve">users </w:t>
      </w:r>
      <w:ins w:id="960" w:author="Pubsure" w:date="2021-06-24T07:50:00Z">
        <w:r>
          <w:rPr>
            <w:rFonts w:ascii="Arial" w:hAnsi="Arial"/>
            <w:sz w:val="24"/>
            <w:szCs w:val="24"/>
          </w:rPr>
          <w:t xml:space="preserve">are </w:t>
        </w:r>
      </w:ins>
      <w:r>
        <w:rPr>
          <w:rFonts w:ascii="Arial" w:hAnsi="Arial"/>
          <w:sz w:val="24"/>
          <w:szCs w:val="24"/>
        </w:rPr>
        <w:t>already registered.</w:t>
      </w:r>
    </w:p>
    <w:p w14:paraId="5497CA0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inserts a user name that does</w:t>
      </w:r>
      <w:ins w:id="961" w:author="Pubsure" w:date="2021-06-24T07:50:00Z">
        <w:r>
          <w:rPr>
            <w:rFonts w:ascii="Arial" w:hAnsi="Arial"/>
            <w:sz w:val="24"/>
            <w:szCs w:val="24"/>
            <w:shd w:val="clear" w:color="auto" w:fill="FFFFFF"/>
          </w:rPr>
          <w:t xml:space="preserve"> not</w:t>
        </w:r>
      </w:ins>
      <w:del w:id="962"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exist, the system returns an error message to check the name field</w:t>
      </w:r>
      <w:ins w:id="963" w:author="Pubsure" w:date="2021-06-24T07:50:00Z">
        <w:r>
          <w:rPr>
            <w:rFonts w:ascii="Arial" w:hAnsi="Arial"/>
            <w:sz w:val="24"/>
            <w:szCs w:val="24"/>
          </w:rPr>
          <w:t>;</w:t>
        </w:r>
        <w:r>
          <w:rPr>
            <w:rFonts w:ascii="Arial" w:hAnsi="Arial"/>
            <w:sz w:val="24"/>
            <w:szCs w:val="24"/>
            <w:shd w:val="clear" w:color="auto" w:fill="FFFFFF"/>
          </w:rPr>
          <w:t xml:space="preserve"> otherwise,</w:t>
        </w:r>
      </w:ins>
      <w:del w:id="964" w:author="Pubsure" w:date="2021-06-24T07:50:00Z">
        <w:r>
          <w:rPr>
            <w:rFonts w:ascii="Arial" w:hAnsi="Arial"/>
            <w:sz w:val="24"/>
            <w:szCs w:val="24"/>
            <w:shd w:val="clear" w:color="auto" w:fill="FFFFFF"/>
          </w:rPr>
          <w:delText>, otherwise</w:delText>
        </w:r>
      </w:del>
      <w:r>
        <w:rPr>
          <w:rFonts w:ascii="Arial" w:hAnsi="Arial"/>
          <w:sz w:val="24"/>
          <w:szCs w:val="24"/>
          <w:shd w:val="clear" w:color="auto" w:fill="FFFFFF"/>
        </w:rPr>
        <w:t xml:space="preserve"> it creates a new conversation and redirects the user to that conversation. </w:t>
      </w:r>
    </w:p>
    <w:p w14:paraId="5E2E9BE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3.7 represents the sequence diagram of the New Chat scenario:</w:t>
      </w:r>
    </w:p>
    <w:p w14:paraId="3D20B913" w14:textId="77777777" w:rsidR="004678AB" w:rsidRDefault="004678AB"/>
    <w:p w14:paraId="2095FC25" w14:textId="77777777" w:rsidR="000176A9" w:rsidRDefault="00310D3E" w:rsidP="000176A9">
      <w:pPr>
        <w:keepNext/>
      </w:pPr>
      <w:r>
        <w:rPr>
          <w:noProof/>
          <w:lang w:val="fr-FR" w:eastAsia="fr-FR"/>
        </w:rPr>
        <w:drawing>
          <wp:inline distT="0" distB="0" distL="0" distR="0" wp14:anchorId="0782CF3F" wp14:editId="405561B4">
            <wp:extent cx="5972805" cy="4133846"/>
            <wp:effectExtent l="0" t="0" r="8895" b="4"/>
            <wp:docPr id="26" name="Picture 15"/>
            <wp:cNvGraphicFramePr/>
            <a:graphic xmlns:a="http://schemas.openxmlformats.org/drawingml/2006/main">
              <a:graphicData uri="http://schemas.openxmlformats.org/drawingml/2006/picture">
                <pic:pic xmlns:pic="http://schemas.openxmlformats.org/drawingml/2006/picture">
                  <pic:nvPicPr>
                    <pic:cNvPr id="1917877295" name=""/>
                    <pic:cNvPicPr/>
                  </pic:nvPicPr>
                  <pic:blipFill>
                    <a:blip r:embed="rId36"/>
                    <a:stretch>
                      <a:fillRect/>
                    </a:stretch>
                  </pic:blipFill>
                  <pic:spPr>
                    <a:xfrm>
                      <a:off x="0" y="0"/>
                      <a:ext cx="5972805" cy="4133846"/>
                    </a:xfrm>
                    <a:prstGeom prst="rect">
                      <a:avLst/>
                    </a:prstGeom>
                    <a:noFill/>
                    <a:ln>
                      <a:noFill/>
                    </a:ln>
                  </pic:spPr>
                </pic:pic>
              </a:graphicData>
            </a:graphic>
          </wp:inline>
        </w:drawing>
      </w:r>
    </w:p>
    <w:p w14:paraId="2B68EFE9" w14:textId="7403AECE" w:rsidR="004678AB" w:rsidRDefault="000176A9" w:rsidP="000176A9">
      <w:pPr>
        <w:pStyle w:val="Caption"/>
        <w:ind w:left="720" w:firstLine="720"/>
      </w:pPr>
      <w:bookmarkStart w:id="965" w:name="_Toc75590994"/>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13</w:t>
        </w:r>
      </w:fldSimple>
      <w:r w:rsidRPr="000176A9">
        <w:t>:Create New Conversation Sequence Diagram</w:t>
      </w:r>
      <w:bookmarkEnd w:id="965"/>
    </w:p>
    <w:p w14:paraId="6F06DD22" w14:textId="77777777" w:rsidR="004678AB" w:rsidRDefault="00310D3E">
      <w:r>
        <w:tab/>
      </w:r>
      <w:r>
        <w:tab/>
      </w:r>
      <w:r>
        <w:tab/>
      </w:r>
      <w:r>
        <w:tab/>
      </w:r>
      <w:r>
        <w:tab/>
      </w:r>
    </w:p>
    <w:p w14:paraId="755E588F" w14:textId="77777777" w:rsidR="004678AB" w:rsidRDefault="004678AB"/>
    <w:p w14:paraId="3F7865DA" w14:textId="77777777" w:rsidR="004678AB" w:rsidRDefault="00310D3E">
      <w:pPr>
        <w:pStyle w:val="Heading2"/>
      </w:pPr>
      <w:bookmarkStart w:id="966" w:name="_Toc75356624"/>
      <w:bookmarkStart w:id="967" w:name="_Toc75356864"/>
      <w:bookmarkStart w:id="968" w:name="_Toc75356955"/>
      <w:bookmarkStart w:id="969" w:name="_Toc75585036"/>
      <w:bookmarkStart w:id="970" w:name="_Toc75585329"/>
      <w:r>
        <w:t>3.6 General Class Diagram</w:t>
      </w:r>
      <w:bookmarkEnd w:id="966"/>
      <w:bookmarkEnd w:id="967"/>
      <w:bookmarkEnd w:id="968"/>
      <w:bookmarkEnd w:id="969"/>
      <w:bookmarkEnd w:id="970"/>
    </w:p>
    <w:p w14:paraId="08E83870" w14:textId="77777777" w:rsidR="004678AB" w:rsidRDefault="004678AB"/>
    <w:p w14:paraId="4FC9C4C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class diagram is the main building block </w:t>
      </w:r>
      <w:ins w:id="971" w:author="Pubsure" w:date="2021-06-24T07:50:00Z">
        <w:r>
          <w:rPr>
            <w:rFonts w:ascii="Arial" w:hAnsi="Arial"/>
            <w:sz w:val="24"/>
            <w:szCs w:val="24"/>
            <w:shd w:val="clear" w:color="auto" w:fill="FFFFFF"/>
          </w:rPr>
          <w:t>for</w:t>
        </w:r>
      </w:ins>
      <w:del w:id="972" w:author="Pubsure" w:date="2021-06-24T07:50:00Z">
        <w:r>
          <w:rPr>
            <w:rFonts w:ascii="Arial" w:hAnsi="Arial"/>
            <w:sz w:val="24"/>
            <w:szCs w:val="24"/>
            <w:shd w:val="clear" w:color="auto" w:fill="FFFFFF"/>
          </w:rPr>
          <w:delText>of</w:delText>
        </w:r>
      </w:del>
      <w:r>
        <w:rPr>
          <w:rFonts w:ascii="Arial" w:hAnsi="Arial"/>
          <w:sz w:val="24"/>
          <w:szCs w:val="24"/>
          <w:shd w:val="clear" w:color="auto" w:fill="FFFFFF"/>
        </w:rPr>
        <w:t xml:space="preserve"> object-oriented modeling. It is used for general conceptual modeling of the structure of the application</w:t>
      </w:r>
      <w:del w:id="973" w:author="Pubsure" w:date="2021-06-24T07:50:00Z">
        <w:r>
          <w:rPr>
            <w:rFonts w:ascii="Arial" w:hAnsi="Arial"/>
            <w:sz w:val="24"/>
            <w:szCs w:val="24"/>
            <w:shd w:val="clear" w:color="auto" w:fill="FFFFFF"/>
          </w:rPr>
          <w:delText>,</w:delText>
        </w:r>
      </w:del>
      <w:r>
        <w:rPr>
          <w:rFonts w:ascii="Arial" w:hAnsi="Arial"/>
          <w:sz w:val="24"/>
          <w:szCs w:val="24"/>
          <w:shd w:val="clear" w:color="auto" w:fill="FFFFFF"/>
        </w:rPr>
        <w:t xml:space="preserve"> and for detailed modeling, translating the models into </w:t>
      </w:r>
      <w:ins w:id="974" w:author="Pubsure" w:date="2021-06-24T07:50:00Z">
        <w:r>
          <w:rPr>
            <w:rFonts w:ascii="Arial" w:hAnsi="Arial"/>
            <w:sz w:val="24"/>
            <w:szCs w:val="24"/>
          </w:rPr>
          <w:t xml:space="preserve">a </w:t>
        </w:r>
      </w:ins>
      <w:r>
        <w:rPr>
          <w:rFonts w:ascii="Arial" w:hAnsi="Arial"/>
          <w:sz w:val="24"/>
          <w:szCs w:val="24"/>
        </w:rPr>
        <w:t>programming code. Class diagrams can also be used for dat</w:t>
      </w:r>
      <w:r>
        <w:rPr>
          <w:rFonts w:ascii="Arial" w:hAnsi="Arial"/>
          <w:sz w:val="24"/>
          <w:szCs w:val="24"/>
          <w:shd w:val="clear" w:color="auto" w:fill="FFFFFF"/>
        </w:rPr>
        <w:t>a modeling.</w:t>
      </w:r>
    </w:p>
    <w:p w14:paraId="0A8FDB72" w14:textId="77777777" w:rsidR="004678AB" w:rsidRDefault="00310D3E">
      <w:pPr>
        <w:rPr>
          <w:rFonts w:ascii="Arial" w:hAnsi="Arial"/>
          <w:sz w:val="24"/>
          <w:szCs w:val="24"/>
          <w:shd w:val="clear" w:color="auto" w:fill="FFFFFF"/>
        </w:rPr>
      </w:pPr>
      <w:ins w:id="975" w:author="Pubsure" w:date="2021-06-24T07:50:00Z">
        <w:r>
          <w:rPr>
            <w:rFonts w:ascii="Arial" w:hAnsi="Arial"/>
            <w:sz w:val="24"/>
            <w:szCs w:val="24"/>
            <w:shd w:val="clear" w:color="auto" w:fill="FFFFFF"/>
          </w:rPr>
          <w:t>Because</w:t>
        </w:r>
      </w:ins>
      <w:del w:id="976" w:author="Pubsure" w:date="2021-06-24T07:50:00Z">
        <w:r>
          <w:rPr>
            <w:rFonts w:ascii="Arial" w:hAnsi="Arial"/>
            <w:sz w:val="24"/>
            <w:szCs w:val="24"/>
            <w:shd w:val="clear" w:color="auto" w:fill="FFFFFF"/>
          </w:rPr>
          <w:delText>Since</w:delText>
        </w:r>
      </w:del>
      <w:r>
        <w:rPr>
          <w:rFonts w:ascii="Arial" w:hAnsi="Arial"/>
          <w:sz w:val="24"/>
          <w:szCs w:val="24"/>
          <w:shd w:val="clear" w:color="auto" w:fill="FFFFFF"/>
        </w:rPr>
        <w:t xml:space="preserve"> our project follows the MVC design pattern, we shaped the class diagram accordingly.</w:t>
      </w:r>
    </w:p>
    <w:p w14:paraId="4BE25844"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3.8 represents the general class diagram of the application:</w:t>
      </w:r>
    </w:p>
    <w:p w14:paraId="4560F6DA" w14:textId="77777777" w:rsidR="004678AB" w:rsidRDefault="004678AB">
      <w:pPr>
        <w:rPr>
          <w:shd w:val="clear" w:color="auto" w:fill="FFFFFF"/>
        </w:rPr>
      </w:pPr>
    </w:p>
    <w:p w14:paraId="596AB7A8" w14:textId="7BC3E2F0" w:rsidR="000176A9" w:rsidRDefault="00D066FA" w:rsidP="000176A9">
      <w:pPr>
        <w:keepNext/>
      </w:pPr>
      <w:r>
        <w:rPr>
          <w:noProof/>
        </w:rPr>
        <w:lastRenderedPageBreak/>
        <w:drawing>
          <wp:inline distT="0" distB="0" distL="0" distR="0" wp14:anchorId="24E60D58" wp14:editId="606DBBA1">
            <wp:extent cx="6353298" cy="337115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67861" cy="3378884"/>
                    </a:xfrm>
                    <a:prstGeom prst="rect">
                      <a:avLst/>
                    </a:prstGeom>
                  </pic:spPr>
                </pic:pic>
              </a:graphicData>
            </a:graphic>
          </wp:inline>
        </w:drawing>
      </w:r>
    </w:p>
    <w:p w14:paraId="33EAF458" w14:textId="170856BC" w:rsidR="004678AB" w:rsidRDefault="000176A9" w:rsidP="000176A9">
      <w:pPr>
        <w:pStyle w:val="Caption"/>
        <w:ind w:left="2160" w:firstLine="720"/>
      </w:pPr>
      <w:bookmarkStart w:id="977" w:name="_Toc75590995"/>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14</w:t>
        </w:r>
      </w:fldSimple>
      <w:r w:rsidRPr="000176A9">
        <w:t>:General Class Diagram</w:t>
      </w:r>
      <w:bookmarkEnd w:id="977"/>
    </w:p>
    <w:p w14:paraId="151F00B0" w14:textId="77777777" w:rsidR="004678AB" w:rsidRDefault="004678AB"/>
    <w:p w14:paraId="616A119D" w14:textId="77777777" w:rsidR="004678AB" w:rsidRDefault="004678AB"/>
    <w:p w14:paraId="3D329E49" w14:textId="77777777" w:rsidR="004678AB" w:rsidRDefault="00310D3E">
      <w:pPr>
        <w:pStyle w:val="Heading2"/>
      </w:pPr>
      <w:bookmarkStart w:id="978" w:name="_Toc75356625"/>
      <w:bookmarkStart w:id="979" w:name="_Toc75356865"/>
      <w:bookmarkStart w:id="980" w:name="_Toc75356956"/>
      <w:bookmarkStart w:id="981" w:name="_Toc75585037"/>
      <w:bookmarkStart w:id="982" w:name="_Toc75585330"/>
      <w:r>
        <w:t>3.7 Gantt Diagram</w:t>
      </w:r>
      <w:bookmarkEnd w:id="978"/>
      <w:bookmarkEnd w:id="979"/>
      <w:bookmarkEnd w:id="980"/>
      <w:bookmarkEnd w:id="981"/>
      <w:bookmarkEnd w:id="982"/>
    </w:p>
    <w:p w14:paraId="59EF1FB9" w14:textId="77777777" w:rsidR="004678AB" w:rsidRDefault="00310D3E">
      <w:pPr>
        <w:rPr>
          <w:rFonts w:ascii="Arial" w:hAnsi="Arial"/>
          <w:sz w:val="24"/>
          <w:szCs w:val="24"/>
        </w:rPr>
      </w:pPr>
      <w:r>
        <w:rPr>
          <w:rFonts w:ascii="Arial" w:hAnsi="Arial"/>
          <w:sz w:val="24"/>
          <w:szCs w:val="24"/>
        </w:rPr>
        <w:t xml:space="preserve"> The Gantt diagram is commonly used in </w:t>
      </w:r>
      <w:ins w:id="983" w:author="Pubsure" w:date="2021-06-24T07:50:00Z">
        <w:r>
          <w:rPr>
            <w:rFonts w:ascii="Arial" w:hAnsi="Arial"/>
            <w:sz w:val="24"/>
            <w:szCs w:val="24"/>
          </w:rPr>
          <w:t>project</w:t>
        </w:r>
      </w:ins>
      <w:del w:id="984" w:author="Pubsure" w:date="2021-06-24T07:50:00Z">
        <w:r>
          <w:rPr>
            <w:rFonts w:ascii="Arial" w:hAnsi="Arial"/>
            <w:sz w:val="24"/>
            <w:szCs w:val="24"/>
          </w:rPr>
          <w:delText>the</w:delText>
        </w:r>
      </w:del>
      <w:r>
        <w:rPr>
          <w:rFonts w:ascii="Arial" w:hAnsi="Arial"/>
          <w:sz w:val="24"/>
          <w:szCs w:val="24"/>
        </w:rPr>
        <w:t xml:space="preserve"> management</w:t>
      </w:r>
      <w:del w:id="985" w:author="Pubsure" w:date="2021-06-24T07:50:00Z">
        <w:r>
          <w:rPr>
            <w:rFonts w:ascii="Arial" w:hAnsi="Arial"/>
            <w:sz w:val="24"/>
            <w:szCs w:val="24"/>
          </w:rPr>
          <w:delText xml:space="preserve"> of a project</w:delText>
        </w:r>
      </w:del>
      <w:r>
        <w:rPr>
          <w:rFonts w:ascii="Arial" w:hAnsi="Arial"/>
          <w:sz w:val="24"/>
          <w:szCs w:val="24"/>
        </w:rPr>
        <w:t xml:space="preserve">. </w:t>
      </w:r>
      <w:ins w:id="986" w:author="Pubsure" w:date="2021-06-24T07:50:00Z">
        <w:r>
          <w:rPr>
            <w:rFonts w:ascii="Arial" w:hAnsi="Arial"/>
            <w:sz w:val="24"/>
            <w:szCs w:val="24"/>
          </w:rPr>
          <w:t>It</w:t>
        </w:r>
      </w:ins>
      <w:del w:id="987" w:author="Pubsure" w:date="2021-06-24T07:50:00Z">
        <w:r>
          <w:rPr>
            <w:rFonts w:ascii="Arial" w:hAnsi="Arial"/>
            <w:sz w:val="24"/>
            <w:szCs w:val="24"/>
          </w:rPr>
          <w:delText>it</w:delText>
        </w:r>
      </w:del>
      <w:r>
        <w:rPr>
          <w:rFonts w:ascii="Arial" w:hAnsi="Arial"/>
          <w:sz w:val="24"/>
          <w:szCs w:val="24"/>
        </w:rPr>
        <w:t xml:space="preserve"> allows </w:t>
      </w:r>
      <w:del w:id="988" w:author="Pubsure" w:date="2021-06-24T07:50:00Z">
        <w:r>
          <w:rPr>
            <w:rFonts w:ascii="Arial" w:hAnsi="Arial"/>
            <w:sz w:val="24"/>
            <w:szCs w:val="24"/>
          </w:rPr>
          <w:delText xml:space="preserve">to </w:delText>
        </w:r>
      </w:del>
      <w:ins w:id="989" w:author="Pubsure" w:date="2021-06-24T07:50:00Z">
        <w:r>
          <w:rPr>
            <w:rFonts w:ascii="Arial" w:hAnsi="Arial"/>
            <w:sz w:val="24"/>
            <w:szCs w:val="24"/>
          </w:rPr>
          <w:t>representation</w:t>
        </w:r>
      </w:ins>
      <w:del w:id="990" w:author="Pubsure" w:date="2021-06-24T07:50:00Z">
        <w:r>
          <w:rPr>
            <w:rFonts w:ascii="Arial" w:hAnsi="Arial"/>
            <w:sz w:val="24"/>
            <w:szCs w:val="24"/>
          </w:rPr>
          <w:delText>represent</w:delText>
        </w:r>
      </w:del>
      <w:r>
        <w:rPr>
          <w:rFonts w:ascii="Arial" w:hAnsi="Arial"/>
          <w:sz w:val="24"/>
          <w:szCs w:val="24"/>
        </w:rPr>
        <w:t xml:space="preserve"> </w:t>
      </w:r>
      <w:ins w:id="991" w:author="Pubsure" w:date="2021-06-24T07:50:00Z">
        <w:r>
          <w:rPr>
            <w:rFonts w:ascii="Arial" w:hAnsi="Arial"/>
            <w:sz w:val="24"/>
            <w:szCs w:val="24"/>
          </w:rPr>
          <w:t xml:space="preserve">of </w:t>
        </w:r>
      </w:ins>
      <w:r>
        <w:rPr>
          <w:rFonts w:ascii="Arial" w:hAnsi="Arial"/>
          <w:sz w:val="24"/>
          <w:szCs w:val="24"/>
        </w:rPr>
        <w:t xml:space="preserve">the state of progress over time of the different activities (sprints in our case) constituting a project visually. The column on the left lists the tasks to be performed, while the columns on the right represent the time units. Each task </w:t>
      </w:r>
      <w:ins w:id="992" w:author="Pubsure" w:date="2021-06-24T07:50:00Z">
        <w:r>
          <w:rPr>
            <w:rFonts w:ascii="Arial" w:hAnsi="Arial"/>
            <w:sz w:val="24"/>
            <w:szCs w:val="24"/>
          </w:rPr>
          <w:t>was</w:t>
        </w:r>
      </w:ins>
      <w:del w:id="993" w:author="Pubsure" w:date="2021-06-24T07:50:00Z">
        <w:r>
          <w:rPr>
            <w:rFonts w:ascii="Arial" w:hAnsi="Arial"/>
            <w:sz w:val="24"/>
            <w:szCs w:val="24"/>
          </w:rPr>
          <w:delText>is</w:delText>
        </w:r>
      </w:del>
      <w:r>
        <w:rPr>
          <w:rFonts w:ascii="Arial" w:hAnsi="Arial"/>
          <w:sz w:val="24"/>
          <w:szCs w:val="24"/>
        </w:rPr>
        <w:t xml:space="preserve"> materialized by a horizontal bar, whose position and length </w:t>
      </w:r>
      <w:ins w:id="994" w:author="Pubsure" w:date="2021-06-24T07:50:00Z">
        <w:r>
          <w:rPr>
            <w:rFonts w:ascii="Arial" w:hAnsi="Arial"/>
            <w:sz w:val="24"/>
            <w:szCs w:val="24"/>
          </w:rPr>
          <w:t>represented</w:t>
        </w:r>
      </w:ins>
      <w:del w:id="995" w:author="Pubsure" w:date="2021-06-24T07:50:00Z">
        <w:r>
          <w:rPr>
            <w:rFonts w:ascii="Arial" w:hAnsi="Arial"/>
            <w:sz w:val="24"/>
            <w:szCs w:val="24"/>
          </w:rPr>
          <w:delText>represent</w:delText>
        </w:r>
      </w:del>
      <w:r>
        <w:rPr>
          <w:rFonts w:ascii="Arial" w:hAnsi="Arial"/>
          <w:sz w:val="24"/>
          <w:szCs w:val="24"/>
        </w:rPr>
        <w:t xml:space="preserve"> the start date, </w:t>
      </w:r>
      <w:del w:id="996" w:author="Pubsure" w:date="2021-06-24T07:50:00Z">
        <w:r>
          <w:rPr>
            <w:rFonts w:ascii="Arial" w:hAnsi="Arial"/>
            <w:sz w:val="24"/>
            <w:szCs w:val="24"/>
          </w:rPr>
          <w:delText xml:space="preserve">the </w:delText>
        </w:r>
      </w:del>
      <w:r>
        <w:rPr>
          <w:rFonts w:ascii="Arial" w:hAnsi="Arial"/>
          <w:sz w:val="24"/>
          <w:szCs w:val="24"/>
        </w:rPr>
        <w:t>duration</w:t>
      </w:r>
      <w:ins w:id="997" w:author="Pubsure" w:date="2021-06-24T07:50:00Z">
        <w:r>
          <w:rPr>
            <w:rFonts w:ascii="Arial" w:hAnsi="Arial"/>
            <w:sz w:val="24"/>
            <w:szCs w:val="24"/>
          </w:rPr>
          <w:t>,</w:t>
        </w:r>
      </w:ins>
      <w:r>
        <w:rPr>
          <w:rFonts w:ascii="Arial" w:hAnsi="Arial"/>
          <w:sz w:val="24"/>
          <w:szCs w:val="24"/>
        </w:rPr>
        <w:t xml:space="preserve"> and </w:t>
      </w:r>
      <w:del w:id="998" w:author="Pubsure" w:date="2021-06-24T07:50:00Z">
        <w:r>
          <w:rPr>
            <w:rFonts w:ascii="Arial" w:hAnsi="Arial"/>
            <w:sz w:val="24"/>
            <w:szCs w:val="24"/>
          </w:rPr>
          <w:delText xml:space="preserve">the </w:delText>
        </w:r>
      </w:del>
      <w:r>
        <w:rPr>
          <w:rFonts w:ascii="Arial" w:hAnsi="Arial"/>
          <w:sz w:val="24"/>
          <w:szCs w:val="24"/>
        </w:rPr>
        <w:t>end date.</w:t>
      </w:r>
    </w:p>
    <w:p w14:paraId="44B91F7F" w14:textId="77777777" w:rsidR="000176A9" w:rsidRDefault="00310D3E" w:rsidP="000176A9">
      <w:pPr>
        <w:keepNext/>
      </w:pPr>
      <w:r>
        <w:rPr>
          <w:noProof/>
          <w:lang w:val="fr-FR" w:eastAsia="fr-FR"/>
        </w:rPr>
        <w:lastRenderedPageBreak/>
        <w:drawing>
          <wp:inline distT="0" distB="0" distL="0" distR="0" wp14:anchorId="68E2D465" wp14:editId="60FB258B">
            <wp:extent cx="6043077" cy="5690795"/>
            <wp:effectExtent l="0" t="0" r="0" b="5155"/>
            <wp:docPr id="28" name="Picture 14"/>
            <wp:cNvGraphicFramePr/>
            <a:graphic xmlns:a="http://schemas.openxmlformats.org/drawingml/2006/main">
              <a:graphicData uri="http://schemas.openxmlformats.org/drawingml/2006/picture">
                <pic:pic xmlns:pic="http://schemas.openxmlformats.org/drawingml/2006/picture">
                  <pic:nvPicPr>
                    <pic:cNvPr id="250211770" name=""/>
                    <pic:cNvPicPr/>
                  </pic:nvPicPr>
                  <pic:blipFill>
                    <a:blip r:embed="rId38"/>
                    <a:stretch>
                      <a:fillRect/>
                    </a:stretch>
                  </pic:blipFill>
                  <pic:spPr>
                    <a:xfrm>
                      <a:off x="0" y="0"/>
                      <a:ext cx="6043077" cy="5690795"/>
                    </a:xfrm>
                    <a:prstGeom prst="rect">
                      <a:avLst/>
                    </a:prstGeom>
                    <a:noFill/>
                    <a:ln>
                      <a:noFill/>
                    </a:ln>
                  </pic:spPr>
                </pic:pic>
              </a:graphicData>
            </a:graphic>
          </wp:inline>
        </w:drawing>
      </w:r>
    </w:p>
    <w:p w14:paraId="45A0E7CE" w14:textId="1F408236" w:rsidR="004678AB" w:rsidRDefault="000176A9" w:rsidP="000176A9">
      <w:pPr>
        <w:pStyle w:val="Caption"/>
        <w:ind w:left="1440" w:firstLine="720"/>
      </w:pPr>
      <w:bookmarkStart w:id="999" w:name="_Toc75590996"/>
      <w:r>
        <w:t xml:space="preserve">Figure </w:t>
      </w:r>
      <w:fldSimple w:instr=" STYLEREF 1 \s ">
        <w:r w:rsidR="00EF19DC">
          <w:rPr>
            <w:noProof/>
            <w:cs/>
          </w:rPr>
          <w:t>‎</w:t>
        </w:r>
        <w:r w:rsidR="00EF19DC">
          <w:rPr>
            <w:noProof/>
          </w:rPr>
          <w:t>3</w:t>
        </w:r>
      </w:fldSimple>
      <w:r w:rsidR="00921914">
        <w:t>.</w:t>
      </w:r>
      <w:fldSimple w:instr=" SEQ Figure \* ARABIC \s 1 ">
        <w:r w:rsidR="00EF19DC">
          <w:rPr>
            <w:noProof/>
          </w:rPr>
          <w:t>15</w:t>
        </w:r>
      </w:fldSimple>
      <w:r w:rsidRPr="000176A9">
        <w:t>:Gantt Diagram</w:t>
      </w:r>
      <w:bookmarkEnd w:id="999"/>
    </w:p>
    <w:p w14:paraId="45478062" w14:textId="77777777" w:rsidR="004678AB" w:rsidRDefault="004678AB"/>
    <w:p w14:paraId="631509E3" w14:textId="77777777" w:rsidR="004678AB" w:rsidRDefault="00310D3E">
      <w:pPr>
        <w:pStyle w:val="Heading2"/>
      </w:pPr>
      <w:bookmarkStart w:id="1000" w:name="_Toc75356626"/>
      <w:bookmarkStart w:id="1001" w:name="_Toc75356866"/>
      <w:bookmarkStart w:id="1002" w:name="_Toc75356957"/>
      <w:bookmarkStart w:id="1003" w:name="_Toc75585038"/>
      <w:bookmarkStart w:id="1004" w:name="_Toc75585331"/>
      <w:r>
        <w:t>3.8 Conclusion</w:t>
      </w:r>
      <w:bookmarkEnd w:id="1000"/>
      <w:bookmarkEnd w:id="1001"/>
      <w:bookmarkEnd w:id="1002"/>
      <w:bookmarkEnd w:id="1003"/>
      <w:bookmarkEnd w:id="1004"/>
    </w:p>
    <w:p w14:paraId="392944F3" w14:textId="77777777" w:rsidR="004678AB" w:rsidRDefault="00310D3E">
      <w:r>
        <w:rPr>
          <w:rFonts w:ascii="Arial" w:hAnsi="Arial"/>
          <w:sz w:val="24"/>
          <w:szCs w:val="24"/>
        </w:rPr>
        <w:t xml:space="preserve">In this </w:t>
      </w:r>
      <w:ins w:id="1005" w:author="Pubsure" w:date="2021-06-24T07:50:00Z">
        <w:r>
          <w:rPr>
            <w:rFonts w:ascii="Arial" w:hAnsi="Arial"/>
            <w:sz w:val="24"/>
            <w:szCs w:val="24"/>
          </w:rPr>
          <w:t>chapter</w:t>
        </w:r>
      </w:ins>
      <w:del w:id="1006" w:author="Pubsure" w:date="2021-06-24T07:50:00Z">
        <w:r>
          <w:rPr>
            <w:rFonts w:ascii="Arial" w:hAnsi="Arial"/>
            <w:sz w:val="24"/>
            <w:szCs w:val="24"/>
          </w:rPr>
          <w:delText>Chapter</w:delText>
        </w:r>
      </w:del>
      <w:ins w:id="1007" w:author="Pubsure" w:date="2021-06-24T07:50:00Z">
        <w:r>
          <w:rPr>
            <w:rFonts w:ascii="Arial" w:hAnsi="Arial"/>
            <w:sz w:val="24"/>
            <w:szCs w:val="24"/>
          </w:rPr>
          <w:t>,</w:t>
        </w:r>
      </w:ins>
      <w:r>
        <w:rPr>
          <w:rFonts w:ascii="Arial" w:hAnsi="Arial"/>
          <w:sz w:val="24"/>
          <w:szCs w:val="24"/>
        </w:rPr>
        <w:t xml:space="preserve"> we presented the design pattern that we followed, as well as the physical and logical architecture, </w:t>
      </w:r>
      <w:ins w:id="1008" w:author="Pubsure" w:date="2021-06-24T07:50:00Z">
        <w:r>
          <w:rPr>
            <w:rFonts w:ascii="Arial" w:hAnsi="Arial"/>
            <w:sz w:val="24"/>
            <w:szCs w:val="24"/>
          </w:rPr>
          <w:t xml:space="preserve">and </w:t>
        </w:r>
      </w:ins>
      <w:r>
        <w:rPr>
          <w:rFonts w:ascii="Arial" w:hAnsi="Arial"/>
          <w:sz w:val="24"/>
          <w:szCs w:val="24"/>
        </w:rPr>
        <w:t xml:space="preserve">then </w:t>
      </w:r>
      <w:del w:id="1009" w:author="Pubsure" w:date="2021-06-24T07:50:00Z">
        <w:r>
          <w:rPr>
            <w:rFonts w:ascii="Arial" w:hAnsi="Arial"/>
            <w:sz w:val="24"/>
            <w:szCs w:val="24"/>
          </w:rPr>
          <w:delText xml:space="preserve">we </w:delText>
        </w:r>
      </w:del>
      <w:r>
        <w:rPr>
          <w:rFonts w:ascii="Arial" w:hAnsi="Arial"/>
          <w:sz w:val="24"/>
          <w:szCs w:val="24"/>
        </w:rPr>
        <w:t xml:space="preserve">moved on to present </w:t>
      </w:r>
      <w:ins w:id="1010" w:author="Pubsure" w:date="2021-06-24T07:50:00Z">
        <w:r>
          <w:rPr>
            <w:rFonts w:ascii="Arial" w:hAnsi="Arial"/>
            <w:sz w:val="24"/>
            <w:szCs w:val="24"/>
          </w:rPr>
          <w:t>a</w:t>
        </w:r>
      </w:ins>
      <w:del w:id="1011" w:author="Pubsure" w:date="2021-06-24T07:50:00Z">
        <w:r>
          <w:rPr>
            <w:rFonts w:ascii="Arial" w:hAnsi="Arial"/>
            <w:sz w:val="24"/>
            <w:szCs w:val="24"/>
          </w:rPr>
          <w:delText>the</w:delText>
        </w:r>
      </w:del>
      <w:r>
        <w:rPr>
          <w:rFonts w:ascii="Arial" w:hAnsi="Arial"/>
          <w:sz w:val="24"/>
          <w:szCs w:val="24"/>
        </w:rPr>
        <w:t xml:space="preserve"> different sequence diagram, followed by the general class diagram and the Gantt diagram.</w:t>
      </w:r>
    </w:p>
    <w:p w14:paraId="7F46DEF0" w14:textId="77777777" w:rsidR="004678AB" w:rsidRDefault="004678AB">
      <w:pPr>
        <w:rPr>
          <w:sz w:val="26"/>
          <w:szCs w:val="26"/>
        </w:rPr>
      </w:pPr>
    </w:p>
    <w:p w14:paraId="5CE39406" w14:textId="77777777" w:rsidR="004678AB" w:rsidRDefault="004678AB">
      <w:pPr>
        <w:pageBreakBefore/>
        <w:suppressAutoHyphens w:val="0"/>
        <w:rPr>
          <w:sz w:val="26"/>
          <w:szCs w:val="26"/>
        </w:rPr>
      </w:pPr>
    </w:p>
    <w:p w14:paraId="21B28751" w14:textId="77777777" w:rsidR="004678AB" w:rsidRDefault="00310D3E">
      <w:pPr>
        <w:pStyle w:val="Heading1"/>
      </w:pPr>
      <w:bookmarkStart w:id="1012" w:name="_Toc75356627"/>
      <w:bookmarkStart w:id="1013" w:name="_Toc75356867"/>
      <w:bookmarkStart w:id="1014" w:name="_Toc75356958"/>
      <w:bookmarkStart w:id="1015" w:name="_Toc75585039"/>
      <w:bookmarkStart w:id="1016" w:name="_Toc75585332"/>
      <w:r>
        <w:t>: Realization</w:t>
      </w:r>
      <w:bookmarkEnd w:id="1012"/>
      <w:bookmarkEnd w:id="1013"/>
      <w:bookmarkEnd w:id="1014"/>
      <w:bookmarkEnd w:id="1015"/>
      <w:bookmarkEnd w:id="1016"/>
    </w:p>
    <w:p w14:paraId="58FDFFCC" w14:textId="77777777" w:rsidR="004678AB" w:rsidRDefault="004678AB">
      <w:pPr>
        <w:rPr>
          <w:rFonts w:ascii="Bahnschrift" w:hAnsi="Bahnschrift"/>
          <w:sz w:val="48"/>
          <w:szCs w:val="48"/>
        </w:rPr>
      </w:pPr>
    </w:p>
    <w:p w14:paraId="234B18FE" w14:textId="61FC6DA0" w:rsidR="004678AB" w:rsidRDefault="00310D3E">
      <w:r>
        <w:rPr>
          <w:rFonts w:ascii="Bahnschrift" w:hAnsi="Bahnschrift"/>
          <w:sz w:val="48"/>
          <w:szCs w:val="48"/>
        </w:rPr>
        <w:t xml:space="preserve"> </w:t>
      </w:r>
      <w:bookmarkStart w:id="1017" w:name="_Toc75356628"/>
      <w:bookmarkStart w:id="1018" w:name="_Toc75356868"/>
      <w:bookmarkStart w:id="1019" w:name="_Toc75356959"/>
      <w:r>
        <w:rPr>
          <w:rStyle w:val="Heading2Char"/>
          <w:rFonts w:eastAsia="Calibri"/>
        </w:rPr>
        <w:t>4.1 Introduction</w:t>
      </w:r>
      <w:bookmarkEnd w:id="1017"/>
      <w:bookmarkEnd w:id="1018"/>
      <w:bookmarkEnd w:id="1019"/>
    </w:p>
    <w:p w14:paraId="130A809F" w14:textId="77777777" w:rsidR="004678AB" w:rsidRDefault="004678AB">
      <w:pPr>
        <w:rPr>
          <w:rFonts w:ascii="Bahnschrift" w:hAnsi="Bahnschrift"/>
          <w:sz w:val="48"/>
          <w:szCs w:val="48"/>
        </w:rPr>
      </w:pPr>
    </w:p>
    <w:p w14:paraId="14F51E05" w14:textId="77777777" w:rsidR="004678AB" w:rsidRPr="00310D3E" w:rsidRDefault="00310D3E">
      <w:pPr>
        <w:rPr>
          <w:sz w:val="24"/>
          <w:szCs w:val="24"/>
        </w:rPr>
      </w:pPr>
      <w:r w:rsidRPr="00310D3E">
        <w:rPr>
          <w:rFonts w:ascii="Arial" w:hAnsi="Arial"/>
          <w:sz w:val="24"/>
          <w:szCs w:val="24"/>
        </w:rPr>
        <w:t>In every craftsmanship, the quality of the tools plays a decisive role in the quality of the product, and it</w:t>
      </w:r>
      <w:ins w:id="1020" w:author="Pubsure" w:date="2021-06-24T07:50:00Z">
        <w:r w:rsidRPr="00310D3E">
          <w:rPr>
            <w:rFonts w:ascii="Arial" w:hAnsi="Arial"/>
            <w:sz w:val="24"/>
            <w:szCs w:val="24"/>
          </w:rPr>
          <w:t xml:space="preserve"> is</w:t>
        </w:r>
      </w:ins>
      <w:del w:id="1021" w:author="Pubsure" w:date="2021-06-24T07:50:00Z">
        <w:r w:rsidRPr="00310D3E">
          <w:rPr>
            <w:rFonts w:ascii="Arial" w:hAnsi="Arial"/>
            <w:sz w:val="24"/>
            <w:szCs w:val="24"/>
          </w:rPr>
          <w:delText>’s</w:delText>
        </w:r>
      </w:del>
      <w:r w:rsidRPr="00310D3E">
        <w:rPr>
          <w:rFonts w:ascii="Arial" w:hAnsi="Arial"/>
          <w:sz w:val="24"/>
          <w:szCs w:val="24"/>
        </w:rPr>
        <w:t xml:space="preserve"> the same in software development. </w:t>
      </w:r>
      <w:ins w:id="1022" w:author="Pubsure" w:date="2021-06-24T07:50:00Z">
        <w:r w:rsidRPr="00310D3E">
          <w:rPr>
            <w:rFonts w:ascii="Arial" w:hAnsi="Arial"/>
            <w:sz w:val="24"/>
            <w:szCs w:val="24"/>
          </w:rPr>
          <w:t>This</w:t>
        </w:r>
      </w:ins>
      <w:del w:id="1023" w:author="Pubsure" w:date="2021-06-24T07:50:00Z">
        <w:r w:rsidRPr="00310D3E">
          <w:rPr>
            <w:rFonts w:ascii="Arial" w:hAnsi="Arial"/>
            <w:sz w:val="24"/>
            <w:szCs w:val="24"/>
          </w:rPr>
          <w:delText>That</w:delText>
        </w:r>
      </w:del>
      <w:ins w:id="1024" w:author="Pubsure" w:date="2021-06-24T07:50:00Z">
        <w:r w:rsidRPr="00310D3E">
          <w:rPr>
            <w:rFonts w:ascii="Arial" w:hAnsi="Arial"/>
            <w:sz w:val="24"/>
            <w:szCs w:val="24"/>
          </w:rPr>
          <w:t xml:space="preserve"> is</w:t>
        </w:r>
      </w:ins>
      <w:del w:id="1025" w:author="Pubsure" w:date="2021-06-24T07:50:00Z">
        <w:r w:rsidRPr="00310D3E">
          <w:rPr>
            <w:rFonts w:ascii="Arial" w:hAnsi="Arial"/>
            <w:sz w:val="24"/>
            <w:szCs w:val="24"/>
          </w:rPr>
          <w:delText>’s</w:delText>
        </w:r>
      </w:del>
      <w:r w:rsidRPr="00310D3E">
        <w:rPr>
          <w:rFonts w:ascii="Arial" w:hAnsi="Arial"/>
          <w:sz w:val="24"/>
          <w:szCs w:val="24"/>
        </w:rPr>
        <w:t xml:space="preserve"> why the choice of programming tools needs to be made after an in-depth study of these tools.</w:t>
      </w:r>
    </w:p>
    <w:p w14:paraId="1A8D5985" w14:textId="77777777" w:rsidR="004678AB" w:rsidRPr="00310D3E" w:rsidRDefault="00310D3E">
      <w:pPr>
        <w:rPr>
          <w:rFonts w:ascii="Arial" w:hAnsi="Arial"/>
          <w:sz w:val="24"/>
          <w:szCs w:val="24"/>
        </w:rPr>
      </w:pPr>
      <w:r w:rsidRPr="00310D3E">
        <w:rPr>
          <w:rFonts w:ascii="Arial" w:hAnsi="Arial"/>
          <w:sz w:val="24"/>
          <w:szCs w:val="24"/>
        </w:rPr>
        <w:t xml:space="preserve">After presenting the conceptual aspects of our project in the last chapter, we </w:t>
      </w:r>
      <w:del w:id="1026" w:author="Pubsure" w:date="2021-06-24T07:50:00Z">
        <w:r w:rsidRPr="00310D3E">
          <w:rPr>
            <w:rFonts w:ascii="Arial" w:hAnsi="Arial"/>
            <w:sz w:val="24"/>
            <w:szCs w:val="24"/>
          </w:rPr>
          <w:delText xml:space="preserve">move on to </w:delText>
        </w:r>
      </w:del>
      <w:ins w:id="1027" w:author="Pubsure" w:date="2021-06-24T07:50:00Z">
        <w:r w:rsidRPr="00310D3E">
          <w:rPr>
            <w:rFonts w:ascii="Arial" w:hAnsi="Arial"/>
            <w:sz w:val="24"/>
            <w:szCs w:val="24"/>
          </w:rPr>
          <w:t>present</w:t>
        </w:r>
      </w:ins>
      <w:del w:id="1028" w:author="Pubsure" w:date="2021-06-24T07:50:00Z">
        <w:r w:rsidRPr="00310D3E">
          <w:rPr>
            <w:rFonts w:ascii="Arial" w:hAnsi="Arial"/>
            <w:sz w:val="24"/>
            <w:szCs w:val="24"/>
          </w:rPr>
          <w:delText>presenting</w:delText>
        </w:r>
      </w:del>
      <w:r w:rsidRPr="00310D3E">
        <w:rPr>
          <w:rFonts w:ascii="Arial" w:hAnsi="Arial"/>
          <w:sz w:val="24"/>
          <w:szCs w:val="24"/>
        </w:rPr>
        <w:t xml:space="preserve"> the realization of our project </w:t>
      </w:r>
      <w:del w:id="1029" w:author="Pubsure" w:date="2021-06-24T07:50:00Z">
        <w:r w:rsidRPr="00310D3E">
          <w:rPr>
            <w:rFonts w:ascii="Arial" w:hAnsi="Arial"/>
            <w:sz w:val="24"/>
            <w:szCs w:val="24"/>
          </w:rPr>
          <w:delText xml:space="preserve">in this one </w:delText>
        </w:r>
      </w:del>
      <w:r w:rsidRPr="00310D3E">
        <w:rPr>
          <w:rFonts w:ascii="Arial" w:hAnsi="Arial"/>
          <w:sz w:val="24"/>
          <w:szCs w:val="24"/>
        </w:rPr>
        <w:t>after we present the tools that helped us bring our idea to life.</w:t>
      </w:r>
    </w:p>
    <w:p w14:paraId="3BB00388" w14:textId="77777777" w:rsidR="004678AB" w:rsidRDefault="004678AB">
      <w:pPr>
        <w:rPr>
          <w:rFonts w:ascii="Arial" w:hAnsi="Arial"/>
          <w:sz w:val="28"/>
          <w:szCs w:val="28"/>
        </w:rPr>
      </w:pPr>
    </w:p>
    <w:p w14:paraId="6A84456E" w14:textId="77777777" w:rsidR="004678AB" w:rsidRDefault="00310D3E">
      <w:pPr>
        <w:pStyle w:val="Heading2"/>
      </w:pPr>
      <w:bookmarkStart w:id="1030" w:name="_Toc75356629"/>
      <w:bookmarkStart w:id="1031" w:name="_Toc75356869"/>
      <w:bookmarkStart w:id="1032" w:name="_Toc75356960"/>
      <w:bookmarkStart w:id="1033" w:name="_Toc75585040"/>
      <w:bookmarkStart w:id="1034" w:name="_Toc75585333"/>
      <w:r>
        <w:t>4.2 Working environment and tools</w:t>
      </w:r>
      <w:bookmarkEnd w:id="1030"/>
      <w:bookmarkEnd w:id="1031"/>
      <w:bookmarkEnd w:id="1032"/>
      <w:bookmarkEnd w:id="1033"/>
      <w:bookmarkEnd w:id="1034"/>
    </w:p>
    <w:p w14:paraId="6F6882AC" w14:textId="77777777" w:rsidR="004678AB" w:rsidRDefault="004678AB">
      <w:pPr>
        <w:rPr>
          <w:rFonts w:ascii="Bahnschrift" w:hAnsi="Bahnschrift"/>
          <w:b/>
          <w:bCs/>
          <w:sz w:val="32"/>
          <w:szCs w:val="32"/>
        </w:rPr>
      </w:pPr>
    </w:p>
    <w:p w14:paraId="1769E80A" w14:textId="77777777" w:rsidR="004678AB" w:rsidRPr="00310D3E" w:rsidRDefault="00310D3E">
      <w:pPr>
        <w:rPr>
          <w:rFonts w:ascii="Arial" w:hAnsi="Arial"/>
          <w:sz w:val="24"/>
          <w:szCs w:val="24"/>
        </w:rPr>
      </w:pPr>
      <w:r w:rsidRPr="00310D3E">
        <w:rPr>
          <w:rFonts w:ascii="Arial" w:hAnsi="Arial"/>
          <w:sz w:val="24"/>
          <w:szCs w:val="24"/>
        </w:rPr>
        <w:t xml:space="preserve">In this section we will present the software and hardware environment </w:t>
      </w:r>
    </w:p>
    <w:p w14:paraId="54F77C4E" w14:textId="77777777" w:rsidR="004678AB" w:rsidRPr="00310D3E" w:rsidRDefault="004678AB">
      <w:pPr>
        <w:rPr>
          <w:rFonts w:ascii="Arial" w:hAnsi="Arial"/>
          <w:sz w:val="24"/>
          <w:szCs w:val="24"/>
        </w:rPr>
      </w:pPr>
    </w:p>
    <w:p w14:paraId="3568B0C7" w14:textId="77777777" w:rsidR="004678AB" w:rsidRPr="00310D3E" w:rsidRDefault="00310D3E">
      <w:pPr>
        <w:pStyle w:val="Heading3"/>
        <w:rPr>
          <w:sz w:val="24"/>
        </w:rPr>
      </w:pPr>
      <w:r w:rsidRPr="00310D3E">
        <w:rPr>
          <w:sz w:val="24"/>
        </w:rPr>
        <w:t xml:space="preserve"> </w:t>
      </w:r>
      <w:bookmarkStart w:id="1035" w:name="_Toc75356630"/>
      <w:bookmarkStart w:id="1036" w:name="_Toc75356870"/>
      <w:bookmarkStart w:id="1037" w:name="_Toc75356961"/>
      <w:bookmarkStart w:id="1038" w:name="_Toc75585041"/>
      <w:bookmarkStart w:id="1039" w:name="_Toc75585334"/>
      <w:r w:rsidRPr="00310D3E">
        <w:rPr>
          <w:sz w:val="24"/>
        </w:rPr>
        <w:t>4.2.1 Material Environment</w:t>
      </w:r>
      <w:bookmarkEnd w:id="1035"/>
      <w:bookmarkEnd w:id="1036"/>
      <w:bookmarkEnd w:id="1037"/>
      <w:bookmarkEnd w:id="1038"/>
      <w:bookmarkEnd w:id="1039"/>
    </w:p>
    <w:p w14:paraId="0C52801D" w14:textId="77777777" w:rsidR="004678AB" w:rsidRPr="00310D3E" w:rsidRDefault="004678AB">
      <w:pPr>
        <w:rPr>
          <w:rFonts w:ascii="Arial" w:hAnsi="Arial"/>
          <w:sz w:val="24"/>
          <w:szCs w:val="24"/>
        </w:rPr>
      </w:pPr>
    </w:p>
    <w:p w14:paraId="54098664" w14:textId="77777777" w:rsidR="004678AB" w:rsidRPr="00310D3E" w:rsidRDefault="00310D3E">
      <w:pPr>
        <w:rPr>
          <w:rFonts w:ascii="Arial" w:hAnsi="Arial"/>
          <w:sz w:val="24"/>
          <w:szCs w:val="24"/>
        </w:rPr>
      </w:pPr>
      <w:r w:rsidRPr="00310D3E">
        <w:rPr>
          <w:rFonts w:ascii="Arial" w:hAnsi="Arial"/>
          <w:sz w:val="24"/>
          <w:szCs w:val="24"/>
        </w:rPr>
        <w:t>During this project, we used a laptop characterized by the following:</w:t>
      </w:r>
    </w:p>
    <w:p w14:paraId="0C758A77"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OS: Windows 10</w:t>
      </w:r>
    </w:p>
    <w:p w14:paraId="144DAC6F"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CPU:1.70GHz Intel Core i5 four cores</w:t>
      </w:r>
    </w:p>
    <w:p w14:paraId="02DCD075"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 xml:space="preserve">RAM: 8Go </w:t>
      </w:r>
    </w:p>
    <w:p w14:paraId="6C35B978"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Hard Disk: 1000GO HDD.</w:t>
      </w:r>
    </w:p>
    <w:p w14:paraId="64192DCD" w14:textId="77777777" w:rsidR="004678AB" w:rsidRDefault="00310D3E">
      <w:pPr>
        <w:rPr>
          <w:rFonts w:ascii="Arial" w:hAnsi="Arial"/>
          <w:sz w:val="28"/>
          <w:szCs w:val="28"/>
        </w:rPr>
      </w:pPr>
      <w:r>
        <w:rPr>
          <w:rFonts w:ascii="Arial" w:hAnsi="Arial"/>
          <w:sz w:val="28"/>
          <w:szCs w:val="28"/>
        </w:rPr>
        <w:tab/>
      </w:r>
    </w:p>
    <w:p w14:paraId="5C27E92A" w14:textId="77777777" w:rsidR="000176A9" w:rsidRDefault="00310D3E" w:rsidP="000176A9">
      <w:pPr>
        <w:keepNext/>
      </w:pPr>
      <w:r>
        <w:lastRenderedPageBreak/>
        <w:t xml:space="preserve">                      </w:t>
      </w:r>
      <w:r>
        <w:rPr>
          <w:noProof/>
          <w:lang w:val="fr-FR" w:eastAsia="fr-FR"/>
        </w:rPr>
        <w:drawing>
          <wp:inline distT="0" distB="0" distL="0" distR="0" wp14:anchorId="1DDC3332" wp14:editId="23A4B5A5">
            <wp:extent cx="4886325" cy="2228850"/>
            <wp:effectExtent l="0" t="0" r="9525" b="0"/>
            <wp:docPr id="29" name="Picture 27"/>
            <wp:cNvGraphicFramePr/>
            <a:graphic xmlns:a="http://schemas.openxmlformats.org/drawingml/2006/main">
              <a:graphicData uri="http://schemas.openxmlformats.org/drawingml/2006/picture">
                <pic:pic xmlns:pic="http://schemas.openxmlformats.org/drawingml/2006/picture">
                  <pic:nvPicPr>
                    <pic:cNvPr id="2056208151" name=""/>
                    <pic:cNvPicPr/>
                  </pic:nvPicPr>
                  <pic:blipFill>
                    <a:blip r:embed="rId39"/>
                    <a:stretch>
                      <a:fillRect/>
                    </a:stretch>
                  </pic:blipFill>
                  <pic:spPr>
                    <a:xfrm>
                      <a:off x="0" y="0"/>
                      <a:ext cx="4886325" cy="2228850"/>
                    </a:xfrm>
                    <a:prstGeom prst="rect">
                      <a:avLst/>
                    </a:prstGeom>
                    <a:noFill/>
                    <a:ln>
                      <a:noFill/>
                    </a:ln>
                  </pic:spPr>
                </pic:pic>
              </a:graphicData>
            </a:graphic>
          </wp:inline>
        </w:drawing>
      </w:r>
    </w:p>
    <w:p w14:paraId="34FEEFF5" w14:textId="59DE75F3" w:rsidR="004678AB" w:rsidRDefault="000176A9" w:rsidP="000176A9">
      <w:pPr>
        <w:pStyle w:val="Caption"/>
        <w:ind w:left="1440" w:firstLine="720"/>
      </w:pPr>
      <w:bookmarkStart w:id="1040" w:name="_Toc75590997"/>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w:t>
        </w:r>
      </w:fldSimple>
      <w:r w:rsidRPr="000176A9">
        <w:t>:Computer characteristics</w:t>
      </w:r>
      <w:bookmarkEnd w:id="1040"/>
    </w:p>
    <w:p w14:paraId="7B7303E7" w14:textId="77777777" w:rsidR="004678AB" w:rsidRDefault="004678AB"/>
    <w:p w14:paraId="0669C0BD" w14:textId="77777777" w:rsidR="004678AB" w:rsidRDefault="00310D3E">
      <w:pPr>
        <w:pStyle w:val="Heading3"/>
      </w:pPr>
      <w:bookmarkStart w:id="1041" w:name="_Toc75356631"/>
      <w:bookmarkStart w:id="1042" w:name="_Toc75356871"/>
      <w:bookmarkStart w:id="1043" w:name="_Toc75356962"/>
      <w:bookmarkStart w:id="1044" w:name="_Toc75585042"/>
      <w:bookmarkStart w:id="1045" w:name="_Toc75585335"/>
      <w:r>
        <w:t>4.2.2 Software Environment</w:t>
      </w:r>
      <w:bookmarkEnd w:id="1041"/>
      <w:bookmarkEnd w:id="1042"/>
      <w:bookmarkEnd w:id="1043"/>
      <w:bookmarkEnd w:id="1044"/>
      <w:bookmarkEnd w:id="1045"/>
    </w:p>
    <w:p w14:paraId="2213C40A" w14:textId="77777777" w:rsidR="004678AB" w:rsidRDefault="004678AB">
      <w:pPr>
        <w:ind w:left="360"/>
        <w:rPr>
          <w:rFonts w:ascii="Bahnschrift" w:hAnsi="Bahnschrift"/>
          <w:b/>
          <w:bCs/>
          <w:sz w:val="28"/>
          <w:szCs w:val="28"/>
          <w:lang w:bidi="ar-TN"/>
        </w:rPr>
      </w:pPr>
    </w:p>
    <w:p w14:paraId="6B548201" w14:textId="77777777" w:rsidR="004678AB" w:rsidRPr="001D4B23" w:rsidRDefault="00310D3E">
      <w:pPr>
        <w:rPr>
          <w:rFonts w:asciiTheme="minorBidi" w:hAnsiTheme="minorBidi" w:cstheme="minorBidi"/>
          <w:sz w:val="24"/>
          <w:szCs w:val="24"/>
          <w:lang w:bidi="ar-TN"/>
        </w:rPr>
      </w:pPr>
      <w:r w:rsidRPr="001D4B23">
        <w:rPr>
          <w:rFonts w:asciiTheme="minorBidi" w:hAnsiTheme="minorBidi" w:cstheme="minorBidi"/>
          <w:sz w:val="24"/>
          <w:szCs w:val="24"/>
          <w:lang w:bidi="ar-TN"/>
        </w:rPr>
        <w:t>In this section, I will present the technologies chosen for my project:</w:t>
      </w:r>
    </w:p>
    <w:p w14:paraId="240C606B" w14:textId="77777777" w:rsidR="004678AB" w:rsidRDefault="004678AB">
      <w:pPr>
        <w:rPr>
          <w:lang w:bidi="ar-TN"/>
        </w:rPr>
      </w:pPr>
    </w:p>
    <w:p w14:paraId="09DBACAF" w14:textId="77777777" w:rsidR="004678AB" w:rsidRDefault="00310D3E">
      <w:r>
        <w:rPr>
          <w:lang w:bidi="ar-TN"/>
        </w:rPr>
        <w:t xml:space="preserve">   </w:t>
      </w:r>
      <w:r>
        <w:rPr>
          <w:b/>
          <w:bCs/>
          <w:sz w:val="28"/>
          <w:szCs w:val="28"/>
          <w:lang w:bidi="ar-TN"/>
        </w:rPr>
        <w:t>Front-End</w:t>
      </w:r>
    </w:p>
    <w:p w14:paraId="4B7C77CF" w14:textId="77777777" w:rsidR="004678AB" w:rsidRDefault="00310D3E">
      <w:r>
        <w:rPr>
          <w:rFonts w:ascii="Arial" w:hAnsi="Arial"/>
          <w:b/>
          <w:bCs/>
          <w:sz w:val="24"/>
          <w:szCs w:val="24"/>
          <w:lang w:bidi="ar-TN"/>
        </w:rPr>
        <w:t>React.js</w:t>
      </w:r>
      <w:r>
        <w:rPr>
          <w:rFonts w:ascii="Arial" w:hAnsi="Arial"/>
          <w:sz w:val="24"/>
          <w:szCs w:val="24"/>
          <w:lang w:bidi="ar-TN"/>
        </w:rPr>
        <w:t xml:space="preserve"> is an open-source, </w:t>
      </w:r>
      <w:ins w:id="1046" w:author="Pubsure" w:date="2021-06-24T07:50:00Z">
        <w:r>
          <w:rPr>
            <w:rFonts w:ascii="Arial" w:hAnsi="Arial"/>
            <w:sz w:val="24"/>
            <w:szCs w:val="24"/>
            <w:lang w:bidi="ar-TN"/>
          </w:rPr>
          <w:t>front-end</w:t>
        </w:r>
      </w:ins>
      <w:del w:id="1047" w:author="Pubsure" w:date="2021-06-24T07:50:00Z">
        <w:r>
          <w:rPr>
            <w:rFonts w:ascii="Arial" w:hAnsi="Arial"/>
            <w:sz w:val="24"/>
            <w:szCs w:val="24"/>
            <w:lang w:bidi="ar-TN"/>
          </w:rPr>
          <w:delText>front end</w:delText>
        </w:r>
      </w:del>
      <w:r>
        <w:rPr>
          <w:rFonts w:ascii="Arial" w:hAnsi="Arial"/>
          <w:sz w:val="24"/>
          <w:szCs w:val="24"/>
          <w:lang w:bidi="ar-TN"/>
        </w:rPr>
        <w:t xml:space="preserve"> JavaScript library for building user interfaces or UI components. It is maintained by Facebook and a community of </w:t>
      </w:r>
      <w:del w:id="1048" w:author="Pubsure" w:date="2021-06-24T07:50:00Z">
        <w:r>
          <w:rPr>
            <w:rFonts w:ascii="Arial" w:hAnsi="Arial"/>
            <w:sz w:val="24"/>
            <w:szCs w:val="24"/>
            <w:lang w:bidi="ar-TN"/>
          </w:rPr>
          <w:delText xml:space="preserve">individual </w:delText>
        </w:r>
      </w:del>
      <w:r>
        <w:rPr>
          <w:rFonts w:ascii="Arial" w:hAnsi="Arial"/>
          <w:sz w:val="24"/>
          <w:szCs w:val="24"/>
          <w:lang w:bidi="ar-TN"/>
        </w:rPr>
        <w:t>developers and companies.</w:t>
      </w:r>
    </w:p>
    <w:p w14:paraId="010D2FEC" w14:textId="77777777" w:rsidR="004678AB" w:rsidRDefault="00310D3E">
      <w:pPr>
        <w:rPr>
          <w:rFonts w:ascii="Arial" w:hAnsi="Arial"/>
          <w:sz w:val="24"/>
          <w:szCs w:val="24"/>
          <w:u w:val="single"/>
          <w:lang w:bidi="ar-TN"/>
        </w:rPr>
      </w:pPr>
      <w:r>
        <w:rPr>
          <w:rFonts w:ascii="Arial" w:hAnsi="Arial"/>
          <w:sz w:val="24"/>
          <w:szCs w:val="24"/>
          <w:u w:val="single"/>
          <w:lang w:bidi="ar-TN"/>
        </w:rPr>
        <w:t>Component-Based</w:t>
      </w:r>
    </w:p>
    <w:p w14:paraId="71F41D8A" w14:textId="77777777" w:rsidR="004678AB" w:rsidRDefault="00310D3E">
      <w:pPr>
        <w:rPr>
          <w:rFonts w:ascii="Arial" w:hAnsi="Arial"/>
          <w:sz w:val="24"/>
          <w:szCs w:val="24"/>
          <w:lang w:bidi="ar-TN"/>
        </w:rPr>
      </w:pPr>
      <w:r>
        <w:rPr>
          <w:rFonts w:ascii="Arial" w:hAnsi="Arial"/>
          <w:sz w:val="24"/>
          <w:szCs w:val="24"/>
          <w:lang w:bidi="ar-TN"/>
        </w:rPr>
        <w:t xml:space="preserve">React </w:t>
      </w:r>
      <w:ins w:id="1049" w:author="Pubsure" w:date="2021-06-24T07:50:00Z">
        <w:r>
          <w:rPr>
            <w:rFonts w:ascii="Arial" w:hAnsi="Arial"/>
            <w:sz w:val="24"/>
            <w:szCs w:val="24"/>
            <w:lang w:bidi="ar-TN"/>
          </w:rPr>
          <w:t>allows</w:t>
        </w:r>
      </w:ins>
      <w:del w:id="1050" w:author="Pubsure" w:date="2021-06-24T07:50:00Z">
        <w:r>
          <w:rPr>
            <w:rFonts w:ascii="Arial" w:hAnsi="Arial"/>
            <w:sz w:val="24"/>
            <w:szCs w:val="24"/>
            <w:lang w:bidi="ar-TN"/>
          </w:rPr>
          <w:delText>allow</w:delText>
        </w:r>
      </w:del>
      <w:r>
        <w:rPr>
          <w:rFonts w:ascii="Arial" w:hAnsi="Arial"/>
          <w:sz w:val="24"/>
          <w:szCs w:val="24"/>
          <w:lang w:bidi="ar-TN"/>
        </w:rPr>
        <w:t xml:space="preserve"> its users to build encapsulated components that manage their own state</w:t>
      </w:r>
      <w:ins w:id="1051" w:author="Pubsure" w:date="2021-06-24T07:50:00Z">
        <w:r>
          <w:rPr>
            <w:rFonts w:ascii="Arial" w:hAnsi="Arial"/>
            <w:sz w:val="24"/>
            <w:szCs w:val="24"/>
            <w:lang w:bidi="ar-TN"/>
          </w:rPr>
          <w:t xml:space="preserve"> and</w:t>
        </w:r>
      </w:ins>
      <w:del w:id="1052" w:author="Pubsure" w:date="2021-06-24T07:50:00Z">
        <w:r>
          <w:rPr>
            <w:rFonts w:ascii="Arial" w:hAnsi="Arial"/>
            <w:sz w:val="24"/>
            <w:szCs w:val="24"/>
            <w:lang w:bidi="ar-TN"/>
          </w:rPr>
          <w:delText>,</w:delText>
        </w:r>
      </w:del>
      <w:r>
        <w:rPr>
          <w:rFonts w:ascii="Arial" w:hAnsi="Arial"/>
          <w:sz w:val="24"/>
          <w:szCs w:val="24"/>
          <w:lang w:bidi="ar-TN"/>
        </w:rPr>
        <w:t xml:space="preserve"> then compose them to </w:t>
      </w:r>
      <w:ins w:id="1053" w:author="Pubsure" w:date="2021-06-24T07:50:00Z">
        <w:r>
          <w:rPr>
            <w:rFonts w:ascii="Arial" w:hAnsi="Arial"/>
            <w:sz w:val="24"/>
            <w:szCs w:val="24"/>
            <w:lang w:bidi="ar-TN"/>
          </w:rPr>
          <w:t>create</w:t>
        </w:r>
      </w:ins>
      <w:del w:id="1054" w:author="Pubsure" w:date="2021-06-24T07:50:00Z">
        <w:r>
          <w:rPr>
            <w:rFonts w:ascii="Arial" w:hAnsi="Arial"/>
            <w:sz w:val="24"/>
            <w:szCs w:val="24"/>
            <w:lang w:bidi="ar-TN"/>
          </w:rPr>
          <w:delText>make</w:delText>
        </w:r>
      </w:del>
      <w:r>
        <w:rPr>
          <w:rFonts w:ascii="Arial" w:hAnsi="Arial"/>
          <w:sz w:val="24"/>
          <w:szCs w:val="24"/>
          <w:lang w:bidi="ar-TN"/>
        </w:rPr>
        <w:t xml:space="preserve"> complex UIs.</w:t>
      </w:r>
    </w:p>
    <w:p w14:paraId="3D1E28CD" w14:textId="77777777" w:rsidR="004678AB" w:rsidRDefault="00310D3E">
      <w:pPr>
        <w:rPr>
          <w:rFonts w:ascii="Arial" w:hAnsi="Arial"/>
          <w:sz w:val="24"/>
          <w:szCs w:val="24"/>
          <w:u w:val="single"/>
          <w:lang w:bidi="ar-TN"/>
        </w:rPr>
      </w:pPr>
      <w:r>
        <w:rPr>
          <w:rFonts w:ascii="Arial" w:hAnsi="Arial"/>
          <w:sz w:val="24"/>
          <w:szCs w:val="24"/>
          <w:u w:val="single"/>
          <w:lang w:bidi="ar-TN"/>
        </w:rPr>
        <w:t>Declarative</w:t>
      </w:r>
    </w:p>
    <w:p w14:paraId="4910149E" w14:textId="77777777" w:rsidR="004678AB" w:rsidRDefault="00310D3E">
      <w:pPr>
        <w:rPr>
          <w:rFonts w:ascii="Arial" w:hAnsi="Arial"/>
          <w:sz w:val="24"/>
          <w:szCs w:val="24"/>
          <w:lang w:bidi="ar-TN"/>
        </w:rPr>
      </w:pPr>
      <w:r>
        <w:rPr>
          <w:rFonts w:ascii="Arial" w:hAnsi="Arial"/>
          <w:sz w:val="24"/>
          <w:szCs w:val="24"/>
          <w:lang w:bidi="ar-TN"/>
        </w:rPr>
        <w:t xml:space="preserve">React makes it painless to create </w:t>
      </w:r>
      <w:ins w:id="1055" w:author="Pubsure" w:date="2021-06-24T07:50:00Z">
        <w:r>
          <w:rPr>
            <w:rFonts w:ascii="Arial" w:hAnsi="Arial"/>
            <w:sz w:val="24"/>
            <w:szCs w:val="24"/>
          </w:rPr>
          <w:t xml:space="preserve">an </w:t>
        </w:r>
      </w:ins>
      <w:r>
        <w:rPr>
          <w:rFonts w:ascii="Arial" w:hAnsi="Arial"/>
          <w:sz w:val="24"/>
          <w:szCs w:val="24"/>
        </w:rPr>
        <w:t>intera</w:t>
      </w:r>
      <w:r>
        <w:rPr>
          <w:rFonts w:ascii="Arial" w:hAnsi="Arial"/>
          <w:sz w:val="24"/>
          <w:szCs w:val="24"/>
          <w:lang w:bidi="ar-TN"/>
        </w:rPr>
        <w:t xml:space="preserve">ctive </w:t>
      </w:r>
      <w:ins w:id="1056" w:author="Pubsure" w:date="2021-06-24T07:50:00Z">
        <w:r>
          <w:rPr>
            <w:rFonts w:ascii="Arial" w:hAnsi="Arial"/>
            <w:sz w:val="24"/>
            <w:szCs w:val="24"/>
            <w:lang w:bidi="ar-TN"/>
          </w:rPr>
          <w:t>UI</w:t>
        </w:r>
      </w:ins>
      <w:del w:id="1057" w:author="Pubsure" w:date="2021-06-24T07:50:00Z">
        <w:r>
          <w:rPr>
            <w:rFonts w:ascii="Arial" w:hAnsi="Arial"/>
            <w:sz w:val="24"/>
            <w:szCs w:val="24"/>
            <w:lang w:bidi="ar-TN"/>
          </w:rPr>
          <w:delText>UIs</w:delText>
        </w:r>
      </w:del>
      <w:r>
        <w:rPr>
          <w:rFonts w:ascii="Arial" w:hAnsi="Arial"/>
          <w:sz w:val="24"/>
          <w:szCs w:val="24"/>
          <w:lang w:bidi="ar-TN"/>
        </w:rPr>
        <w:t xml:space="preserve">. After designing simple views for each state in the application, React </w:t>
      </w:r>
      <w:del w:id="1058" w:author="Pubsure" w:date="2021-06-24T07:50:00Z">
        <w:r>
          <w:rPr>
            <w:rFonts w:ascii="Arial" w:hAnsi="Arial"/>
            <w:sz w:val="24"/>
            <w:szCs w:val="24"/>
            <w:lang w:bidi="ar-TN"/>
          </w:rPr>
          <w:delText xml:space="preserve">will </w:delText>
        </w:r>
      </w:del>
      <w:r>
        <w:rPr>
          <w:rFonts w:ascii="Arial" w:hAnsi="Arial"/>
          <w:sz w:val="24"/>
          <w:szCs w:val="24"/>
          <w:lang w:bidi="ar-TN"/>
        </w:rPr>
        <w:t xml:space="preserve">efficiently </w:t>
      </w:r>
      <w:ins w:id="1059" w:author="Pubsure" w:date="2021-06-24T07:50:00Z">
        <w:r>
          <w:rPr>
            <w:rFonts w:ascii="Arial" w:hAnsi="Arial"/>
            <w:sz w:val="24"/>
            <w:szCs w:val="24"/>
            <w:lang w:bidi="ar-TN"/>
          </w:rPr>
          <w:t>updates</w:t>
        </w:r>
      </w:ins>
      <w:del w:id="1060" w:author="Pubsure" w:date="2021-06-24T07:50:00Z">
        <w:r>
          <w:rPr>
            <w:rFonts w:ascii="Arial" w:hAnsi="Arial"/>
            <w:sz w:val="24"/>
            <w:szCs w:val="24"/>
            <w:lang w:bidi="ar-TN"/>
          </w:rPr>
          <w:delText>update</w:delText>
        </w:r>
      </w:del>
      <w:r>
        <w:rPr>
          <w:rFonts w:ascii="Arial" w:hAnsi="Arial"/>
          <w:sz w:val="24"/>
          <w:szCs w:val="24"/>
          <w:lang w:bidi="ar-TN"/>
        </w:rPr>
        <w:t xml:space="preserve"> and </w:t>
      </w:r>
      <w:ins w:id="1061" w:author="Pubsure" w:date="2021-06-24T07:50:00Z">
        <w:r>
          <w:rPr>
            <w:rFonts w:ascii="Arial" w:hAnsi="Arial"/>
            <w:sz w:val="24"/>
            <w:szCs w:val="24"/>
            <w:lang w:bidi="ar-TN"/>
          </w:rPr>
          <w:t>renders</w:t>
        </w:r>
      </w:ins>
      <w:del w:id="1062" w:author="Pubsure" w:date="2021-06-24T07:50:00Z">
        <w:r>
          <w:rPr>
            <w:rFonts w:ascii="Arial" w:hAnsi="Arial"/>
            <w:sz w:val="24"/>
            <w:szCs w:val="24"/>
            <w:lang w:bidi="ar-TN"/>
          </w:rPr>
          <w:delText>render</w:delText>
        </w:r>
      </w:del>
      <w:r>
        <w:rPr>
          <w:rFonts w:ascii="Arial" w:hAnsi="Arial"/>
          <w:sz w:val="24"/>
          <w:szCs w:val="24"/>
          <w:lang w:bidi="ar-TN"/>
        </w:rPr>
        <w:t xml:space="preserve"> just the right components when the date changes</w:t>
      </w:r>
      <w:ins w:id="1063" w:author="Pubsure" w:date="2021-06-24T07:50:00Z">
        <w:r>
          <w:rPr>
            <w:rFonts w:ascii="Arial" w:hAnsi="Arial"/>
            <w:sz w:val="24"/>
            <w:szCs w:val="24"/>
          </w:rPr>
          <w:t>.</w:t>
        </w:r>
      </w:ins>
    </w:p>
    <w:p w14:paraId="08F3CA91" w14:textId="77777777" w:rsidR="004678AB" w:rsidRDefault="00310D3E">
      <w:pPr>
        <w:rPr>
          <w:rFonts w:ascii="Arial" w:hAnsi="Arial"/>
          <w:sz w:val="24"/>
          <w:szCs w:val="24"/>
          <w:u w:val="single"/>
          <w:lang w:bidi="ar-TN"/>
        </w:rPr>
      </w:pPr>
      <w:r>
        <w:rPr>
          <w:rFonts w:ascii="Arial" w:hAnsi="Arial"/>
          <w:sz w:val="24"/>
          <w:szCs w:val="24"/>
          <w:u w:val="single"/>
          <w:lang w:bidi="ar-TN"/>
        </w:rPr>
        <w:t>Write once, Use everywhere</w:t>
      </w:r>
    </w:p>
    <w:p w14:paraId="0BAED600" w14:textId="77777777" w:rsidR="004678AB" w:rsidRDefault="00310D3E">
      <w:pPr>
        <w:rPr>
          <w:rFonts w:ascii="Arial" w:hAnsi="Arial"/>
          <w:sz w:val="24"/>
          <w:szCs w:val="24"/>
          <w:lang w:bidi="ar-TN"/>
        </w:rPr>
      </w:pPr>
      <w:r>
        <w:rPr>
          <w:rFonts w:ascii="Arial" w:hAnsi="Arial"/>
          <w:sz w:val="24"/>
          <w:szCs w:val="24"/>
          <w:lang w:bidi="ar-TN"/>
        </w:rPr>
        <w:t>React components are easily re-usable in different applications.</w:t>
      </w:r>
    </w:p>
    <w:p w14:paraId="4D546FC0" w14:textId="77777777" w:rsidR="004678AB" w:rsidRDefault="004678AB">
      <w:pPr>
        <w:rPr>
          <w:lang w:bidi="ar-TN"/>
        </w:rPr>
      </w:pPr>
    </w:p>
    <w:p w14:paraId="5F3F9E43" w14:textId="77777777" w:rsidR="000176A9" w:rsidRDefault="00310D3E" w:rsidP="000176A9">
      <w:pPr>
        <w:keepNext/>
      </w:pPr>
      <w:r>
        <w:rPr>
          <w:lang w:bidi="ar-TN"/>
        </w:rPr>
        <w:lastRenderedPageBreak/>
        <w:t xml:space="preserve">                                                              </w:t>
      </w:r>
      <w:r>
        <w:rPr>
          <w:noProof/>
          <w:lang w:val="fr-FR" w:eastAsia="fr-FR"/>
        </w:rPr>
        <w:drawing>
          <wp:inline distT="0" distB="0" distL="0" distR="0" wp14:anchorId="00D9426D" wp14:editId="29D60E04">
            <wp:extent cx="2144368" cy="1105537"/>
            <wp:effectExtent l="0" t="0" r="8282" b="0"/>
            <wp:docPr id="30" name="Picture 9"/>
            <wp:cNvGraphicFramePr/>
            <a:graphic xmlns:a="http://schemas.openxmlformats.org/drawingml/2006/main">
              <a:graphicData uri="http://schemas.openxmlformats.org/drawingml/2006/picture">
                <pic:pic xmlns:pic="http://schemas.openxmlformats.org/drawingml/2006/picture">
                  <pic:nvPicPr>
                    <pic:cNvPr id="665751671" name=""/>
                    <pic:cNvPicPr/>
                  </pic:nvPicPr>
                  <pic:blipFill>
                    <a:blip r:embed="rId40"/>
                    <a:stretch>
                      <a:fillRect/>
                    </a:stretch>
                  </pic:blipFill>
                  <pic:spPr>
                    <a:xfrm>
                      <a:off x="0" y="0"/>
                      <a:ext cx="2144368" cy="1105537"/>
                    </a:xfrm>
                    <a:prstGeom prst="rect">
                      <a:avLst/>
                    </a:prstGeom>
                    <a:noFill/>
                    <a:ln>
                      <a:noFill/>
                    </a:ln>
                  </pic:spPr>
                </pic:pic>
              </a:graphicData>
            </a:graphic>
          </wp:inline>
        </w:drawing>
      </w:r>
    </w:p>
    <w:p w14:paraId="3B5009F8" w14:textId="61EA0B54" w:rsidR="004678AB" w:rsidRDefault="000176A9" w:rsidP="000176A9">
      <w:pPr>
        <w:pStyle w:val="Caption"/>
        <w:ind w:left="2880" w:firstLine="720"/>
      </w:pPr>
      <w:bookmarkStart w:id="1064" w:name="_Toc75590998"/>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2</w:t>
        </w:r>
      </w:fldSimple>
      <w:r w:rsidRPr="000176A9">
        <w:t>:ReactJS logo</w:t>
      </w:r>
      <w:bookmarkEnd w:id="1064"/>
    </w:p>
    <w:p w14:paraId="452D8E52" w14:textId="77777777" w:rsidR="004678AB" w:rsidRDefault="004678AB">
      <w:pPr>
        <w:rPr>
          <w:lang w:bidi="ar-TN"/>
        </w:rPr>
      </w:pPr>
    </w:p>
    <w:p w14:paraId="7FB9AFCF" w14:textId="77777777" w:rsidR="004678AB" w:rsidRDefault="00310D3E">
      <w:pPr>
        <w:rPr>
          <w:rFonts w:ascii="Bahnschrift" w:hAnsi="Bahnschrift"/>
          <w:sz w:val="28"/>
          <w:szCs w:val="28"/>
          <w:lang w:bidi="ar-TN"/>
        </w:rPr>
      </w:pPr>
      <w:r>
        <w:rPr>
          <w:rFonts w:ascii="Bahnschrift" w:hAnsi="Bahnschrift"/>
          <w:sz w:val="28"/>
          <w:szCs w:val="28"/>
          <w:lang w:bidi="ar-TN"/>
        </w:rPr>
        <w:t>Redux</w:t>
      </w:r>
    </w:p>
    <w:p w14:paraId="119A981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color w:val="202122"/>
          <w:sz w:val="24"/>
          <w:szCs w:val="24"/>
          <w:shd w:val="clear" w:color="auto" w:fill="FFFFFF"/>
        </w:rPr>
        <w:t>Redux is an </w:t>
      </w:r>
      <w:hyperlink r:id="rId41" w:history="1">
        <w:r w:rsidRPr="00310D3E">
          <w:rPr>
            <w:rFonts w:asciiTheme="minorBidi" w:hAnsiTheme="minorBidi" w:cstheme="minorBidi"/>
            <w:sz w:val="24"/>
            <w:szCs w:val="24"/>
          </w:rPr>
          <w:t>open-source</w:t>
        </w:r>
      </w:hyperlink>
      <w:r w:rsidRPr="00310D3E">
        <w:rPr>
          <w:rFonts w:asciiTheme="minorBidi" w:hAnsiTheme="minorBidi" w:cstheme="minorBidi"/>
          <w:sz w:val="24"/>
          <w:szCs w:val="24"/>
        </w:rPr>
        <w:t> </w:t>
      </w:r>
      <w:hyperlink r:id="rId42" w:tooltip="JavaScript library" w:history="1">
        <w:r w:rsidRPr="00310D3E">
          <w:rPr>
            <w:rFonts w:asciiTheme="minorBidi" w:hAnsiTheme="minorBidi" w:cstheme="minorBidi"/>
            <w:sz w:val="24"/>
            <w:szCs w:val="24"/>
          </w:rPr>
          <w:t>JavaScript library</w:t>
        </w:r>
      </w:hyperlink>
      <w:r w:rsidRPr="00310D3E">
        <w:rPr>
          <w:rFonts w:asciiTheme="minorBidi" w:hAnsiTheme="minorBidi" w:cstheme="minorBidi"/>
          <w:sz w:val="24"/>
          <w:szCs w:val="24"/>
        </w:rPr>
        <w:t> </w:t>
      </w:r>
      <w:ins w:id="1065" w:author="Pubsure" w:date="2021-06-24T07:50:00Z">
        <w:r w:rsidRPr="00310D3E">
          <w:rPr>
            <w:rFonts w:asciiTheme="minorBidi" w:hAnsiTheme="minorBidi" w:cstheme="minorBidi"/>
            <w:sz w:val="24"/>
            <w:szCs w:val="24"/>
          </w:rPr>
          <w:t xml:space="preserve"> that</w:t>
        </w:r>
      </w:ins>
      <w:del w:id="1066" w:author="Pubsure" w:date="2021-06-24T07:50:00Z">
        <w:r w:rsidRPr="00310D3E">
          <w:rPr>
            <w:rFonts w:asciiTheme="minorBidi" w:hAnsiTheme="minorBidi" w:cstheme="minorBidi"/>
            <w:sz w:val="24"/>
            <w:szCs w:val="24"/>
          </w:rPr>
          <w:delText>for</w:delText>
        </w:r>
      </w:del>
      <w:r w:rsidRPr="00310D3E">
        <w:rPr>
          <w:rFonts w:asciiTheme="minorBidi" w:hAnsiTheme="minorBidi" w:cstheme="minorBidi"/>
          <w:sz w:val="24"/>
          <w:szCs w:val="24"/>
        </w:rPr>
        <w:t xml:space="preserve"> </w:t>
      </w:r>
      <w:ins w:id="1067" w:author="Pubsure" w:date="2021-06-24T07:50:00Z">
        <w:r w:rsidRPr="00310D3E">
          <w:rPr>
            <w:rFonts w:asciiTheme="minorBidi" w:hAnsiTheme="minorBidi" w:cstheme="minorBidi"/>
            <w:sz w:val="24"/>
            <w:szCs w:val="24"/>
          </w:rPr>
          <w:t>manages</w:t>
        </w:r>
      </w:ins>
      <w:del w:id="1068" w:author="Pubsure" w:date="2021-06-24T07:50:00Z">
        <w:r w:rsidRPr="00310D3E">
          <w:rPr>
            <w:rFonts w:asciiTheme="minorBidi" w:hAnsiTheme="minorBidi" w:cstheme="minorBidi"/>
            <w:sz w:val="24"/>
            <w:szCs w:val="24"/>
          </w:rPr>
          <w:delText>managing</w:delText>
        </w:r>
      </w:del>
      <w:r w:rsidRPr="00310D3E">
        <w:rPr>
          <w:rFonts w:asciiTheme="minorBidi" w:hAnsiTheme="minorBidi" w:cstheme="minorBidi"/>
          <w:sz w:val="24"/>
          <w:szCs w:val="24"/>
        </w:rPr>
        <w:t xml:space="preserve"> </w:t>
      </w:r>
      <w:ins w:id="1069" w:author="Pubsure" w:date="2021-06-24T07:50:00Z">
        <w:r w:rsidRPr="00310D3E">
          <w:rPr>
            <w:rFonts w:asciiTheme="minorBidi" w:hAnsiTheme="minorBidi" w:cstheme="minorBidi"/>
            <w:sz w:val="24"/>
            <w:szCs w:val="24"/>
          </w:rPr>
          <w:t xml:space="preserve">the </w:t>
        </w:r>
      </w:ins>
      <w:r w:rsidRPr="00310D3E">
        <w:rPr>
          <w:rFonts w:asciiTheme="minorBidi" w:hAnsiTheme="minorBidi" w:cstheme="minorBidi"/>
          <w:sz w:val="24"/>
          <w:szCs w:val="24"/>
        </w:rPr>
        <w:t>application </w:t>
      </w:r>
      <w:hyperlink r:id="rId43" w:tooltip="State (computer science)" w:history="1">
        <w:r w:rsidRPr="00310D3E">
          <w:rPr>
            <w:rFonts w:asciiTheme="minorBidi" w:hAnsiTheme="minorBidi" w:cstheme="minorBidi"/>
            <w:sz w:val="24"/>
            <w:szCs w:val="24"/>
          </w:rPr>
          <w:t>state</w:t>
        </w:r>
      </w:hyperlink>
      <w:r w:rsidRPr="00310D3E">
        <w:rPr>
          <w:rFonts w:asciiTheme="minorBidi" w:hAnsiTheme="minorBidi" w:cstheme="minorBidi"/>
          <w:sz w:val="24"/>
          <w:szCs w:val="24"/>
        </w:rPr>
        <w:t>. It is most commonly used with libraries such as </w:t>
      </w:r>
      <w:hyperlink r:id="rId44" w:tooltip="React (web framework)" w:history="1">
        <w:r w:rsidRPr="00310D3E">
          <w:rPr>
            <w:rFonts w:asciiTheme="minorBidi" w:hAnsiTheme="minorBidi" w:cstheme="minorBidi"/>
            <w:sz w:val="24"/>
            <w:szCs w:val="24"/>
          </w:rPr>
          <w:t>React</w:t>
        </w:r>
      </w:hyperlink>
      <w:r w:rsidRPr="00310D3E">
        <w:rPr>
          <w:rFonts w:asciiTheme="minorBidi" w:hAnsiTheme="minorBidi" w:cstheme="minorBidi"/>
          <w:sz w:val="24"/>
          <w:szCs w:val="24"/>
        </w:rPr>
        <w:t> or </w:t>
      </w:r>
      <w:hyperlink r:id="rId45" w:tooltip="Angular (web framework)" w:history="1">
        <w:r w:rsidRPr="00310D3E">
          <w:rPr>
            <w:rFonts w:asciiTheme="minorBidi" w:hAnsiTheme="minorBidi" w:cstheme="minorBidi"/>
            <w:sz w:val="24"/>
            <w:szCs w:val="24"/>
          </w:rPr>
          <w:t>Angular</w:t>
        </w:r>
      </w:hyperlink>
      <w:r w:rsidRPr="00310D3E">
        <w:rPr>
          <w:rFonts w:asciiTheme="minorBidi" w:hAnsiTheme="minorBidi" w:cstheme="minorBidi"/>
          <w:sz w:val="24"/>
          <w:szCs w:val="24"/>
        </w:rPr>
        <w:t> for building </w:t>
      </w:r>
      <w:hyperlink r:id="rId46" w:tooltip="User interface" w:history="1">
        <w:r w:rsidRPr="00310D3E">
          <w:rPr>
            <w:rFonts w:asciiTheme="minorBidi" w:hAnsiTheme="minorBidi" w:cstheme="minorBidi"/>
            <w:sz w:val="24"/>
            <w:szCs w:val="24"/>
          </w:rPr>
          <w:t>user interfaces</w:t>
        </w:r>
      </w:hyperlink>
      <w:r w:rsidRPr="00310D3E">
        <w:rPr>
          <w:rFonts w:asciiTheme="minorBidi" w:hAnsiTheme="minorBidi" w:cstheme="minorBidi"/>
          <w:sz w:val="24"/>
          <w:szCs w:val="24"/>
        </w:rPr>
        <w:t>. Similar to (and inspired by) Facebook's </w:t>
      </w:r>
      <w:hyperlink r:id="rId47" w:anchor="Unidirectional_data_flow" w:tooltip="React (JavaScript library)" w:history="1">
        <w:r w:rsidRPr="00310D3E">
          <w:rPr>
            <w:rFonts w:asciiTheme="minorBidi" w:hAnsiTheme="minorBidi" w:cstheme="minorBidi"/>
            <w:sz w:val="24"/>
            <w:szCs w:val="24"/>
          </w:rPr>
          <w:t>Flux architecture</w:t>
        </w:r>
      </w:hyperlink>
      <w:r w:rsidRPr="00310D3E">
        <w:rPr>
          <w:rFonts w:asciiTheme="minorBidi" w:hAnsiTheme="minorBidi" w:cstheme="minorBidi"/>
          <w:sz w:val="24"/>
          <w:szCs w:val="24"/>
        </w:rPr>
        <w:t>, it was created by Dan Abramov and Andrew Clark.</w:t>
      </w:r>
    </w:p>
    <w:p w14:paraId="1251E386" w14:textId="77777777" w:rsidR="000176A9" w:rsidRDefault="00310D3E" w:rsidP="000176A9">
      <w:pPr>
        <w:keepNext/>
        <w:ind w:left="1440" w:firstLine="720"/>
      </w:pPr>
      <w:r>
        <w:rPr>
          <w:noProof/>
          <w:lang w:val="fr-FR" w:eastAsia="fr-FR"/>
        </w:rPr>
        <w:drawing>
          <wp:inline distT="0" distB="0" distL="0" distR="0" wp14:anchorId="13E46EB2" wp14:editId="3D776D55">
            <wp:extent cx="3409989" cy="914491"/>
            <wp:effectExtent l="0" t="0" r="0" b="0"/>
            <wp:docPr id="31" name="Picture 2"/>
            <wp:cNvGraphicFramePr/>
            <a:graphic xmlns:a="http://schemas.openxmlformats.org/drawingml/2006/main">
              <a:graphicData uri="http://schemas.openxmlformats.org/drawingml/2006/picture">
                <pic:pic xmlns:pic="http://schemas.openxmlformats.org/drawingml/2006/picture">
                  <pic:nvPicPr>
                    <pic:cNvPr id="927678213" name=""/>
                    <pic:cNvPicPr/>
                  </pic:nvPicPr>
                  <pic:blipFill>
                    <a:blip r:embed="rId48"/>
                    <a:stretch>
                      <a:fillRect/>
                    </a:stretch>
                  </pic:blipFill>
                  <pic:spPr>
                    <a:xfrm>
                      <a:off x="0" y="0"/>
                      <a:ext cx="3409989" cy="914491"/>
                    </a:xfrm>
                    <a:prstGeom prst="rect">
                      <a:avLst/>
                    </a:prstGeom>
                    <a:noFill/>
                    <a:ln>
                      <a:noFill/>
                    </a:ln>
                  </pic:spPr>
                </pic:pic>
              </a:graphicData>
            </a:graphic>
          </wp:inline>
        </w:drawing>
      </w:r>
    </w:p>
    <w:p w14:paraId="72C9F9AE" w14:textId="0835E240" w:rsidR="004678AB" w:rsidRDefault="000176A9" w:rsidP="000176A9">
      <w:pPr>
        <w:pStyle w:val="Caption"/>
        <w:ind w:left="2880" w:firstLine="720"/>
      </w:pPr>
      <w:bookmarkStart w:id="1070" w:name="_Toc75590999"/>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3</w:t>
        </w:r>
      </w:fldSimple>
      <w:r w:rsidRPr="000176A9">
        <w:t>:Redux Logo</w:t>
      </w:r>
      <w:bookmarkEnd w:id="1070"/>
    </w:p>
    <w:p w14:paraId="473CD6D7" w14:textId="77777777" w:rsidR="004678AB" w:rsidRDefault="00310D3E">
      <w:pPr>
        <w:ind w:left="1440" w:firstLine="720"/>
        <w:rPr>
          <w:lang w:bidi="ar-TN"/>
        </w:rPr>
      </w:pPr>
      <w:r>
        <w:rPr>
          <w:lang w:bidi="ar-TN"/>
        </w:rPr>
        <w:tab/>
      </w:r>
      <w:r>
        <w:rPr>
          <w:lang w:bidi="ar-TN"/>
        </w:rPr>
        <w:tab/>
        <w:t xml:space="preserve"> </w:t>
      </w:r>
    </w:p>
    <w:p w14:paraId="040ADE43" w14:textId="77777777" w:rsidR="004678AB" w:rsidRDefault="00310D3E">
      <w:pPr>
        <w:ind w:left="720" w:firstLine="720"/>
        <w:rPr>
          <w:lang w:bidi="ar-TN"/>
        </w:rPr>
      </w:pPr>
      <w:r>
        <w:rPr>
          <w:lang w:bidi="ar-TN"/>
        </w:rPr>
        <w:tab/>
      </w:r>
      <w:r>
        <w:rPr>
          <w:lang w:bidi="ar-TN"/>
        </w:rPr>
        <w:tab/>
      </w:r>
    </w:p>
    <w:p w14:paraId="2FFD4FE3" w14:textId="77777777" w:rsidR="004678AB" w:rsidRDefault="00310D3E">
      <w:pPr>
        <w:rPr>
          <w:rFonts w:ascii="Bahnschrift" w:hAnsi="Bahnschrift"/>
          <w:sz w:val="32"/>
          <w:szCs w:val="32"/>
          <w:lang w:bidi="ar-TN"/>
        </w:rPr>
      </w:pPr>
      <w:r>
        <w:rPr>
          <w:rFonts w:ascii="Bahnschrift" w:hAnsi="Bahnschrift"/>
          <w:sz w:val="32"/>
          <w:szCs w:val="32"/>
          <w:lang w:bidi="ar-TN"/>
        </w:rPr>
        <w:t>Bootstrap</w:t>
      </w:r>
    </w:p>
    <w:p w14:paraId="23EE7D00" w14:textId="77777777" w:rsidR="004678AB" w:rsidRPr="00310D3E" w:rsidRDefault="00310D3E">
      <w:pPr>
        <w:rPr>
          <w:rFonts w:asciiTheme="minorBidi" w:hAnsiTheme="minorBidi" w:cstheme="minorBidi"/>
          <w:sz w:val="24"/>
          <w:szCs w:val="24"/>
        </w:rPr>
      </w:pPr>
      <w:r w:rsidRPr="00310D3E">
        <w:rPr>
          <w:rFonts w:asciiTheme="minorBidi" w:hAnsiTheme="minorBidi" w:cstheme="minorBidi"/>
          <w:b/>
          <w:bCs/>
          <w:sz w:val="24"/>
          <w:szCs w:val="24"/>
        </w:rPr>
        <w:t>Bootstrap</w:t>
      </w:r>
      <w:r w:rsidRPr="00310D3E">
        <w:rPr>
          <w:rFonts w:asciiTheme="minorBidi" w:hAnsiTheme="minorBidi" w:cstheme="minorBidi"/>
          <w:sz w:val="24"/>
          <w:szCs w:val="24"/>
        </w:rPr>
        <w:t> is a </w:t>
      </w:r>
      <w:hyperlink r:id="rId49" w:tooltip="Web navigation" w:history="1">
        <w:r w:rsidRPr="00310D3E">
          <w:rPr>
            <w:rFonts w:asciiTheme="minorBidi" w:hAnsiTheme="minorBidi" w:cstheme="minorBidi"/>
            <w:sz w:val="24"/>
            <w:szCs w:val="24"/>
          </w:rPr>
          <w:t>free and open-source</w:t>
        </w:r>
      </w:hyperlink>
      <w:r w:rsidRPr="00310D3E">
        <w:rPr>
          <w:rFonts w:asciiTheme="minorBidi" w:hAnsiTheme="minorBidi" w:cstheme="minorBidi"/>
          <w:sz w:val="24"/>
          <w:szCs w:val="24"/>
        </w:rPr>
        <w:t> </w:t>
      </w:r>
      <w:hyperlink r:id="rId50" w:history="1">
        <w:r w:rsidRPr="00310D3E">
          <w:rPr>
            <w:rFonts w:asciiTheme="minorBidi" w:hAnsiTheme="minorBidi" w:cstheme="minorBidi"/>
            <w:sz w:val="24"/>
            <w:szCs w:val="24"/>
          </w:rPr>
          <w:t>CSS framework</w:t>
        </w:r>
      </w:hyperlink>
      <w:r w:rsidRPr="00310D3E">
        <w:rPr>
          <w:rFonts w:asciiTheme="minorBidi" w:hAnsiTheme="minorBidi" w:cstheme="minorBidi"/>
          <w:sz w:val="24"/>
          <w:szCs w:val="24"/>
        </w:rPr>
        <w:t> directed at responsive, </w:t>
      </w:r>
      <w:hyperlink r:id="rId51" w:anchor="Mobile_first,_unobtrusive_JavaScript,_and_progressive_enhancement" w:tooltip="Responsive web design" w:history="1">
        <w:r w:rsidRPr="00310D3E">
          <w:rPr>
            <w:rFonts w:asciiTheme="minorBidi" w:hAnsiTheme="minorBidi" w:cstheme="minorBidi"/>
            <w:sz w:val="24"/>
            <w:szCs w:val="24"/>
          </w:rPr>
          <w:t>mobile-first</w:t>
        </w:r>
      </w:hyperlink>
      <w:r w:rsidRPr="00310D3E">
        <w:rPr>
          <w:rFonts w:asciiTheme="minorBidi" w:hAnsiTheme="minorBidi" w:cstheme="minorBidi"/>
          <w:sz w:val="24"/>
          <w:szCs w:val="24"/>
        </w:rPr>
        <w:t> </w:t>
      </w:r>
      <w:hyperlink r:id="rId52" w:tooltip="Front-end web development" w:history="1">
        <w:r w:rsidRPr="00310D3E">
          <w:rPr>
            <w:rFonts w:asciiTheme="minorBidi" w:hAnsiTheme="minorBidi" w:cstheme="minorBidi"/>
            <w:sz w:val="24"/>
            <w:szCs w:val="24"/>
          </w:rPr>
          <w:t>front-end web development</w:t>
        </w:r>
      </w:hyperlink>
      <w:r w:rsidRPr="00310D3E">
        <w:rPr>
          <w:rFonts w:asciiTheme="minorBidi" w:hAnsiTheme="minorBidi" w:cstheme="minorBidi"/>
          <w:sz w:val="24"/>
          <w:szCs w:val="24"/>
        </w:rPr>
        <w:t>. It contains </w:t>
      </w:r>
      <w:hyperlink r:id="rId53" w:tooltip="CSS framework" w:history="1">
        <w:r w:rsidRPr="00310D3E">
          <w:rPr>
            <w:rFonts w:asciiTheme="minorBidi" w:hAnsiTheme="minorBidi" w:cstheme="minorBidi"/>
            <w:sz w:val="24"/>
            <w:szCs w:val="24"/>
          </w:rPr>
          <w:t>CSS</w:t>
        </w:r>
      </w:hyperlink>
      <w:r w:rsidRPr="00310D3E">
        <w:rPr>
          <w:rFonts w:asciiTheme="minorBidi" w:hAnsiTheme="minorBidi" w:cstheme="minorBidi"/>
          <w:sz w:val="24"/>
          <w:szCs w:val="24"/>
        </w:rPr>
        <w:t>- and (optionally) </w:t>
      </w:r>
      <w:hyperlink r:id="rId54" w:history="1">
        <w:r w:rsidRPr="00310D3E">
          <w:rPr>
            <w:rFonts w:asciiTheme="minorBidi" w:hAnsiTheme="minorBidi" w:cstheme="minorBidi"/>
            <w:sz w:val="24"/>
            <w:szCs w:val="24"/>
          </w:rPr>
          <w:t>JavaScript</w:t>
        </w:r>
      </w:hyperlink>
      <w:r w:rsidRPr="00310D3E">
        <w:rPr>
          <w:rFonts w:asciiTheme="minorBidi" w:hAnsiTheme="minorBidi" w:cstheme="minorBidi"/>
          <w:sz w:val="24"/>
          <w:szCs w:val="24"/>
        </w:rPr>
        <w:t>-based design templates for </w:t>
      </w:r>
      <w:hyperlink r:id="rId55" w:anchor="Typography" w:tooltip="JavaScript" w:history="1">
        <w:r w:rsidRPr="00310D3E">
          <w:rPr>
            <w:rFonts w:asciiTheme="minorBidi" w:hAnsiTheme="minorBidi" w:cstheme="minorBidi"/>
            <w:sz w:val="24"/>
            <w:szCs w:val="24"/>
          </w:rPr>
          <w:t>typography</w:t>
        </w:r>
      </w:hyperlink>
      <w:r w:rsidRPr="00310D3E">
        <w:rPr>
          <w:rFonts w:asciiTheme="minorBidi" w:hAnsiTheme="minorBidi" w:cstheme="minorBidi"/>
          <w:sz w:val="24"/>
          <w:szCs w:val="24"/>
        </w:rPr>
        <w:t>, </w:t>
      </w:r>
      <w:hyperlink r:id="rId56" w:tooltip="Form (HTML)" w:history="1">
        <w:r w:rsidRPr="00310D3E">
          <w:rPr>
            <w:rFonts w:asciiTheme="minorBidi" w:hAnsiTheme="minorBidi" w:cstheme="minorBidi"/>
            <w:sz w:val="24"/>
            <w:szCs w:val="24"/>
          </w:rPr>
          <w:t>forms</w:t>
        </w:r>
      </w:hyperlink>
      <w:r w:rsidRPr="00310D3E">
        <w:rPr>
          <w:rFonts w:asciiTheme="minorBidi" w:hAnsiTheme="minorBidi" w:cstheme="minorBidi"/>
          <w:sz w:val="24"/>
          <w:szCs w:val="24"/>
        </w:rPr>
        <w:t>, </w:t>
      </w:r>
      <w:hyperlink r:id="rId57" w:anchor="HTML" w:tooltip="Button (computing)" w:history="1">
        <w:r w:rsidRPr="00310D3E">
          <w:rPr>
            <w:rFonts w:asciiTheme="minorBidi" w:hAnsiTheme="minorBidi" w:cstheme="minorBidi"/>
            <w:sz w:val="24"/>
            <w:szCs w:val="24"/>
          </w:rPr>
          <w:t>buttons</w:t>
        </w:r>
      </w:hyperlink>
      <w:r w:rsidRPr="00310D3E">
        <w:rPr>
          <w:rFonts w:asciiTheme="minorBidi" w:hAnsiTheme="minorBidi" w:cstheme="minorBidi"/>
          <w:sz w:val="24"/>
          <w:szCs w:val="24"/>
        </w:rPr>
        <w:t>, </w:t>
      </w:r>
      <w:hyperlink r:id="rId58" w:anchor="Local_website_navigation" w:history="1">
        <w:r w:rsidRPr="00310D3E">
          <w:rPr>
            <w:rFonts w:asciiTheme="minorBidi" w:hAnsiTheme="minorBidi" w:cstheme="minorBidi"/>
            <w:sz w:val="24"/>
            <w:szCs w:val="24"/>
          </w:rPr>
          <w:t>navigation</w:t>
        </w:r>
      </w:hyperlink>
      <w:r w:rsidRPr="00310D3E">
        <w:rPr>
          <w:rFonts w:asciiTheme="minorBidi" w:hAnsiTheme="minorBidi" w:cstheme="minorBidi"/>
          <w:sz w:val="24"/>
          <w:szCs w:val="24"/>
        </w:rPr>
        <w:t>, and other interface components.</w:t>
      </w:r>
    </w:p>
    <w:p w14:paraId="0F3E320F" w14:textId="77777777" w:rsidR="004678AB" w:rsidRPr="00310D3E" w:rsidRDefault="00310D3E">
      <w:pPr>
        <w:jc w:val="both"/>
        <w:rPr>
          <w:rFonts w:asciiTheme="minorBidi" w:hAnsiTheme="minorBidi" w:cstheme="minorBidi"/>
          <w:sz w:val="24"/>
          <w:szCs w:val="24"/>
        </w:rPr>
      </w:pPr>
      <w:r w:rsidRPr="00310D3E">
        <w:rPr>
          <w:rFonts w:asciiTheme="minorBidi" w:hAnsiTheme="minorBidi" w:cstheme="minorBidi"/>
          <w:sz w:val="24"/>
          <w:szCs w:val="24"/>
        </w:rPr>
        <w:t>As of April 2021, Bootstrap is the tenth most starred project on </w:t>
      </w:r>
      <w:hyperlink r:id="rId59" w:history="1">
        <w:r w:rsidRPr="00310D3E">
          <w:rPr>
            <w:rFonts w:asciiTheme="minorBidi" w:hAnsiTheme="minorBidi" w:cstheme="minorBidi"/>
            <w:sz w:val="24"/>
            <w:szCs w:val="24"/>
          </w:rPr>
          <w:t>GitHub</w:t>
        </w:r>
      </w:hyperlink>
      <w:r w:rsidRPr="00310D3E">
        <w:rPr>
          <w:rFonts w:asciiTheme="minorBidi" w:hAnsiTheme="minorBidi" w:cstheme="minorBidi"/>
          <w:sz w:val="24"/>
          <w:szCs w:val="24"/>
        </w:rPr>
        <w:tab/>
      </w:r>
    </w:p>
    <w:p w14:paraId="11C01CCA" w14:textId="77777777" w:rsidR="000176A9" w:rsidRDefault="00310D3E" w:rsidP="000176A9">
      <w:pPr>
        <w:keepNext/>
        <w:jc w:val="both"/>
      </w:pPr>
      <w:r>
        <w:tab/>
      </w:r>
      <w:r>
        <w:tab/>
      </w:r>
      <w:r>
        <w:tab/>
      </w:r>
      <w:r>
        <w:tab/>
        <w:t xml:space="preserve">  </w:t>
      </w:r>
      <w:r>
        <w:rPr>
          <w:noProof/>
          <w:lang w:val="fr-FR" w:eastAsia="fr-FR"/>
        </w:rPr>
        <w:drawing>
          <wp:inline distT="0" distB="0" distL="0" distR="0" wp14:anchorId="29AA1CBA" wp14:editId="5A11257D">
            <wp:extent cx="1838325" cy="1400175"/>
            <wp:effectExtent l="0" t="0" r="9525" b="9525"/>
            <wp:docPr id="32" name="Picture 3"/>
            <wp:cNvGraphicFramePr/>
            <a:graphic xmlns:a="http://schemas.openxmlformats.org/drawingml/2006/main">
              <a:graphicData uri="http://schemas.openxmlformats.org/drawingml/2006/picture">
                <pic:pic xmlns:pic="http://schemas.openxmlformats.org/drawingml/2006/picture">
                  <pic:nvPicPr>
                    <pic:cNvPr id="66514369" name=""/>
                    <pic:cNvPicPr/>
                  </pic:nvPicPr>
                  <pic:blipFill>
                    <a:blip r:embed="rId60"/>
                    <a:stretch>
                      <a:fillRect/>
                    </a:stretch>
                  </pic:blipFill>
                  <pic:spPr>
                    <a:xfrm>
                      <a:off x="0" y="0"/>
                      <a:ext cx="1838639" cy="1400414"/>
                    </a:xfrm>
                    <a:prstGeom prst="rect">
                      <a:avLst/>
                    </a:prstGeom>
                    <a:noFill/>
                    <a:ln>
                      <a:noFill/>
                    </a:ln>
                  </pic:spPr>
                </pic:pic>
              </a:graphicData>
            </a:graphic>
          </wp:inline>
        </w:drawing>
      </w:r>
    </w:p>
    <w:p w14:paraId="601320BF" w14:textId="63779071" w:rsidR="004678AB" w:rsidRPr="000176A9" w:rsidRDefault="000176A9" w:rsidP="000176A9">
      <w:pPr>
        <w:pStyle w:val="Caption"/>
        <w:ind w:left="2160" w:firstLine="720"/>
        <w:jc w:val="both"/>
      </w:pPr>
      <w:bookmarkStart w:id="1071" w:name="_Toc75591000"/>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4</w:t>
        </w:r>
      </w:fldSimple>
      <w:r w:rsidRPr="000176A9">
        <w:t>:Bootstrap Logo</w:t>
      </w:r>
      <w:bookmarkEnd w:id="1071"/>
    </w:p>
    <w:p w14:paraId="2C02D1B9" w14:textId="77777777" w:rsidR="000176A9" w:rsidRDefault="000176A9">
      <w:pPr>
        <w:jc w:val="both"/>
        <w:rPr>
          <w:rFonts w:ascii="Bahnschrift" w:hAnsi="Bahnschrift"/>
          <w:b/>
          <w:bCs/>
          <w:sz w:val="28"/>
          <w:szCs w:val="28"/>
        </w:rPr>
      </w:pPr>
    </w:p>
    <w:p w14:paraId="0F0B5462" w14:textId="49BB2838" w:rsidR="004678AB" w:rsidRDefault="00310D3E">
      <w:pPr>
        <w:jc w:val="both"/>
        <w:rPr>
          <w:rFonts w:ascii="Bahnschrift" w:hAnsi="Bahnschrift"/>
          <w:b/>
          <w:bCs/>
          <w:sz w:val="28"/>
          <w:szCs w:val="28"/>
        </w:rPr>
      </w:pPr>
      <w:r>
        <w:rPr>
          <w:rFonts w:ascii="Bahnschrift" w:hAnsi="Bahnschrift"/>
          <w:b/>
          <w:bCs/>
          <w:sz w:val="28"/>
          <w:szCs w:val="28"/>
        </w:rPr>
        <w:lastRenderedPageBreak/>
        <w:t>Reactstrap</w:t>
      </w:r>
    </w:p>
    <w:p w14:paraId="40B0EE92" w14:textId="77777777" w:rsidR="004678AB" w:rsidRPr="00825949" w:rsidRDefault="00310D3E">
      <w:pPr>
        <w:jc w:val="both"/>
        <w:rPr>
          <w:rFonts w:asciiTheme="minorBidi" w:hAnsiTheme="minorBidi" w:cstheme="minorBidi"/>
          <w:sz w:val="24"/>
          <w:szCs w:val="24"/>
        </w:rPr>
      </w:pPr>
      <w:r w:rsidRPr="00825949">
        <w:rPr>
          <w:rFonts w:asciiTheme="minorBidi" w:hAnsiTheme="minorBidi" w:cstheme="minorBidi"/>
          <w:b/>
          <w:bCs/>
          <w:color w:val="212121"/>
          <w:sz w:val="24"/>
          <w:szCs w:val="24"/>
          <w:shd w:val="clear" w:color="auto" w:fill="FFFFFF"/>
        </w:rPr>
        <w:t>Reactstrap</w:t>
      </w:r>
      <w:r w:rsidRPr="00825949">
        <w:rPr>
          <w:rFonts w:asciiTheme="minorBidi" w:hAnsiTheme="minorBidi" w:cstheme="minorBidi"/>
          <w:color w:val="212121"/>
          <w:sz w:val="24"/>
          <w:szCs w:val="24"/>
          <w:shd w:val="clear" w:color="auto" w:fill="FFFFFF"/>
        </w:rPr>
        <w:t xml:space="preserve"> is a component library for </w:t>
      </w:r>
      <w:ins w:id="1072" w:author="Pubsure" w:date="2021-06-24T07:50:00Z">
        <w:r w:rsidRPr="00825949">
          <w:rPr>
            <w:rFonts w:asciiTheme="minorBidi" w:hAnsiTheme="minorBidi" w:cstheme="minorBidi"/>
            <w:color w:val="212121"/>
            <w:sz w:val="24"/>
            <w:szCs w:val="24"/>
          </w:rPr>
          <w:t xml:space="preserve">the </w:t>
        </w:r>
        <w:r w:rsidRPr="00825949">
          <w:rPr>
            <w:rFonts w:asciiTheme="minorBidi" w:hAnsiTheme="minorBidi" w:cstheme="minorBidi"/>
            <w:color w:val="212121"/>
            <w:sz w:val="24"/>
            <w:szCs w:val="24"/>
            <w:shd w:val="clear" w:color="auto" w:fill="FFFFFF"/>
          </w:rPr>
          <w:t>reactors</w:t>
        </w:r>
      </w:ins>
      <w:del w:id="1073" w:author="Pubsure" w:date="2021-06-24T07:50:00Z">
        <w:r w:rsidRPr="00825949">
          <w:rPr>
            <w:rFonts w:asciiTheme="minorBidi" w:hAnsiTheme="minorBidi" w:cstheme="minorBidi"/>
            <w:color w:val="212121"/>
            <w:sz w:val="24"/>
            <w:szCs w:val="24"/>
            <w:shd w:val="clear" w:color="auto" w:fill="FFFFFF"/>
          </w:rPr>
          <w:delText>reactjs</w:delText>
        </w:r>
      </w:del>
      <w:r w:rsidRPr="00825949">
        <w:rPr>
          <w:rFonts w:asciiTheme="minorBidi" w:hAnsiTheme="minorBidi" w:cstheme="minorBidi"/>
          <w:color w:val="212121"/>
          <w:sz w:val="24"/>
          <w:szCs w:val="24"/>
          <w:shd w:val="clear" w:color="auto" w:fill="FFFFFF"/>
        </w:rPr>
        <w:t xml:space="preserve">. It provides inbuilt </w:t>
      </w:r>
      <w:ins w:id="1074" w:author="Pubsure" w:date="2021-06-24T07:50:00Z">
        <w:r w:rsidRPr="00825949">
          <w:rPr>
            <w:rFonts w:asciiTheme="minorBidi" w:hAnsiTheme="minorBidi" w:cstheme="minorBidi"/>
            <w:color w:val="212121"/>
            <w:sz w:val="24"/>
            <w:szCs w:val="24"/>
            <w:shd w:val="clear" w:color="auto" w:fill="FFFFFF"/>
          </w:rPr>
          <w:t>bootstrap</w:t>
        </w:r>
      </w:ins>
      <w:del w:id="1075" w:author="Pubsure" w:date="2021-06-24T07:50:00Z">
        <w:r w:rsidRPr="00825949">
          <w:rPr>
            <w:rFonts w:asciiTheme="minorBidi" w:hAnsiTheme="minorBidi" w:cstheme="minorBidi"/>
            <w:color w:val="212121"/>
            <w:sz w:val="24"/>
            <w:szCs w:val="24"/>
            <w:shd w:val="clear" w:color="auto" w:fill="FFFFFF"/>
          </w:rPr>
          <w:delText>Bootstrap</w:delText>
        </w:r>
      </w:del>
      <w:r w:rsidRPr="00825949">
        <w:rPr>
          <w:rFonts w:asciiTheme="minorBidi" w:hAnsiTheme="minorBidi" w:cstheme="minorBidi"/>
          <w:color w:val="212121"/>
          <w:sz w:val="24"/>
          <w:szCs w:val="24"/>
          <w:shd w:val="clear" w:color="auto" w:fill="FFFFFF"/>
        </w:rPr>
        <w:t xml:space="preserve"> components that make </w:t>
      </w:r>
      <w:ins w:id="1076" w:author="Pubsure" w:date="2021-06-24T07:50:00Z">
        <w:r w:rsidRPr="00825949">
          <w:rPr>
            <w:rFonts w:asciiTheme="minorBidi" w:hAnsiTheme="minorBidi" w:cstheme="minorBidi"/>
            <w:color w:val="212121"/>
            <w:sz w:val="24"/>
            <w:szCs w:val="24"/>
          </w:rPr>
          <w:t xml:space="preserve">it </w:t>
        </w:r>
      </w:ins>
      <w:r w:rsidRPr="00825949">
        <w:rPr>
          <w:rFonts w:asciiTheme="minorBidi" w:hAnsiTheme="minorBidi" w:cstheme="minorBidi"/>
          <w:color w:val="212121"/>
          <w:sz w:val="24"/>
          <w:szCs w:val="24"/>
        </w:rPr>
        <w:t>easy to create UI with its self-contained components that</w:t>
      </w:r>
      <w:del w:id="1077"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provide flexibility and inbuilt validations. Reactstrap is similar to Bootstrap, but it has self-contained components. It</w:t>
      </w:r>
      <w:ins w:id="1078" w:author="Pubsure" w:date="2021-06-24T07:50:00Z">
        <w:r w:rsidRPr="00825949">
          <w:rPr>
            <w:rFonts w:asciiTheme="minorBidi" w:hAnsiTheme="minorBidi" w:cstheme="minorBidi"/>
            <w:color w:val="212121"/>
            <w:sz w:val="24"/>
            <w:szCs w:val="24"/>
            <w:shd w:val="clear" w:color="auto" w:fill="FFFFFF"/>
          </w:rPr>
          <w:t xml:space="preserve"> is</w:t>
        </w:r>
      </w:ins>
      <w:del w:id="1079"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easy to use and </w:t>
      </w:r>
      <w:ins w:id="1080" w:author="Pubsure" w:date="2021-06-24T07:50:00Z">
        <w:r w:rsidRPr="00825949">
          <w:rPr>
            <w:rFonts w:asciiTheme="minorBidi" w:hAnsiTheme="minorBidi" w:cstheme="minorBidi"/>
            <w:color w:val="212121"/>
            <w:sz w:val="24"/>
            <w:szCs w:val="24"/>
            <w:shd w:val="clear" w:color="auto" w:fill="FFFFFF"/>
          </w:rPr>
          <w:t>supports</w:t>
        </w:r>
      </w:ins>
      <w:del w:id="1081" w:author="Pubsure" w:date="2021-06-24T07:50:00Z">
        <w:r w:rsidRPr="00825949">
          <w:rPr>
            <w:rFonts w:asciiTheme="minorBidi" w:hAnsiTheme="minorBidi" w:cstheme="minorBidi"/>
            <w:color w:val="212121"/>
            <w:sz w:val="24"/>
            <w:szCs w:val="24"/>
            <w:shd w:val="clear" w:color="auto" w:fill="FFFFFF"/>
          </w:rPr>
          <w:delText>support</w:delText>
        </w:r>
      </w:del>
      <w:r w:rsidRPr="00825949">
        <w:rPr>
          <w:rFonts w:asciiTheme="minorBidi" w:hAnsiTheme="minorBidi" w:cstheme="minorBidi"/>
          <w:color w:val="212121"/>
          <w:sz w:val="24"/>
          <w:szCs w:val="24"/>
          <w:shd w:val="clear" w:color="auto" w:fill="FFFFFF"/>
        </w:rPr>
        <w:t xml:space="preserve"> Bootstrap 4.</w:t>
      </w:r>
    </w:p>
    <w:p w14:paraId="6A44B0CA" w14:textId="77777777" w:rsidR="000176A9" w:rsidRDefault="00310D3E" w:rsidP="000176A9">
      <w:pPr>
        <w:keepNext/>
        <w:ind w:left="2880"/>
        <w:jc w:val="both"/>
      </w:pPr>
      <w:r>
        <w:rPr>
          <w:noProof/>
          <w:lang w:val="fr-FR" w:eastAsia="fr-FR"/>
        </w:rPr>
        <w:drawing>
          <wp:inline distT="0" distB="0" distL="0" distR="0" wp14:anchorId="313B9120" wp14:editId="553B49EC">
            <wp:extent cx="2314574" cy="2314574"/>
            <wp:effectExtent l="0" t="0" r="0" b="0"/>
            <wp:docPr id="33" name="Picture 4"/>
            <wp:cNvGraphicFramePr/>
            <a:graphic xmlns:a="http://schemas.openxmlformats.org/drawingml/2006/main">
              <a:graphicData uri="http://schemas.openxmlformats.org/drawingml/2006/picture">
                <pic:pic xmlns:pic="http://schemas.openxmlformats.org/drawingml/2006/picture">
                  <pic:nvPicPr>
                    <pic:cNvPr id="1929556446" name=""/>
                    <pic:cNvPicPr/>
                  </pic:nvPicPr>
                  <pic:blipFill>
                    <a:blip r:embed="rId61"/>
                    <a:stretch>
                      <a:fillRect/>
                    </a:stretch>
                  </pic:blipFill>
                  <pic:spPr>
                    <a:xfrm>
                      <a:off x="0" y="0"/>
                      <a:ext cx="2314574" cy="2314574"/>
                    </a:xfrm>
                    <a:prstGeom prst="rect">
                      <a:avLst/>
                    </a:prstGeom>
                    <a:noFill/>
                    <a:ln>
                      <a:noFill/>
                    </a:ln>
                  </pic:spPr>
                </pic:pic>
              </a:graphicData>
            </a:graphic>
          </wp:inline>
        </w:drawing>
      </w:r>
    </w:p>
    <w:p w14:paraId="5EBD2F01" w14:textId="22811ADB" w:rsidR="004678AB" w:rsidRPr="000176A9" w:rsidRDefault="000176A9" w:rsidP="000176A9">
      <w:pPr>
        <w:pStyle w:val="Caption"/>
        <w:ind w:left="2880" w:firstLine="720"/>
        <w:jc w:val="both"/>
      </w:pPr>
      <w:bookmarkStart w:id="1082" w:name="_Toc75591001"/>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5</w:t>
        </w:r>
      </w:fldSimple>
      <w:r w:rsidRPr="000176A9">
        <w:t>:Reactstrap Logo</w:t>
      </w:r>
      <w:bookmarkEnd w:id="1082"/>
    </w:p>
    <w:p w14:paraId="7D74B344" w14:textId="77777777" w:rsidR="004678AB" w:rsidRDefault="00310D3E">
      <w:pPr>
        <w:ind w:left="2880"/>
        <w:jc w:val="both"/>
      </w:pPr>
      <w:r>
        <w:tab/>
        <w:t xml:space="preserve"> </w:t>
      </w:r>
    </w:p>
    <w:p w14:paraId="010E22EE" w14:textId="77777777" w:rsidR="004678AB" w:rsidRDefault="00310D3E">
      <w:pPr>
        <w:rPr>
          <w:b/>
          <w:bCs/>
          <w:sz w:val="24"/>
          <w:szCs w:val="24"/>
          <w:lang w:bidi="ar-TN"/>
        </w:rPr>
      </w:pPr>
      <w:r>
        <w:rPr>
          <w:b/>
          <w:bCs/>
          <w:sz w:val="24"/>
          <w:szCs w:val="24"/>
          <w:lang w:bidi="ar-TN"/>
        </w:rPr>
        <w:t xml:space="preserve">   Back-End</w:t>
      </w:r>
    </w:p>
    <w:p w14:paraId="165EB53E" w14:textId="77777777" w:rsidR="004678AB" w:rsidRDefault="004678AB">
      <w:pPr>
        <w:rPr>
          <w:b/>
          <w:bCs/>
          <w:sz w:val="24"/>
          <w:szCs w:val="24"/>
          <w:lang w:bidi="ar-TN"/>
        </w:rPr>
      </w:pPr>
    </w:p>
    <w:p w14:paraId="4A5BC884" w14:textId="77777777" w:rsidR="004678AB" w:rsidRDefault="00310D3E">
      <w:r>
        <w:rPr>
          <w:b/>
          <w:bCs/>
          <w:lang w:bidi="ar-TN"/>
        </w:rPr>
        <w:t>Node.js</w:t>
      </w:r>
    </w:p>
    <w:p w14:paraId="3E284F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Node.js</w:t>
      </w:r>
      <w:r w:rsidRPr="00825949">
        <w:rPr>
          <w:rFonts w:asciiTheme="minorBidi" w:hAnsiTheme="minorBidi" w:cstheme="minorBidi"/>
          <w:sz w:val="24"/>
          <w:szCs w:val="24"/>
          <w:lang w:bidi="ar-TN"/>
        </w:rPr>
        <w:t xml:space="preserve"> is an open-source, cross-platform, back-end JavaScript runtime environment that runs on the V8 engine and executes JavaScript code outside a web </w:t>
      </w:r>
      <w:ins w:id="1083" w:author="Pubsure" w:date="2021-06-24T07:50:00Z">
        <w:r w:rsidRPr="00825949">
          <w:rPr>
            <w:rFonts w:asciiTheme="minorBidi" w:hAnsiTheme="minorBidi" w:cstheme="minorBidi"/>
            <w:sz w:val="24"/>
            <w:szCs w:val="24"/>
            <w:lang w:bidi="ar-TN"/>
          </w:rPr>
          <w:t>browser, allowing</w:t>
        </w:r>
      </w:ins>
      <w:del w:id="1084" w:author="Pubsure" w:date="2021-06-24T07:50:00Z">
        <w:r w:rsidRPr="00825949">
          <w:rPr>
            <w:rFonts w:asciiTheme="minorBidi" w:hAnsiTheme="minorBidi" w:cstheme="minorBidi"/>
            <w:sz w:val="24"/>
            <w:szCs w:val="24"/>
            <w:lang w:bidi="ar-TN"/>
          </w:rPr>
          <w:delText>browser.Node.js lets</w:delText>
        </w:r>
      </w:del>
      <w:r w:rsidRPr="00825949">
        <w:rPr>
          <w:rFonts w:asciiTheme="minorBidi" w:hAnsiTheme="minorBidi" w:cstheme="minorBidi"/>
          <w:sz w:val="24"/>
          <w:szCs w:val="24"/>
          <w:lang w:bidi="ar-TN"/>
        </w:rPr>
        <w:t xml:space="preserve"> developers </w:t>
      </w:r>
      <w:ins w:id="1085" w:author="Pubsure" w:date="2021-06-24T07:50:00Z">
        <w:r w:rsidRPr="00825949">
          <w:rPr>
            <w:rFonts w:asciiTheme="minorBidi" w:hAnsiTheme="minorBidi" w:cstheme="minorBidi"/>
            <w:sz w:val="24"/>
            <w:szCs w:val="24"/>
          </w:rPr>
          <w:t xml:space="preserve">to </w:t>
        </w:r>
      </w:ins>
      <w:r w:rsidRPr="00825949">
        <w:rPr>
          <w:rFonts w:asciiTheme="minorBidi" w:hAnsiTheme="minorBidi" w:cstheme="minorBidi"/>
          <w:sz w:val="24"/>
          <w:szCs w:val="24"/>
        </w:rPr>
        <w:t>use JavaScript to write command line tools</w:t>
      </w:r>
      <w:r w:rsidRPr="00825949">
        <w:rPr>
          <w:rFonts w:asciiTheme="minorBidi" w:hAnsiTheme="minorBidi" w:cstheme="minorBidi"/>
          <w:sz w:val="24"/>
          <w:szCs w:val="24"/>
          <w:lang w:bidi="ar-TN"/>
        </w:rPr>
        <w:t xml:space="preserve"> and </w:t>
      </w:r>
      <w:del w:id="1086" w:author="Pubsure" w:date="2021-06-24T07:50:00Z">
        <w:r w:rsidRPr="00825949">
          <w:rPr>
            <w:rFonts w:asciiTheme="minorBidi" w:hAnsiTheme="minorBidi" w:cstheme="minorBidi"/>
            <w:sz w:val="24"/>
            <w:szCs w:val="24"/>
            <w:lang w:bidi="ar-TN"/>
          </w:rPr>
          <w:delText xml:space="preserve">for </w:delText>
        </w:r>
      </w:del>
      <w:r w:rsidRPr="00825949">
        <w:rPr>
          <w:rFonts w:asciiTheme="minorBidi" w:hAnsiTheme="minorBidi" w:cstheme="minorBidi"/>
          <w:sz w:val="24"/>
          <w:szCs w:val="24"/>
          <w:lang w:bidi="ar-TN"/>
        </w:rPr>
        <w:t xml:space="preserve">server-side </w:t>
      </w:r>
      <w:ins w:id="1087" w:author="Pubsure" w:date="2021-06-24T07:50:00Z">
        <w:r w:rsidRPr="00825949">
          <w:rPr>
            <w:rFonts w:asciiTheme="minorBidi" w:hAnsiTheme="minorBidi" w:cstheme="minorBidi"/>
            <w:sz w:val="24"/>
            <w:szCs w:val="24"/>
            <w:lang w:bidi="ar-TN"/>
          </w:rPr>
          <w:t>scripting-running</w:t>
        </w:r>
      </w:ins>
      <w:del w:id="1088" w:author="Pubsure" w:date="2021-06-24T07:50:00Z">
        <w:r w:rsidRPr="00825949">
          <w:rPr>
            <w:rFonts w:asciiTheme="minorBidi" w:hAnsiTheme="minorBidi" w:cstheme="minorBidi"/>
            <w:sz w:val="24"/>
            <w:szCs w:val="24"/>
            <w:lang w:bidi="ar-TN"/>
          </w:rPr>
          <w:delText>Scripting-running</w:delText>
        </w:r>
      </w:del>
      <w:r w:rsidRPr="00825949">
        <w:rPr>
          <w:rFonts w:asciiTheme="minorBidi" w:hAnsiTheme="minorBidi" w:cstheme="minorBidi"/>
          <w:sz w:val="24"/>
          <w:szCs w:val="24"/>
          <w:lang w:bidi="ar-TN"/>
        </w:rPr>
        <w:t xml:space="preserve"> scripts server-side to produce dynamic web page content before the page is sent to the user’s web browser.</w:t>
      </w:r>
    </w:p>
    <w:p w14:paraId="2B88482D"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Node.js represents a “JavaScript everywhere ‘paradigm, unifying web-application development around a single programming language, rather than different languages for server-side and client-side scripts.</w:t>
      </w:r>
    </w:p>
    <w:p w14:paraId="318EC9AF" w14:textId="77777777" w:rsidR="000176A9" w:rsidRDefault="00310D3E" w:rsidP="000176A9">
      <w:pPr>
        <w:keepNext/>
      </w:pPr>
      <w:r>
        <w:rPr>
          <w:lang w:bidi="ar-TN"/>
        </w:rPr>
        <w:t xml:space="preserve">                                                               </w:t>
      </w:r>
      <w:r>
        <w:rPr>
          <w:noProof/>
          <w:lang w:val="fr-FR" w:eastAsia="fr-FR"/>
        </w:rPr>
        <w:drawing>
          <wp:inline distT="0" distB="0" distL="0" distR="0" wp14:anchorId="5E8FBFA5" wp14:editId="713B619A">
            <wp:extent cx="1990725" cy="1171575"/>
            <wp:effectExtent l="0" t="0" r="9525" b="9525"/>
            <wp:docPr id="34" name="Picture 10"/>
            <wp:cNvGraphicFramePr/>
            <a:graphic xmlns:a="http://schemas.openxmlformats.org/drawingml/2006/main">
              <a:graphicData uri="http://schemas.openxmlformats.org/drawingml/2006/picture">
                <pic:pic xmlns:pic="http://schemas.openxmlformats.org/drawingml/2006/picture">
                  <pic:nvPicPr>
                    <pic:cNvPr id="693455083" name=""/>
                    <pic:cNvPicPr/>
                  </pic:nvPicPr>
                  <pic:blipFill>
                    <a:blip r:embed="rId62"/>
                    <a:stretch>
                      <a:fillRect/>
                    </a:stretch>
                  </pic:blipFill>
                  <pic:spPr>
                    <a:xfrm>
                      <a:off x="0" y="0"/>
                      <a:ext cx="1991439" cy="1171995"/>
                    </a:xfrm>
                    <a:prstGeom prst="rect">
                      <a:avLst/>
                    </a:prstGeom>
                    <a:noFill/>
                    <a:ln>
                      <a:noFill/>
                    </a:ln>
                  </pic:spPr>
                </pic:pic>
              </a:graphicData>
            </a:graphic>
          </wp:inline>
        </w:drawing>
      </w:r>
    </w:p>
    <w:p w14:paraId="2645AE81" w14:textId="1722D7F8" w:rsidR="004678AB" w:rsidRDefault="00921914" w:rsidP="000176A9">
      <w:pPr>
        <w:pStyle w:val="Caption"/>
        <w:ind w:left="2160" w:firstLine="720"/>
      </w:pPr>
      <w:bookmarkStart w:id="1089" w:name="_Toc75591002"/>
      <w:r>
        <w:t xml:space="preserve">          </w:t>
      </w:r>
      <w:r w:rsidR="000176A9">
        <w:t xml:space="preserve">Figure </w:t>
      </w:r>
      <w:fldSimple w:instr=" STYLEREF 1 \s ">
        <w:r w:rsidR="00EF19DC">
          <w:rPr>
            <w:noProof/>
            <w:cs/>
          </w:rPr>
          <w:t>‎</w:t>
        </w:r>
        <w:r w:rsidR="00EF19DC">
          <w:rPr>
            <w:noProof/>
          </w:rPr>
          <w:t>4</w:t>
        </w:r>
      </w:fldSimple>
      <w:r>
        <w:t>.</w:t>
      </w:r>
      <w:fldSimple w:instr=" SEQ Figure \* ARABIC \s 1 ">
        <w:r w:rsidR="00EF19DC">
          <w:rPr>
            <w:noProof/>
          </w:rPr>
          <w:t>6</w:t>
        </w:r>
      </w:fldSimple>
      <w:r w:rsidR="000176A9" w:rsidRPr="000176A9">
        <w:t>:Node.js Logo</w:t>
      </w:r>
      <w:bookmarkEnd w:id="1089"/>
    </w:p>
    <w:p w14:paraId="0C62445E" w14:textId="33400029" w:rsidR="004678AB" w:rsidRDefault="00310D3E">
      <w:pPr>
        <w:rPr>
          <w:lang w:bidi="ar-TN"/>
        </w:rPr>
      </w:pPr>
      <w:r>
        <w:rPr>
          <w:lang w:bidi="ar-TN"/>
        </w:rPr>
        <w:tab/>
      </w:r>
      <w:r>
        <w:rPr>
          <w:lang w:bidi="ar-TN"/>
        </w:rPr>
        <w:tab/>
      </w:r>
      <w:r>
        <w:rPr>
          <w:lang w:bidi="ar-TN"/>
        </w:rPr>
        <w:tab/>
      </w:r>
      <w:r>
        <w:rPr>
          <w:lang w:bidi="ar-TN"/>
        </w:rPr>
        <w:tab/>
      </w:r>
      <w:r>
        <w:rPr>
          <w:lang w:bidi="ar-TN"/>
        </w:rPr>
        <w:tab/>
      </w:r>
      <w:r w:rsidR="00921914">
        <w:rPr>
          <w:lang w:bidi="ar-TN"/>
        </w:rPr>
        <w:t xml:space="preserve">    </w:t>
      </w:r>
      <w:r>
        <w:rPr>
          <w:lang w:bidi="ar-TN"/>
        </w:rPr>
        <w:t xml:space="preserve"> </w:t>
      </w:r>
    </w:p>
    <w:p w14:paraId="30E58CB0" w14:textId="77777777" w:rsidR="004678AB" w:rsidRDefault="004678AB">
      <w:pPr>
        <w:rPr>
          <w:lang w:bidi="ar-TN"/>
        </w:rPr>
      </w:pPr>
    </w:p>
    <w:p w14:paraId="7152FACD" w14:textId="77777777" w:rsidR="004678AB" w:rsidRDefault="004678AB">
      <w:pPr>
        <w:rPr>
          <w:lang w:bidi="ar-TN"/>
        </w:rPr>
      </w:pPr>
    </w:p>
    <w:p w14:paraId="176C7386" w14:textId="77777777" w:rsidR="004678AB" w:rsidRDefault="00310D3E">
      <w:pPr>
        <w:rPr>
          <w:b/>
          <w:bCs/>
          <w:lang w:bidi="ar-TN"/>
        </w:rPr>
      </w:pPr>
      <w:r>
        <w:rPr>
          <w:b/>
          <w:bCs/>
          <w:lang w:bidi="ar-TN"/>
        </w:rPr>
        <w:t>Express.js</w:t>
      </w:r>
    </w:p>
    <w:p w14:paraId="3698A8A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Express.js</w:t>
      </w:r>
      <w:r w:rsidRPr="00825949">
        <w:rPr>
          <w:rFonts w:asciiTheme="minorBidi" w:hAnsiTheme="minorBidi" w:cstheme="minorBidi"/>
          <w:color w:val="202122"/>
          <w:sz w:val="24"/>
          <w:szCs w:val="24"/>
          <w:shd w:val="clear" w:color="auto" w:fill="FFFFFF"/>
        </w:rPr>
        <w:t xml:space="preserve">, or </w:t>
      </w:r>
      <w:r w:rsidRPr="00825949">
        <w:rPr>
          <w:rFonts w:asciiTheme="minorBidi" w:hAnsiTheme="minorBidi" w:cstheme="minorBidi"/>
          <w:sz w:val="24"/>
          <w:szCs w:val="24"/>
        </w:rPr>
        <w:t>simply Express, is a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"https://en.wikipedia.org/wiki/Front_end_and_back_end" \o "MEAN (software bundle)" </w:instrText>
      </w:r>
      <w:r w:rsidRPr="00825949">
        <w:rPr>
          <w:rFonts w:asciiTheme="minorBidi" w:hAnsiTheme="minorBidi" w:cstheme="minorBidi"/>
          <w:sz w:val="24"/>
          <w:szCs w:val="24"/>
        </w:rPr>
        <w:fldChar w:fldCharType="separate"/>
      </w:r>
      <w:ins w:id="1090" w:author="Pubsure" w:date="2021-06-24T07:50:00Z">
        <w:r w:rsidRPr="00825949">
          <w:rPr>
            <w:rFonts w:asciiTheme="minorBidi" w:hAnsiTheme="minorBidi" w:cstheme="minorBidi"/>
            <w:sz w:val="24"/>
            <w:szCs w:val="24"/>
          </w:rPr>
          <w:t xml:space="preserve"> back-end </w:t>
        </w:r>
      </w:ins>
      <w:del w:id="1091" w:author="Pubsure" w:date="2021-06-24T07:50:00Z">
        <w:r w:rsidRPr="00825949">
          <w:rPr>
            <w:rFonts w:asciiTheme="minorBidi" w:hAnsiTheme="minorBidi" w:cstheme="minorBidi"/>
            <w:sz w:val="24"/>
            <w:szCs w:val="24"/>
          </w:rPr>
          <w:delText>back end</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w:t>
      </w:r>
      <w:hyperlink r:id="rId63" w:history="1">
        <w:r w:rsidRPr="00825949">
          <w:rPr>
            <w:rFonts w:asciiTheme="minorBidi" w:hAnsiTheme="minorBidi" w:cstheme="minorBidi"/>
            <w:sz w:val="24"/>
            <w:szCs w:val="24"/>
          </w:rPr>
          <w:t>web application framework</w:t>
        </w:r>
      </w:hyperlink>
      <w:r w:rsidRPr="00825949">
        <w:rPr>
          <w:rFonts w:asciiTheme="minorBidi" w:hAnsiTheme="minorBidi" w:cstheme="minorBidi"/>
          <w:sz w:val="24"/>
          <w:szCs w:val="24"/>
        </w:rPr>
        <w:t> for </w:t>
      </w:r>
      <w:hyperlink r:id="rId64"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 released as </w:t>
      </w:r>
      <w:hyperlink r:id="rId65" w:tooltip="Free and open-source software" w:history="1">
        <w:r w:rsidRPr="00825949">
          <w:rPr>
            <w:rFonts w:asciiTheme="minorBidi" w:hAnsiTheme="minorBidi" w:cstheme="minorBidi"/>
            <w:sz w:val="24"/>
            <w:szCs w:val="24"/>
          </w:rPr>
          <w:t>free and open-source software</w:t>
        </w:r>
      </w:hyperlink>
      <w:r w:rsidRPr="00825949">
        <w:rPr>
          <w:rFonts w:asciiTheme="minorBidi" w:hAnsiTheme="minorBidi" w:cstheme="minorBidi"/>
          <w:sz w:val="24"/>
          <w:szCs w:val="24"/>
        </w:rPr>
        <w:t> under the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"https://en.wikipedia.org/wiki/MIT_License" \o "MIT License" </w:instrText>
      </w:r>
      <w:r w:rsidRPr="00825949">
        <w:rPr>
          <w:rFonts w:asciiTheme="minorBidi" w:hAnsiTheme="minorBidi" w:cstheme="minorBidi"/>
          <w:sz w:val="24"/>
          <w:szCs w:val="24"/>
        </w:rPr>
        <w:fldChar w:fldCharType="separate"/>
      </w:r>
      <w:r w:rsidRPr="00825949">
        <w:rPr>
          <w:rFonts w:asciiTheme="minorBidi" w:hAnsiTheme="minorBidi" w:cstheme="minorBidi"/>
          <w:sz w:val="24"/>
          <w:szCs w:val="24"/>
        </w:rPr>
        <w:t xml:space="preserve">MIT </w:t>
      </w:r>
      <w:ins w:id="1092" w:author="Pubsure" w:date="2021-06-24T07:50:00Z">
        <w:r w:rsidRPr="00825949">
          <w:rPr>
            <w:rFonts w:asciiTheme="minorBidi" w:hAnsiTheme="minorBidi" w:cstheme="minorBidi"/>
            <w:sz w:val="24"/>
            <w:szCs w:val="24"/>
          </w:rPr>
          <w:t>license</w:t>
        </w:r>
      </w:ins>
      <w:del w:id="1093" w:author="Pubsure" w:date="2021-06-24T07:50:00Z">
        <w:r w:rsidRPr="00825949">
          <w:rPr>
            <w:rFonts w:asciiTheme="minorBidi" w:hAnsiTheme="minorBidi" w:cstheme="minorBidi"/>
            <w:sz w:val="24"/>
            <w:szCs w:val="24"/>
          </w:rPr>
          <w:delText>License</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xml:space="preserve">. It is designed </w:t>
      </w:r>
      <w:ins w:id="1094" w:author="Pubsure" w:date="2021-06-24T07:50:00Z">
        <w:r w:rsidRPr="00825949">
          <w:rPr>
            <w:rFonts w:asciiTheme="minorBidi" w:hAnsiTheme="minorBidi" w:cstheme="minorBidi"/>
            <w:sz w:val="24"/>
            <w:szCs w:val="24"/>
          </w:rPr>
          <w:t>to</w:t>
        </w:r>
      </w:ins>
      <w:del w:id="1095"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1096" w:author="Pubsure" w:date="2021-06-24T07:50:00Z">
        <w:r w:rsidRPr="00825949">
          <w:rPr>
            <w:rFonts w:asciiTheme="minorBidi" w:hAnsiTheme="minorBidi" w:cstheme="minorBidi"/>
            <w:sz w:val="24"/>
            <w:szCs w:val="24"/>
          </w:rPr>
          <w:t xml:space="preserve">build </w:t>
        </w:r>
      </w:ins>
      <w:del w:id="1097" w:author="Pubsure" w:date="2021-06-24T07:50:00Z">
        <w:r w:rsidRPr="00825949">
          <w:rPr>
            <w:rFonts w:asciiTheme="minorBidi" w:hAnsiTheme="minorBidi" w:cstheme="minorBidi"/>
            <w:sz w:val="24"/>
            <w:szCs w:val="24"/>
          </w:rPr>
          <w:delText>building</w:delText>
        </w:r>
      </w:del>
      <w:r w:rsidRPr="00825949">
        <w:rPr>
          <w:rFonts w:asciiTheme="minorBidi" w:hAnsiTheme="minorBidi" w:cstheme="minorBidi"/>
          <w:sz w:val="24"/>
          <w:szCs w:val="24"/>
        </w:rPr>
        <w:t> </w:t>
      </w:r>
      <w:hyperlink r:id="rId66"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sz w:val="24"/>
          <w:szCs w:val="24"/>
        </w:rPr>
        <w:t> and </w:t>
      </w:r>
      <w:hyperlink r:id="rId67" w:tooltip="API" w:history="1">
        <w:r w:rsidRPr="00825949">
          <w:rPr>
            <w:rFonts w:asciiTheme="minorBidi" w:hAnsiTheme="minorBidi" w:cstheme="minorBidi"/>
            <w:sz w:val="24"/>
            <w:szCs w:val="24"/>
          </w:rPr>
          <w:t>APIs</w:t>
        </w:r>
      </w:hyperlink>
      <w:r w:rsidRPr="00825949">
        <w:rPr>
          <w:rFonts w:asciiTheme="minorBidi" w:hAnsiTheme="minorBidi" w:cstheme="minorBidi"/>
          <w:sz w:val="24"/>
          <w:szCs w:val="24"/>
        </w:rPr>
        <w:t>.</w:t>
      </w:r>
      <w:hyperlink r:id="rId68" w:anchor="cite_note-ExpressJS-3" w:history="1">
        <w:r w:rsidRPr="00825949">
          <w:rPr>
            <w:rFonts w:asciiTheme="minorBidi" w:hAnsiTheme="minorBidi" w:cstheme="minorBidi"/>
            <w:sz w:val="24"/>
            <w:szCs w:val="24"/>
          </w:rPr>
          <w:t>[3]</w:t>
        </w:r>
      </w:hyperlink>
      <w:r w:rsidRPr="00825949">
        <w:rPr>
          <w:rFonts w:asciiTheme="minorBidi" w:hAnsiTheme="minorBidi" w:cstheme="minorBidi"/>
          <w:sz w:val="24"/>
          <w:szCs w:val="24"/>
        </w:rPr>
        <w:t> It has been called the </w:t>
      </w:r>
      <w:hyperlink r:id="rId69" w:tooltip="De facto standard" w:history="1">
        <w:r w:rsidRPr="00825949">
          <w:rPr>
            <w:rFonts w:asciiTheme="minorBidi" w:hAnsiTheme="minorBidi" w:cstheme="minorBidi"/>
            <w:sz w:val="24"/>
            <w:szCs w:val="24"/>
          </w:rPr>
          <w:t>de facto standard</w:t>
        </w:r>
      </w:hyperlink>
      <w:r w:rsidRPr="00825949">
        <w:rPr>
          <w:rFonts w:asciiTheme="minorBidi" w:hAnsiTheme="minorBidi" w:cstheme="minorBidi"/>
          <w:sz w:val="24"/>
          <w:szCs w:val="24"/>
        </w:rPr>
        <w:t> server framework for </w:t>
      </w:r>
      <w:hyperlink r:id="rId70"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w:t>
      </w:r>
      <w:hyperlink r:id="rId71" w:anchor="cite_note-4" w:history="1">
        <w:r w:rsidRPr="00825949">
          <w:rPr>
            <w:rFonts w:asciiTheme="minorBidi" w:hAnsiTheme="minorBidi" w:cstheme="minorBidi"/>
            <w:sz w:val="24"/>
            <w:szCs w:val="24"/>
          </w:rPr>
          <w:t>[4]</w:t>
        </w:r>
      </w:hyperlink>
      <w:r w:rsidRPr="00825949">
        <w:rPr>
          <w:rFonts w:asciiTheme="minorBidi" w:hAnsiTheme="minorBidi" w:cstheme="minorBidi"/>
          <w:sz w:val="24"/>
          <w:szCs w:val="24"/>
          <w:lang w:bidi="ar-TN"/>
        </w:rPr>
        <w:t xml:space="preserve">  </w:t>
      </w:r>
    </w:p>
    <w:p w14:paraId="38AEDDA6" w14:textId="77777777" w:rsidR="000176A9" w:rsidRDefault="00310D3E" w:rsidP="000176A9">
      <w:pPr>
        <w:keepNext/>
      </w:pPr>
      <w:r>
        <w:rPr>
          <w:lang w:bidi="ar-TN"/>
        </w:rPr>
        <w:t xml:space="preserve">                                                     </w:t>
      </w:r>
      <w:r>
        <w:rPr>
          <w:noProof/>
          <w:lang w:val="fr-FR" w:eastAsia="fr-FR"/>
        </w:rPr>
        <w:drawing>
          <wp:inline distT="0" distB="0" distL="0" distR="0" wp14:anchorId="6CDC18CE" wp14:editId="52B09AC9">
            <wp:extent cx="2728002" cy="827202"/>
            <wp:effectExtent l="0" t="0" r="0" b="0"/>
            <wp:docPr id="35" name="Picture 11"/>
            <wp:cNvGraphicFramePr/>
            <a:graphic xmlns:a="http://schemas.openxmlformats.org/drawingml/2006/main">
              <a:graphicData uri="http://schemas.openxmlformats.org/drawingml/2006/picture">
                <pic:pic xmlns:pic="http://schemas.openxmlformats.org/drawingml/2006/picture">
                  <pic:nvPicPr>
                    <pic:cNvPr id="1346486147" name=""/>
                    <pic:cNvPicPr/>
                  </pic:nvPicPr>
                  <pic:blipFill>
                    <a:blip r:embed="rId72"/>
                    <a:stretch>
                      <a:fillRect/>
                    </a:stretch>
                  </pic:blipFill>
                  <pic:spPr>
                    <a:xfrm>
                      <a:off x="0" y="0"/>
                      <a:ext cx="2728002" cy="827202"/>
                    </a:xfrm>
                    <a:prstGeom prst="rect">
                      <a:avLst/>
                    </a:prstGeom>
                    <a:noFill/>
                    <a:ln>
                      <a:noFill/>
                    </a:ln>
                  </pic:spPr>
                </pic:pic>
              </a:graphicData>
            </a:graphic>
          </wp:inline>
        </w:drawing>
      </w:r>
    </w:p>
    <w:p w14:paraId="198A173C" w14:textId="617C343C" w:rsidR="004678AB" w:rsidRDefault="000176A9" w:rsidP="000176A9">
      <w:pPr>
        <w:pStyle w:val="Caption"/>
        <w:ind w:left="2880" w:firstLine="720"/>
      </w:pPr>
      <w:bookmarkStart w:id="1098" w:name="_Toc75591003"/>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7</w:t>
        </w:r>
      </w:fldSimple>
      <w:r w:rsidRPr="000176A9">
        <w:t>:Express.js logo</w:t>
      </w:r>
      <w:bookmarkEnd w:id="1098"/>
    </w:p>
    <w:p w14:paraId="5651CC52" w14:textId="77777777" w:rsidR="004678AB" w:rsidRDefault="00310D3E">
      <w:pPr>
        <w:rPr>
          <w:lang w:bidi="ar-TN"/>
        </w:rPr>
      </w:pPr>
      <w:r>
        <w:rPr>
          <w:lang w:bidi="ar-TN"/>
        </w:rPr>
        <w:t xml:space="preserve">     </w:t>
      </w:r>
      <w:r>
        <w:rPr>
          <w:lang w:bidi="ar-TN"/>
        </w:rPr>
        <w:tab/>
      </w:r>
      <w:r>
        <w:rPr>
          <w:lang w:bidi="ar-TN"/>
        </w:rPr>
        <w:tab/>
      </w:r>
      <w:r>
        <w:rPr>
          <w:lang w:bidi="ar-TN"/>
        </w:rPr>
        <w:tab/>
      </w:r>
      <w:r>
        <w:rPr>
          <w:lang w:bidi="ar-TN"/>
        </w:rPr>
        <w:tab/>
      </w:r>
      <w:r>
        <w:rPr>
          <w:lang w:bidi="ar-TN"/>
        </w:rPr>
        <w:tab/>
      </w:r>
      <w:r>
        <w:rPr>
          <w:lang w:bidi="ar-TN"/>
        </w:rPr>
        <w:tab/>
        <w:t xml:space="preserve"> </w:t>
      </w:r>
    </w:p>
    <w:p w14:paraId="1B184FD1" w14:textId="77777777" w:rsidR="004678AB" w:rsidRDefault="004678AB">
      <w:pPr>
        <w:rPr>
          <w:lang w:bidi="ar-TN"/>
        </w:rPr>
      </w:pPr>
    </w:p>
    <w:p w14:paraId="0EBAB93B" w14:textId="77777777" w:rsidR="004678AB" w:rsidRDefault="00310D3E">
      <w:r>
        <w:rPr>
          <w:rFonts w:ascii="Bahnschrift" w:hAnsi="Bahnschrift"/>
          <w:b/>
          <w:bCs/>
          <w:sz w:val="28"/>
          <w:szCs w:val="28"/>
          <w:lang w:bidi="ar-TN"/>
        </w:rPr>
        <w:t xml:space="preserve"> MongoDB   </w:t>
      </w:r>
    </w:p>
    <w:p w14:paraId="2C60B7AB" w14:textId="77777777" w:rsidR="004678AB" w:rsidRPr="00825949" w:rsidRDefault="00310D3E">
      <w:pPr>
        <w:rPr>
          <w:rFonts w:asciiTheme="minorBidi" w:hAnsiTheme="minorBidi" w:cstheme="minorBidi"/>
          <w:sz w:val="24"/>
          <w:szCs w:val="24"/>
          <w:lang w:bidi="ar-TN"/>
        </w:rPr>
      </w:pPr>
      <w:ins w:id="1099"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lang w:bidi="ar-TN"/>
        </w:rPr>
        <w:t xml:space="preserve">MongoDB is a source-available cross-platform document-oriented database program. Classified as </w:t>
      </w:r>
      <w:del w:id="1100" w:author="Pubsure" w:date="2021-06-24T07:50:00Z">
        <w:r w:rsidRPr="00825949">
          <w:rPr>
            <w:rFonts w:asciiTheme="minorBidi" w:hAnsiTheme="minorBidi" w:cstheme="minorBidi"/>
            <w:sz w:val="24"/>
            <w:szCs w:val="24"/>
            <w:lang w:bidi="ar-TN"/>
          </w:rPr>
          <w:delText xml:space="preserve">a </w:delText>
        </w:r>
      </w:del>
      <w:r w:rsidRPr="00825949">
        <w:rPr>
          <w:rFonts w:asciiTheme="minorBidi" w:hAnsiTheme="minorBidi" w:cstheme="minorBidi"/>
          <w:sz w:val="24"/>
          <w:szCs w:val="24"/>
          <w:lang w:bidi="ar-TN"/>
        </w:rPr>
        <w:t xml:space="preserve">NoSQL database programming uses JSON-like documents with optional </w:t>
      </w:r>
      <w:ins w:id="1101" w:author="Pubsure" w:date="2021-06-24T07:50:00Z">
        <w:r w:rsidRPr="00825949">
          <w:rPr>
            <w:rFonts w:asciiTheme="minorBidi" w:hAnsiTheme="minorBidi" w:cstheme="minorBidi"/>
            <w:sz w:val="24"/>
            <w:szCs w:val="24"/>
            <w:lang w:bidi="ar-TN"/>
          </w:rPr>
          <w:t>schemes.</w:t>
        </w:r>
      </w:ins>
      <w:del w:id="1102" w:author="Pubsure" w:date="2021-06-24T07:50:00Z">
        <w:r w:rsidRPr="00825949">
          <w:rPr>
            <w:rFonts w:asciiTheme="minorBidi" w:hAnsiTheme="minorBidi" w:cstheme="minorBidi"/>
            <w:sz w:val="24"/>
            <w:szCs w:val="24"/>
            <w:lang w:bidi="ar-TN"/>
          </w:rPr>
          <w:delText>Schemas</w:delText>
        </w:r>
      </w:del>
    </w:p>
    <w:p w14:paraId="73FF2145" w14:textId="77777777" w:rsidR="000176A9" w:rsidRDefault="00310D3E" w:rsidP="000176A9">
      <w:pPr>
        <w:keepNext/>
      </w:pPr>
      <w:r>
        <w:rPr>
          <w:sz w:val="24"/>
          <w:szCs w:val="24"/>
          <w:lang w:bidi="ar-TN"/>
        </w:rPr>
        <w:t xml:space="preserve">                                                  </w:t>
      </w:r>
      <w:r>
        <w:rPr>
          <w:noProof/>
          <w:sz w:val="24"/>
          <w:szCs w:val="24"/>
          <w:lang w:val="fr-FR" w:eastAsia="fr-FR"/>
        </w:rPr>
        <w:drawing>
          <wp:inline distT="0" distB="0" distL="0" distR="0" wp14:anchorId="5C2EE5E9" wp14:editId="0E371422">
            <wp:extent cx="2829921" cy="767803"/>
            <wp:effectExtent l="0" t="0" r="8529" b="0"/>
            <wp:docPr id="36" name="Picture 13"/>
            <wp:cNvGraphicFramePr/>
            <a:graphic xmlns:a="http://schemas.openxmlformats.org/drawingml/2006/main">
              <a:graphicData uri="http://schemas.openxmlformats.org/drawingml/2006/picture">
                <pic:pic xmlns:pic="http://schemas.openxmlformats.org/drawingml/2006/picture">
                  <pic:nvPicPr>
                    <pic:cNvPr id="1330320308" name=""/>
                    <pic:cNvPicPr/>
                  </pic:nvPicPr>
                  <pic:blipFill>
                    <a:blip r:embed="rId73"/>
                    <a:stretch>
                      <a:fillRect/>
                    </a:stretch>
                  </pic:blipFill>
                  <pic:spPr>
                    <a:xfrm>
                      <a:off x="0" y="0"/>
                      <a:ext cx="2829921" cy="767803"/>
                    </a:xfrm>
                    <a:prstGeom prst="rect">
                      <a:avLst/>
                    </a:prstGeom>
                    <a:noFill/>
                    <a:ln>
                      <a:noFill/>
                    </a:ln>
                  </pic:spPr>
                </pic:pic>
              </a:graphicData>
            </a:graphic>
          </wp:inline>
        </w:drawing>
      </w:r>
    </w:p>
    <w:p w14:paraId="1572ED8C" w14:textId="3403B795" w:rsidR="004678AB" w:rsidRPr="000176A9" w:rsidRDefault="000176A9" w:rsidP="000176A9">
      <w:pPr>
        <w:pStyle w:val="Caption"/>
        <w:ind w:left="2880" w:firstLine="720"/>
      </w:pPr>
      <w:bookmarkStart w:id="1103" w:name="_Toc75591004"/>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8</w:t>
        </w:r>
      </w:fldSimple>
      <w:r w:rsidRPr="000176A9">
        <w:t>:MongoDB logo</w:t>
      </w:r>
      <w:bookmarkEnd w:id="1103"/>
    </w:p>
    <w:p w14:paraId="750FBFD7" w14:textId="5F467470" w:rsidR="004678AB" w:rsidRDefault="00310D3E">
      <w:pPr>
        <w:pStyle w:val="Caption"/>
        <w:ind w:left="3600"/>
      </w:pPr>
      <w:r>
        <w:t xml:space="preserve">    </w:t>
      </w:r>
    </w:p>
    <w:p w14:paraId="783F8CD8" w14:textId="77777777" w:rsidR="004678AB" w:rsidRDefault="00310D3E">
      <w:pPr>
        <w:rPr>
          <w:rFonts w:ascii="Bahnschrift" w:hAnsi="Bahnschrift"/>
          <w:sz w:val="28"/>
          <w:szCs w:val="28"/>
        </w:rPr>
      </w:pPr>
      <w:r>
        <w:rPr>
          <w:rFonts w:ascii="Bahnschrift" w:hAnsi="Bahnschrift"/>
          <w:sz w:val="28"/>
          <w:szCs w:val="28"/>
        </w:rPr>
        <w:t>Socket.io</w:t>
      </w:r>
    </w:p>
    <w:p w14:paraId="390B307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Socket.IO</w:t>
      </w:r>
      <w:r w:rsidRPr="00825949">
        <w:rPr>
          <w:rFonts w:asciiTheme="minorBidi" w:hAnsiTheme="minorBidi" w:cstheme="minorBidi"/>
          <w:color w:val="202122"/>
          <w:sz w:val="24"/>
          <w:szCs w:val="24"/>
          <w:shd w:val="clear" w:color="auto" w:fill="FFFFFF"/>
        </w:rPr>
        <w:t> is a </w:t>
      </w:r>
      <w:hyperlink r:id="rId74" w:tooltip="JavaScript" w:history="1">
        <w:r w:rsidRPr="00825949">
          <w:rPr>
            <w:rFonts w:asciiTheme="minorBidi" w:hAnsiTheme="minorBidi" w:cstheme="minorBidi"/>
            <w:sz w:val="24"/>
            <w:szCs w:val="24"/>
          </w:rPr>
          <w:t>JavaScript</w:t>
        </w:r>
      </w:hyperlink>
      <w:r w:rsidRPr="00825949">
        <w:rPr>
          <w:rFonts w:asciiTheme="minorBidi" w:hAnsiTheme="minorBidi" w:cstheme="minorBidi"/>
          <w:color w:val="202122"/>
          <w:sz w:val="24"/>
          <w:szCs w:val="24"/>
          <w:shd w:val="clear" w:color="auto" w:fill="FFFFFF"/>
        </w:rPr>
        <w:t xml:space="preserve"> library for </w:t>
      </w:r>
      <w:ins w:id="1104" w:author="Pubsure" w:date="2021-06-24T07:50:00Z">
        <w:r w:rsidRPr="00825949">
          <w:rPr>
            <w:rFonts w:asciiTheme="minorBidi" w:hAnsiTheme="minorBidi" w:cstheme="minorBidi"/>
            <w:color w:val="202122"/>
            <w:sz w:val="24"/>
            <w:szCs w:val="24"/>
            <w:shd w:val="clear" w:color="auto" w:fill="FFFFFF"/>
          </w:rPr>
          <w:t xml:space="preserve">real-time </w:t>
        </w:r>
      </w:ins>
      <w:del w:id="1105"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w:t>
      </w:r>
      <w:hyperlink r:id="rId75"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color w:val="202122"/>
          <w:sz w:val="24"/>
          <w:szCs w:val="24"/>
          <w:shd w:val="clear" w:color="auto" w:fill="FFFFFF"/>
        </w:rPr>
        <w:t xml:space="preserve">. It enables </w:t>
      </w:r>
      <w:ins w:id="1106" w:author="Pubsure" w:date="2021-06-24T07:50:00Z">
        <w:r w:rsidRPr="00825949">
          <w:rPr>
            <w:rFonts w:asciiTheme="minorBidi" w:hAnsiTheme="minorBidi" w:cstheme="minorBidi"/>
            <w:color w:val="202122"/>
            <w:sz w:val="24"/>
            <w:szCs w:val="24"/>
            <w:shd w:val="clear" w:color="auto" w:fill="FFFFFF"/>
          </w:rPr>
          <w:t>real-time</w:t>
        </w:r>
      </w:ins>
      <w:del w:id="1107"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xml:space="preserve">, </w:t>
      </w:r>
      <w:ins w:id="1108" w:author="Pubsure" w:date="2021-06-24T07:50:00Z">
        <w:r w:rsidRPr="00825949">
          <w:rPr>
            <w:rFonts w:asciiTheme="minorBidi" w:hAnsiTheme="minorBidi" w:cstheme="minorBidi"/>
            <w:color w:val="202122"/>
            <w:sz w:val="24"/>
            <w:szCs w:val="24"/>
            <w:shd w:val="clear" w:color="auto" w:fill="FFFFFF"/>
          </w:rPr>
          <w:t>bidirectional</w:t>
        </w:r>
      </w:ins>
      <w:del w:id="1109" w:author="Pubsure" w:date="2021-06-24T07:50:00Z">
        <w:r w:rsidRPr="00825949">
          <w:rPr>
            <w:rFonts w:asciiTheme="minorBidi" w:hAnsiTheme="minorBidi" w:cstheme="minorBidi"/>
            <w:color w:val="202122"/>
            <w:sz w:val="24"/>
            <w:szCs w:val="24"/>
            <w:shd w:val="clear" w:color="auto" w:fill="FFFFFF"/>
          </w:rPr>
          <w:delText>bi-directional</w:delText>
        </w:r>
      </w:del>
      <w:r w:rsidRPr="00825949">
        <w:rPr>
          <w:rFonts w:asciiTheme="minorBidi" w:hAnsiTheme="minorBidi" w:cstheme="minorBidi"/>
          <w:color w:val="202122"/>
          <w:sz w:val="24"/>
          <w:szCs w:val="24"/>
          <w:shd w:val="clear" w:color="auto" w:fill="FFFFFF"/>
        </w:rPr>
        <w:t xml:space="preserve"> communication between web clients and servers. It has two parts: a </w:t>
      </w:r>
      <w:hyperlink r:id="rId76" w:tooltip="Client-side" w:history="1">
        <w:r w:rsidRPr="00825949">
          <w:rPr>
            <w:rFonts w:asciiTheme="minorBidi" w:hAnsiTheme="minorBidi" w:cstheme="minorBidi"/>
            <w:sz w:val="24"/>
            <w:szCs w:val="24"/>
          </w:rPr>
          <w:t>client-side</w:t>
        </w:r>
      </w:hyperlink>
      <w:r w:rsidRPr="00825949">
        <w:rPr>
          <w:rFonts w:asciiTheme="minorBidi" w:hAnsiTheme="minorBidi" w:cstheme="minorBidi"/>
          <w:color w:val="202122"/>
          <w:sz w:val="24"/>
          <w:szCs w:val="24"/>
          <w:shd w:val="clear" w:color="auto" w:fill="FFFFFF"/>
        </w:rPr>
        <w:t> library that runs in the </w:t>
      </w:r>
      <w:hyperlink r:id="rId77" w:tooltip="Web browser" w:history="1">
        <w:r w:rsidRPr="00825949">
          <w:rPr>
            <w:rFonts w:asciiTheme="minorBidi" w:hAnsiTheme="minorBidi" w:cstheme="minorBidi"/>
            <w:sz w:val="24"/>
            <w:szCs w:val="24"/>
          </w:rPr>
          <w:t>browser</w:t>
        </w:r>
      </w:hyperlink>
      <w:r w:rsidRPr="00825949">
        <w:rPr>
          <w:rFonts w:asciiTheme="minorBidi" w:hAnsiTheme="minorBidi" w:cstheme="minorBidi"/>
          <w:color w:val="202122"/>
          <w:sz w:val="24"/>
          <w:szCs w:val="24"/>
          <w:shd w:val="clear" w:color="auto" w:fill="FFFFFF"/>
        </w:rPr>
        <w:t>, and a</w:t>
      </w:r>
      <w:r w:rsidRPr="00825949">
        <w:rPr>
          <w:rFonts w:asciiTheme="minorBidi" w:hAnsiTheme="minorBidi" w:cstheme="minorBidi"/>
          <w:sz w:val="24"/>
          <w:szCs w:val="24"/>
        </w:rPr>
        <w:t> </w:t>
      </w:r>
      <w:hyperlink r:id="rId78" w:tooltip="Server-side" w:history="1">
        <w:r w:rsidRPr="00825949">
          <w:rPr>
            <w:rFonts w:asciiTheme="minorBidi" w:hAnsiTheme="minorBidi" w:cstheme="minorBidi"/>
            <w:sz w:val="24"/>
            <w:szCs w:val="24"/>
          </w:rPr>
          <w:t>server-side</w:t>
        </w:r>
      </w:hyperlink>
      <w:r w:rsidRPr="00825949">
        <w:rPr>
          <w:rFonts w:asciiTheme="minorBidi" w:hAnsiTheme="minorBidi" w:cstheme="minorBidi"/>
          <w:color w:val="202122"/>
          <w:sz w:val="24"/>
          <w:szCs w:val="24"/>
          <w:shd w:val="clear" w:color="auto" w:fill="FFFFFF"/>
        </w:rPr>
        <w:t> library for </w:t>
      </w:r>
      <w:hyperlink r:id="rId79"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xml:space="preserve">. Both components </w:t>
      </w:r>
      <w:ins w:id="1110" w:author="Pubsure" w:date="2021-06-24T07:50:00Z">
        <w:r w:rsidRPr="00825949">
          <w:rPr>
            <w:rFonts w:asciiTheme="minorBidi" w:hAnsiTheme="minorBidi" w:cstheme="minorBidi"/>
            <w:color w:val="202122"/>
            <w:sz w:val="24"/>
            <w:szCs w:val="24"/>
            <w:shd w:val="clear" w:color="auto" w:fill="FFFFFF"/>
          </w:rPr>
          <w:t>had</w:t>
        </w:r>
      </w:ins>
      <w:del w:id="1111" w:author="Pubsure" w:date="2021-06-24T07:50:00Z">
        <w:r w:rsidRPr="00825949">
          <w:rPr>
            <w:rFonts w:asciiTheme="minorBidi" w:hAnsiTheme="minorBidi" w:cstheme="minorBidi"/>
            <w:color w:val="202122"/>
            <w:sz w:val="24"/>
            <w:szCs w:val="24"/>
            <w:shd w:val="clear" w:color="auto" w:fill="FFFFFF"/>
          </w:rPr>
          <w:delText>have</w:delText>
        </w:r>
      </w:del>
      <w:r w:rsidRPr="00825949">
        <w:rPr>
          <w:rFonts w:asciiTheme="minorBidi" w:hAnsiTheme="minorBidi" w:cstheme="minorBidi"/>
          <w:color w:val="202122"/>
          <w:sz w:val="24"/>
          <w:szCs w:val="24"/>
          <w:shd w:val="clear" w:color="auto" w:fill="FFFFFF"/>
        </w:rPr>
        <w:t xml:space="preserve"> </w:t>
      </w:r>
      <w:del w:id="1112" w:author="Pubsure" w:date="2021-06-24T07:50:00Z">
        <w:r w:rsidRPr="00825949">
          <w:rPr>
            <w:rFonts w:asciiTheme="minorBidi" w:hAnsiTheme="minorBidi" w:cstheme="minorBidi"/>
            <w:color w:val="202122"/>
            <w:sz w:val="24"/>
            <w:szCs w:val="24"/>
            <w:shd w:val="clear" w:color="auto" w:fill="FFFFFF"/>
          </w:rPr>
          <w:delText xml:space="preserve">a </w:delText>
        </w:r>
      </w:del>
      <w:r w:rsidRPr="00825949">
        <w:rPr>
          <w:rFonts w:asciiTheme="minorBidi" w:hAnsiTheme="minorBidi" w:cstheme="minorBidi"/>
          <w:color w:val="202122"/>
          <w:sz w:val="24"/>
          <w:szCs w:val="24"/>
          <w:shd w:val="clear" w:color="auto" w:fill="FFFFFF"/>
        </w:rPr>
        <w:t>nearly identical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"https://en.wikipedia.org/wiki/Application_programming_interface" \o "Application programming interface" </w:instrText>
      </w:r>
      <w:r w:rsidRPr="00825949">
        <w:rPr>
          <w:rFonts w:asciiTheme="minorBidi" w:hAnsiTheme="minorBidi" w:cstheme="minorBidi"/>
          <w:sz w:val="24"/>
          <w:szCs w:val="24"/>
        </w:rPr>
        <w:fldChar w:fldCharType="separate"/>
      </w:r>
      <w:ins w:id="1113" w:author="Pubsure" w:date="2021-06-24T07:50:00Z">
        <w:r w:rsidRPr="00825949">
          <w:rPr>
            <w:rFonts w:asciiTheme="minorBidi" w:hAnsiTheme="minorBidi" w:cstheme="minorBidi"/>
            <w:sz w:val="24"/>
            <w:szCs w:val="24"/>
          </w:rPr>
          <w:t xml:space="preserve"> APIs</w:t>
        </w:r>
      </w:ins>
      <w:del w:id="1114" w:author="Pubsure" w:date="2021-06-24T07:50:00Z">
        <w:r w:rsidRPr="00825949">
          <w:rPr>
            <w:rFonts w:asciiTheme="minorBidi" w:hAnsiTheme="minorBidi" w:cstheme="minorBidi"/>
            <w:sz w:val="24"/>
            <w:szCs w:val="24"/>
          </w:rPr>
          <w:delText>API</w:delText>
        </w:r>
      </w:del>
      <w:r w:rsidRPr="00825949">
        <w:rPr>
          <w:rFonts w:asciiTheme="minorBidi" w:hAnsiTheme="minorBidi" w:cstheme="minorBidi"/>
          <w:sz w:val="24"/>
          <w:szCs w:val="24"/>
        </w:rPr>
        <w:fldChar w:fldCharType="end"/>
      </w:r>
      <w:r w:rsidRPr="00825949">
        <w:rPr>
          <w:rFonts w:asciiTheme="minorBidi" w:hAnsiTheme="minorBidi" w:cstheme="minorBidi"/>
          <w:color w:val="202122"/>
          <w:sz w:val="24"/>
          <w:szCs w:val="24"/>
          <w:shd w:val="clear" w:color="auto" w:fill="FFFFFF"/>
        </w:rPr>
        <w:t>. Like </w:t>
      </w:r>
      <w:hyperlink r:id="rId80"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it is </w:t>
      </w:r>
      <w:hyperlink r:id="rId81" w:history="1">
        <w:r w:rsidRPr="00825949">
          <w:rPr>
            <w:rFonts w:asciiTheme="minorBidi" w:hAnsiTheme="minorBidi" w:cstheme="minorBidi"/>
            <w:sz w:val="24"/>
            <w:szCs w:val="24"/>
          </w:rPr>
          <w:t>event-driven</w:t>
        </w:r>
      </w:hyperlink>
      <w:r w:rsidRPr="00825949">
        <w:rPr>
          <w:rFonts w:asciiTheme="minorBidi" w:hAnsiTheme="minorBidi" w:cstheme="minorBidi"/>
          <w:sz w:val="24"/>
          <w:szCs w:val="24"/>
        </w:rPr>
        <w:t>.</w:t>
      </w:r>
    </w:p>
    <w:p w14:paraId="585FB5F0" w14:textId="77777777" w:rsidR="000176A9" w:rsidRDefault="00310D3E" w:rsidP="000176A9">
      <w:pPr>
        <w:keepNext/>
        <w:ind w:left="2160" w:firstLine="720"/>
      </w:pPr>
      <w:r>
        <w:rPr>
          <w:rFonts w:ascii="Arial" w:hAnsi="Arial"/>
          <w:noProof/>
          <w:sz w:val="24"/>
          <w:szCs w:val="24"/>
          <w:lang w:val="fr-FR" w:eastAsia="fr-FR"/>
        </w:rPr>
        <w:lastRenderedPageBreak/>
        <w:drawing>
          <wp:inline distT="0" distB="0" distL="0" distR="0" wp14:anchorId="720C12D2" wp14:editId="543B0483">
            <wp:extent cx="1781726" cy="1781726"/>
            <wp:effectExtent l="0" t="0" r="8974" b="8974"/>
            <wp:docPr id="37" name="Picture 54"/>
            <wp:cNvGraphicFramePr/>
            <a:graphic xmlns:a="http://schemas.openxmlformats.org/drawingml/2006/main">
              <a:graphicData uri="http://schemas.openxmlformats.org/drawingml/2006/picture">
                <pic:pic xmlns:pic="http://schemas.openxmlformats.org/drawingml/2006/picture">
                  <pic:nvPicPr>
                    <pic:cNvPr id="731293975" name=""/>
                    <pic:cNvPicPr/>
                  </pic:nvPicPr>
                  <pic:blipFill>
                    <a:blip r:embed="rId82"/>
                    <a:stretch>
                      <a:fillRect/>
                    </a:stretch>
                  </pic:blipFill>
                  <pic:spPr>
                    <a:xfrm>
                      <a:off x="0" y="0"/>
                      <a:ext cx="1781726" cy="1781726"/>
                    </a:xfrm>
                    <a:prstGeom prst="rect">
                      <a:avLst/>
                    </a:prstGeom>
                    <a:noFill/>
                    <a:ln>
                      <a:noFill/>
                    </a:ln>
                  </pic:spPr>
                </pic:pic>
              </a:graphicData>
            </a:graphic>
          </wp:inline>
        </w:drawing>
      </w:r>
    </w:p>
    <w:p w14:paraId="7D4FBBD1" w14:textId="79303B14" w:rsidR="004678AB" w:rsidRDefault="000176A9" w:rsidP="000176A9">
      <w:pPr>
        <w:pStyle w:val="Caption"/>
        <w:ind w:left="2160" w:firstLine="720"/>
      </w:pPr>
      <w:bookmarkStart w:id="1115" w:name="_Toc75591005"/>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9</w:t>
        </w:r>
      </w:fldSimple>
      <w:r w:rsidRPr="000176A9">
        <w:t>:Socket.io Logo</w:t>
      </w:r>
      <w:bookmarkEnd w:id="1115"/>
    </w:p>
    <w:p w14:paraId="52BB8F6C" w14:textId="77777777" w:rsidR="004678AB" w:rsidRDefault="004678AB"/>
    <w:p w14:paraId="007A0EF6" w14:textId="77777777" w:rsidR="004678AB" w:rsidRDefault="00310D3E">
      <w:pPr>
        <w:rPr>
          <w:rFonts w:ascii="Bahnschrift" w:hAnsi="Bahnschrift"/>
          <w:sz w:val="28"/>
          <w:szCs w:val="28"/>
          <w:lang w:bidi="ar-TN"/>
        </w:rPr>
      </w:pPr>
      <w:r>
        <w:rPr>
          <w:rFonts w:ascii="Bahnschrift" w:hAnsi="Bahnschrift"/>
          <w:sz w:val="28"/>
          <w:szCs w:val="28"/>
          <w:lang w:bidi="ar-TN"/>
        </w:rPr>
        <w:t>Visual Studio Code</w:t>
      </w:r>
    </w:p>
    <w:p w14:paraId="659C95FB" w14:textId="77777777" w:rsidR="004678AB" w:rsidRPr="00825949" w:rsidRDefault="00310D3E">
      <w:pPr>
        <w:pStyle w:val="NoSpacing"/>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Visual Studio Code</w:t>
      </w:r>
      <w:r w:rsidRPr="00825949">
        <w:rPr>
          <w:rFonts w:asciiTheme="minorBidi" w:hAnsiTheme="minorBidi" w:cstheme="minorBidi"/>
          <w:color w:val="202122"/>
          <w:sz w:val="24"/>
          <w:szCs w:val="24"/>
          <w:shd w:val="clear" w:color="auto" w:fill="FFFFFF"/>
        </w:rPr>
        <w:t> is a </w:t>
      </w:r>
      <w:hyperlink r:id="rId83" w:tooltip="Source-code editor" w:history="1">
        <w:r w:rsidRPr="00825949">
          <w:rPr>
            <w:rFonts w:asciiTheme="minorBidi" w:hAnsiTheme="minorBidi" w:cstheme="minorBidi"/>
            <w:sz w:val="24"/>
            <w:szCs w:val="24"/>
          </w:rPr>
          <w:t>source-code editor</w:t>
        </w:r>
      </w:hyperlink>
      <w:r w:rsidRPr="00825949">
        <w:rPr>
          <w:rFonts w:asciiTheme="minorBidi" w:hAnsiTheme="minorBidi" w:cstheme="minorBidi"/>
          <w:color w:val="202122"/>
          <w:sz w:val="24"/>
          <w:szCs w:val="24"/>
          <w:shd w:val="clear" w:color="auto" w:fill="FFFFFF"/>
        </w:rPr>
        <w:t> made by </w:t>
      </w:r>
      <w:hyperlink r:id="rId84" w:tooltip="Microsoft" w:history="1">
        <w:r w:rsidRPr="00825949">
          <w:rPr>
            <w:rFonts w:asciiTheme="minorBidi" w:hAnsiTheme="minorBidi" w:cstheme="minorBidi"/>
            <w:sz w:val="24"/>
            <w:szCs w:val="24"/>
          </w:rPr>
          <w:t>Microsof</w:t>
        </w:r>
        <w:r w:rsidRPr="00825949">
          <w:rPr>
            <w:rStyle w:val="Hyperlink"/>
            <w:rFonts w:asciiTheme="minorBidi" w:hAnsiTheme="minorBidi" w:cstheme="minorBidi"/>
            <w:color w:val="0645AD"/>
            <w:sz w:val="24"/>
            <w:szCs w:val="24"/>
            <w:shd w:val="clear" w:color="auto" w:fill="FFFFFF"/>
          </w:rPr>
          <w:t>t</w:t>
        </w:r>
      </w:hyperlink>
      <w:r w:rsidRPr="00825949">
        <w:rPr>
          <w:rFonts w:asciiTheme="minorBidi" w:hAnsiTheme="minorBidi" w:cstheme="minorBidi"/>
          <w:color w:val="202122"/>
          <w:sz w:val="24"/>
          <w:szCs w:val="24"/>
          <w:shd w:val="clear" w:color="auto" w:fill="FFFFFF"/>
        </w:rPr>
        <w:t> for </w:t>
      </w:r>
      <w:hyperlink r:id="rId85" w:tooltip="Windows" w:history="1">
        <w:r w:rsidRPr="00825949">
          <w:rPr>
            <w:rFonts w:asciiTheme="minorBidi" w:hAnsiTheme="minorBidi" w:cstheme="minorBidi"/>
            <w:sz w:val="24"/>
            <w:szCs w:val="24"/>
          </w:rPr>
          <w:t>Windows</w:t>
        </w:r>
      </w:hyperlink>
      <w:r w:rsidRPr="00825949">
        <w:rPr>
          <w:rFonts w:asciiTheme="minorBidi" w:hAnsiTheme="minorBidi" w:cstheme="minorBidi"/>
          <w:sz w:val="24"/>
          <w:szCs w:val="24"/>
        </w:rPr>
        <w:t>, </w:t>
      </w:r>
      <w:hyperlink r:id="rId86" w:tooltip="Linux" w:history="1">
        <w:r w:rsidRPr="00825949">
          <w:rPr>
            <w:rFonts w:asciiTheme="minorBidi" w:hAnsiTheme="minorBidi" w:cstheme="minorBidi"/>
            <w:sz w:val="24"/>
            <w:szCs w:val="24"/>
          </w:rPr>
          <w:t>Linux</w:t>
        </w:r>
      </w:hyperlink>
      <w:r w:rsidRPr="00825949">
        <w:rPr>
          <w:rFonts w:asciiTheme="minorBidi" w:hAnsiTheme="minorBidi" w:cstheme="minorBidi"/>
          <w:color w:val="202122"/>
          <w:sz w:val="24"/>
          <w:szCs w:val="24"/>
          <w:shd w:val="clear" w:color="auto" w:fill="FFFFFF"/>
        </w:rPr>
        <w:t> and </w:t>
      </w:r>
      <w:hyperlink r:id="rId87" w:tooltip="MacOS" w:history="1">
        <w:r w:rsidRPr="00825949">
          <w:rPr>
            <w:rFonts w:asciiTheme="minorBidi" w:hAnsiTheme="minorBidi" w:cstheme="minorBidi"/>
            <w:sz w:val="24"/>
            <w:szCs w:val="24"/>
          </w:rPr>
          <w:t>macOS</w:t>
        </w:r>
      </w:hyperlink>
      <w:r w:rsidRPr="00825949">
        <w:rPr>
          <w:rFonts w:asciiTheme="minorBidi" w:hAnsiTheme="minorBidi" w:cstheme="minorBidi"/>
          <w:color w:val="202122"/>
          <w:sz w:val="24"/>
          <w:szCs w:val="24"/>
          <w:shd w:val="clear" w:color="auto" w:fill="FFFFFF"/>
        </w:rPr>
        <w:t>.</w:t>
      </w:r>
      <w:hyperlink r:id="rId88" w:anchor="cite_note-TechCrunch-9" w:history="1">
        <w:r w:rsidRPr="00825949">
          <w:rPr>
            <w:rStyle w:val="Hyperlink"/>
            <w:rFonts w:asciiTheme="minorBidi" w:hAnsiTheme="minorBidi" w:cstheme="minorBidi"/>
            <w:color w:val="0645AD"/>
            <w:sz w:val="24"/>
            <w:szCs w:val="24"/>
            <w:shd w:val="clear" w:color="auto" w:fill="FFFFFF"/>
            <w:vertAlign w:val="superscript"/>
          </w:rPr>
          <w:t>[9]</w:t>
        </w:r>
      </w:hyperlink>
      <w:r w:rsidRPr="00825949">
        <w:rPr>
          <w:rFonts w:asciiTheme="minorBidi" w:hAnsiTheme="minorBidi" w:cstheme="minorBidi"/>
          <w:color w:val="202122"/>
          <w:sz w:val="24"/>
          <w:szCs w:val="24"/>
          <w:shd w:val="clear" w:color="auto" w:fill="FFFFFF"/>
        </w:rPr>
        <w:t> Features include support for </w:t>
      </w:r>
      <w:hyperlink r:id="rId89" w:tooltip="Debugging" w:history="1">
        <w:r w:rsidRPr="00825949">
          <w:rPr>
            <w:rFonts w:asciiTheme="minorBidi" w:hAnsiTheme="minorBidi" w:cstheme="minorBidi"/>
            <w:sz w:val="24"/>
            <w:szCs w:val="24"/>
          </w:rPr>
          <w:t>debugging</w:t>
        </w:r>
      </w:hyperlink>
      <w:r w:rsidRPr="00825949">
        <w:rPr>
          <w:rFonts w:asciiTheme="minorBidi" w:hAnsiTheme="minorBidi" w:cstheme="minorBidi"/>
          <w:color w:val="202122"/>
          <w:sz w:val="24"/>
          <w:szCs w:val="24"/>
          <w:shd w:val="clear" w:color="auto" w:fill="FFFFFF"/>
        </w:rPr>
        <w:t>, </w:t>
      </w:r>
      <w:hyperlink r:id="rId90" w:tooltip="Syntax highlighting" w:history="1">
        <w:r w:rsidRPr="00825949">
          <w:rPr>
            <w:rFonts w:asciiTheme="minorBidi" w:hAnsiTheme="minorBidi" w:cstheme="minorBidi"/>
            <w:sz w:val="24"/>
            <w:szCs w:val="24"/>
          </w:rPr>
          <w:t>syntax highlighting</w:t>
        </w:r>
      </w:hyperlink>
      <w:r w:rsidRPr="00825949">
        <w:rPr>
          <w:rFonts w:asciiTheme="minorBidi" w:hAnsiTheme="minorBidi" w:cstheme="minorBidi"/>
          <w:sz w:val="24"/>
          <w:szCs w:val="24"/>
        </w:rPr>
        <w:t>, </w:t>
      </w:r>
      <w:hyperlink r:id="rId91" w:tooltip="Intelligent code completion" w:history="1">
        <w:r w:rsidRPr="00825949">
          <w:rPr>
            <w:rFonts w:asciiTheme="minorBidi" w:hAnsiTheme="minorBidi" w:cstheme="minorBidi"/>
            <w:sz w:val="24"/>
            <w:szCs w:val="24"/>
          </w:rPr>
          <w:t>intelligent code completion</w:t>
        </w:r>
      </w:hyperlink>
      <w:r w:rsidRPr="00825949">
        <w:rPr>
          <w:rFonts w:asciiTheme="minorBidi" w:hAnsiTheme="minorBidi" w:cstheme="minorBidi"/>
          <w:color w:val="202122"/>
          <w:sz w:val="24"/>
          <w:szCs w:val="24"/>
          <w:shd w:val="clear" w:color="auto" w:fill="FFFFFF"/>
        </w:rPr>
        <w:t>, </w:t>
      </w:r>
      <w:hyperlink r:id="rId92" w:tooltip="Snippet (programming)" w:history="1">
        <w:r w:rsidRPr="00825949">
          <w:rPr>
            <w:rFonts w:asciiTheme="minorBidi" w:hAnsiTheme="minorBidi" w:cstheme="minorBidi"/>
            <w:sz w:val="24"/>
            <w:szCs w:val="24"/>
          </w:rPr>
          <w:t>snippets</w:t>
        </w:r>
      </w:hyperlink>
      <w:r w:rsidRPr="00825949">
        <w:rPr>
          <w:rFonts w:asciiTheme="minorBidi" w:hAnsiTheme="minorBidi" w:cstheme="minorBidi"/>
          <w:color w:val="202122"/>
          <w:sz w:val="24"/>
          <w:szCs w:val="24"/>
          <w:shd w:val="clear" w:color="auto" w:fill="FFFFFF"/>
        </w:rPr>
        <w:t>, </w:t>
      </w:r>
      <w:hyperlink r:id="rId93" w:tooltip="Code refactoring" w:history="1">
        <w:r w:rsidRPr="00825949">
          <w:rPr>
            <w:rFonts w:asciiTheme="minorBidi" w:hAnsiTheme="minorBidi" w:cstheme="minorBidi"/>
            <w:sz w:val="24"/>
            <w:szCs w:val="24"/>
          </w:rPr>
          <w:t>code refactoring</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and embedded </w:t>
      </w:r>
      <w:hyperlink r:id="rId94" w:history="1">
        <w:r w:rsidRPr="00825949">
          <w:rPr>
            <w:rFonts w:asciiTheme="minorBidi" w:hAnsiTheme="minorBidi" w:cstheme="minorBidi"/>
            <w:sz w:val="24"/>
            <w:szCs w:val="24"/>
          </w:rPr>
          <w:t>Git</w:t>
        </w:r>
      </w:hyperlink>
      <w:r w:rsidRPr="00825949">
        <w:rPr>
          <w:rFonts w:asciiTheme="minorBidi" w:hAnsiTheme="minorBidi" w:cstheme="minorBidi"/>
          <w:color w:val="202122"/>
          <w:sz w:val="24"/>
          <w:szCs w:val="24"/>
          <w:shd w:val="clear" w:color="auto" w:fill="FFFFFF"/>
        </w:rPr>
        <w:t>. Users can change the </w:t>
      </w:r>
      <w:hyperlink r:id="rId95" w:tooltip="Freeware" w:history="1">
        <w:r w:rsidRPr="00825949">
          <w:rPr>
            <w:rFonts w:asciiTheme="minorBidi" w:hAnsiTheme="minorBidi" w:cstheme="minorBidi"/>
            <w:sz w:val="24"/>
            <w:szCs w:val="24"/>
          </w:rPr>
          <w:t>theme</w:t>
        </w:r>
      </w:hyperlink>
      <w:r w:rsidRPr="00825949">
        <w:rPr>
          <w:rFonts w:asciiTheme="minorBidi" w:hAnsiTheme="minorBidi" w:cstheme="minorBidi"/>
          <w:sz w:val="24"/>
          <w:szCs w:val="24"/>
        </w:rPr>
        <w:t>, </w:t>
      </w:r>
      <w:hyperlink r:id="rId96" w:tooltip="Keyboard shortcut" w:history="1">
        <w:r w:rsidRPr="00825949">
          <w:rPr>
            <w:rFonts w:asciiTheme="minorBidi" w:hAnsiTheme="minorBidi" w:cstheme="minorBidi"/>
            <w:sz w:val="24"/>
            <w:szCs w:val="24"/>
          </w:rPr>
          <w:t>keyboard shortcuts</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preferences, and install </w:t>
      </w:r>
      <w:hyperlink r:id="rId97" w:tooltip="GitHub" w:history="1">
        <w:r w:rsidRPr="00825949">
          <w:rPr>
            <w:rFonts w:asciiTheme="minorBidi" w:hAnsiTheme="minorBidi" w:cstheme="minorBidi"/>
            <w:sz w:val="24"/>
            <w:szCs w:val="24"/>
          </w:rPr>
          <w:t>extensions</w:t>
        </w:r>
      </w:hyperlink>
      <w:r w:rsidRPr="00825949">
        <w:rPr>
          <w:rFonts w:asciiTheme="minorBidi" w:hAnsiTheme="minorBidi" w:cstheme="minorBidi"/>
          <w:color w:val="202122"/>
          <w:sz w:val="24"/>
          <w:szCs w:val="24"/>
          <w:shd w:val="clear" w:color="auto" w:fill="FFFFFF"/>
        </w:rPr>
        <w:t> that add additional functionality.</w:t>
      </w:r>
    </w:p>
    <w:p w14:paraId="23E182BE" w14:textId="77777777" w:rsidR="000176A9" w:rsidRDefault="00310D3E" w:rsidP="000176A9">
      <w:pPr>
        <w:keepNext/>
        <w:ind w:left="2880" w:firstLine="720"/>
      </w:pPr>
      <w:r>
        <w:rPr>
          <w:rFonts w:ascii="Bahnschrift" w:hAnsi="Bahnschrift"/>
          <w:noProof/>
          <w:sz w:val="28"/>
          <w:szCs w:val="28"/>
          <w:lang w:val="fr-FR" w:eastAsia="fr-FR"/>
        </w:rPr>
        <w:drawing>
          <wp:inline distT="0" distB="0" distL="0" distR="0" wp14:anchorId="77290A1A" wp14:editId="7C757297">
            <wp:extent cx="1428750" cy="1428750"/>
            <wp:effectExtent l="0" t="0" r="0" b="0"/>
            <wp:docPr id="38" name="Picture 5"/>
            <wp:cNvGraphicFramePr/>
            <a:graphic xmlns:a="http://schemas.openxmlformats.org/drawingml/2006/main">
              <a:graphicData uri="http://schemas.openxmlformats.org/drawingml/2006/picture">
                <pic:pic xmlns:pic="http://schemas.openxmlformats.org/drawingml/2006/picture">
                  <pic:nvPicPr>
                    <pic:cNvPr id="455789901" name=""/>
                    <pic:cNvPicPr/>
                  </pic:nvPicPr>
                  <pic:blipFill>
                    <a:blip r:embed="rId98"/>
                    <a:stretch>
                      <a:fillRect/>
                    </a:stretch>
                  </pic:blipFill>
                  <pic:spPr>
                    <a:xfrm>
                      <a:off x="0" y="0"/>
                      <a:ext cx="1428750" cy="1428750"/>
                    </a:xfrm>
                    <a:prstGeom prst="rect">
                      <a:avLst/>
                    </a:prstGeom>
                    <a:noFill/>
                    <a:ln>
                      <a:noFill/>
                    </a:ln>
                  </pic:spPr>
                </pic:pic>
              </a:graphicData>
            </a:graphic>
          </wp:inline>
        </w:drawing>
      </w:r>
    </w:p>
    <w:p w14:paraId="4332BB3D" w14:textId="16ABAB29" w:rsidR="004678AB" w:rsidRPr="000176A9" w:rsidRDefault="000176A9" w:rsidP="000176A9">
      <w:pPr>
        <w:pStyle w:val="Caption"/>
        <w:ind w:left="2160" w:firstLine="720"/>
      </w:pPr>
      <w:bookmarkStart w:id="1116" w:name="_Toc75591006"/>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10</w:t>
        </w:r>
      </w:fldSimple>
      <w:r w:rsidRPr="000176A9">
        <w:t>:Visual Studio Code Logo</w:t>
      </w:r>
      <w:bookmarkEnd w:id="1116"/>
    </w:p>
    <w:p w14:paraId="74428C68" w14:textId="77777777" w:rsidR="004678AB" w:rsidRDefault="004678AB">
      <w:pPr>
        <w:rPr>
          <w:rFonts w:ascii="Bahnschrift" w:hAnsi="Bahnschrift"/>
          <w:sz w:val="28"/>
          <w:szCs w:val="28"/>
        </w:rPr>
      </w:pPr>
    </w:p>
    <w:p w14:paraId="38116C4A" w14:textId="77777777" w:rsidR="004678AB" w:rsidRDefault="00310D3E">
      <w:pPr>
        <w:rPr>
          <w:rFonts w:ascii="Bahnschrift" w:hAnsi="Bahnschrift"/>
          <w:sz w:val="28"/>
          <w:szCs w:val="28"/>
        </w:rPr>
      </w:pPr>
      <w:r>
        <w:rPr>
          <w:rFonts w:ascii="Bahnschrift" w:hAnsi="Bahnschrift"/>
          <w:sz w:val="28"/>
          <w:szCs w:val="28"/>
        </w:rPr>
        <w:t>StarUml</w:t>
      </w:r>
    </w:p>
    <w:p w14:paraId="0F742C20"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StarUML is a UML tool </w:t>
      </w:r>
      <w:ins w:id="1117" w:author="Pubsure" w:date="2021-06-24T07:50:00Z">
        <w:r>
          <w:rPr>
            <w:rFonts w:ascii="Arial" w:hAnsi="Arial"/>
            <w:sz w:val="24"/>
            <w:szCs w:val="24"/>
          </w:rPr>
          <w:t xml:space="preserve">developed </w:t>
        </w:r>
      </w:ins>
      <w:r>
        <w:rPr>
          <w:rFonts w:ascii="Arial" w:hAnsi="Arial"/>
          <w:sz w:val="24"/>
          <w:szCs w:val="24"/>
        </w:rPr>
        <w:t>by MKLab. The software was licensed under a modified version o</w:t>
      </w:r>
      <w:r>
        <w:rPr>
          <w:rFonts w:ascii="Arial" w:hAnsi="Arial"/>
          <w:sz w:val="24"/>
          <w:szCs w:val="24"/>
          <w:shd w:val="clear" w:color="auto" w:fill="FFFFFF"/>
        </w:rPr>
        <w:t>f GNU GPL until 2014, when a rewritten version 2.0.0 was released for beta testing under a proprietary license. After being abandoned for some time, the project had a revival to move from Delphi to Java/Eclipse and then stopped again.</w:t>
      </w:r>
    </w:p>
    <w:p w14:paraId="3415E7E7" w14:textId="77777777" w:rsidR="000176A9" w:rsidRDefault="00310D3E" w:rsidP="000176A9">
      <w:pPr>
        <w:keepNext/>
        <w:ind w:left="2160" w:firstLine="720"/>
      </w:pPr>
      <w:r>
        <w:rPr>
          <w:rFonts w:ascii="Arial" w:hAnsi="Arial"/>
          <w:color w:val="4D5156"/>
          <w:sz w:val="21"/>
          <w:szCs w:val="21"/>
          <w:shd w:val="clear" w:color="auto" w:fill="FFFFFF"/>
        </w:rPr>
        <w:lastRenderedPageBreak/>
        <w:t> </w:t>
      </w:r>
      <w:r>
        <w:rPr>
          <w:rFonts w:ascii="Bahnschrift" w:hAnsi="Bahnschrift"/>
          <w:noProof/>
          <w:sz w:val="28"/>
          <w:szCs w:val="28"/>
          <w:lang w:val="fr-FR" w:eastAsia="fr-FR"/>
        </w:rPr>
        <w:drawing>
          <wp:inline distT="0" distB="0" distL="0" distR="0" wp14:anchorId="40BA0178" wp14:editId="3AD720C0">
            <wp:extent cx="1759086" cy="1669301"/>
            <wp:effectExtent l="0" t="0" r="0" b="7099"/>
            <wp:docPr id="39" name="Picture 7"/>
            <wp:cNvGraphicFramePr/>
            <a:graphic xmlns:a="http://schemas.openxmlformats.org/drawingml/2006/main">
              <a:graphicData uri="http://schemas.openxmlformats.org/drawingml/2006/picture">
                <pic:pic xmlns:pic="http://schemas.openxmlformats.org/drawingml/2006/picture">
                  <pic:nvPicPr>
                    <pic:cNvPr id="1257519409" name=""/>
                    <pic:cNvPicPr/>
                  </pic:nvPicPr>
                  <pic:blipFill>
                    <a:blip r:embed="rId99"/>
                    <a:stretch>
                      <a:fillRect/>
                    </a:stretch>
                  </pic:blipFill>
                  <pic:spPr>
                    <a:xfrm>
                      <a:off x="0" y="0"/>
                      <a:ext cx="1759086" cy="1669301"/>
                    </a:xfrm>
                    <a:prstGeom prst="rect">
                      <a:avLst/>
                    </a:prstGeom>
                    <a:noFill/>
                    <a:ln>
                      <a:noFill/>
                    </a:ln>
                  </pic:spPr>
                </pic:pic>
              </a:graphicData>
            </a:graphic>
          </wp:inline>
        </w:drawing>
      </w:r>
    </w:p>
    <w:p w14:paraId="76CD87E9" w14:textId="65B72753" w:rsidR="004678AB" w:rsidRDefault="000176A9" w:rsidP="000176A9">
      <w:pPr>
        <w:pStyle w:val="Caption"/>
        <w:ind w:left="2160" w:firstLine="720"/>
      </w:pPr>
      <w:bookmarkStart w:id="1118" w:name="_Toc75591007"/>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11</w:t>
        </w:r>
      </w:fldSimple>
      <w:r w:rsidRPr="000176A9">
        <w:t>:StarUML Logo</w:t>
      </w:r>
      <w:bookmarkEnd w:id="1118"/>
    </w:p>
    <w:p w14:paraId="45E3F001" w14:textId="0147A610" w:rsidR="004678AB" w:rsidRDefault="00310D3E">
      <w:pPr>
        <w:pStyle w:val="Caption"/>
        <w:ind w:left="2880"/>
      </w:pPr>
      <w:r>
        <w:t xml:space="preserve">       </w:t>
      </w:r>
    </w:p>
    <w:p w14:paraId="547B21AA" w14:textId="77777777" w:rsidR="004678AB" w:rsidRDefault="00310D3E">
      <w:pPr>
        <w:ind w:left="2880"/>
        <w:rPr>
          <w:shd w:val="clear" w:color="auto" w:fill="FFFFFF"/>
        </w:rPr>
      </w:pPr>
      <w:r>
        <w:rPr>
          <w:shd w:val="clear" w:color="auto" w:fill="FFFFFF"/>
        </w:rPr>
        <w:t xml:space="preserve">      </w:t>
      </w:r>
    </w:p>
    <w:p w14:paraId="12C765A8" w14:textId="77777777" w:rsidR="004678AB" w:rsidRDefault="004678AB">
      <w:pPr>
        <w:ind w:left="2160" w:firstLine="720"/>
        <w:rPr>
          <w:rFonts w:ascii="Arial" w:hAnsi="Arial"/>
          <w:color w:val="4D5156"/>
          <w:sz w:val="21"/>
          <w:szCs w:val="21"/>
          <w:shd w:val="clear" w:color="auto" w:fill="FFFFFF"/>
        </w:rPr>
      </w:pPr>
    </w:p>
    <w:p w14:paraId="06938AEB" w14:textId="77777777" w:rsidR="004678AB" w:rsidRDefault="00310D3E">
      <w:pPr>
        <w:rPr>
          <w:rFonts w:ascii="Bahnschrift" w:hAnsi="Bahnschrift"/>
          <w:b/>
          <w:bCs/>
          <w:sz w:val="28"/>
          <w:szCs w:val="28"/>
          <w:shd w:val="clear" w:color="auto" w:fill="FFFFFF"/>
        </w:rPr>
      </w:pPr>
      <w:r>
        <w:rPr>
          <w:rFonts w:ascii="Bahnschrift" w:hAnsi="Bahnschrift"/>
          <w:b/>
          <w:bCs/>
          <w:sz w:val="28"/>
          <w:szCs w:val="28"/>
          <w:shd w:val="clear" w:color="auto" w:fill="FFFFFF"/>
        </w:rPr>
        <w:t>Draw.io</w:t>
      </w:r>
    </w:p>
    <w:p w14:paraId="65450547" w14:textId="77777777" w:rsidR="004678AB" w:rsidRDefault="00310D3E">
      <w:r>
        <w:rPr>
          <w:rFonts w:ascii="Arial" w:hAnsi="Arial"/>
          <w:color w:val="202124"/>
          <w:sz w:val="24"/>
          <w:szCs w:val="24"/>
          <w:shd w:val="clear" w:color="auto" w:fill="FFFFFF"/>
        </w:rPr>
        <w:t>diagrams.net (formerly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xml:space="preserve">) is </w:t>
      </w:r>
      <w:ins w:id="1119" w:author="Pubsure" w:date="2021-06-24T07:50:00Z">
        <w:r>
          <w:rPr>
            <w:rFonts w:ascii="Arial" w:hAnsi="Arial"/>
            <w:color w:val="202124"/>
            <w:sz w:val="24"/>
            <w:szCs w:val="24"/>
          </w:rPr>
          <w:t xml:space="preserve">a </w:t>
        </w:r>
      </w:ins>
      <w:r>
        <w:rPr>
          <w:rFonts w:ascii="Arial" w:hAnsi="Arial"/>
          <w:color w:val="202124"/>
          <w:sz w:val="24"/>
          <w:szCs w:val="24"/>
        </w:rPr>
        <w:t xml:space="preserve">free online diagram software. </w:t>
      </w:r>
      <w:ins w:id="1120" w:author="Pubsure" w:date="2021-06-24T07:50:00Z">
        <w:r>
          <w:rPr>
            <w:rFonts w:ascii="Arial" w:hAnsi="Arial"/>
            <w:color w:val="202124"/>
            <w:sz w:val="24"/>
            <w:szCs w:val="24"/>
            <w:shd w:val="clear" w:color="auto" w:fill="FFFFFF"/>
          </w:rPr>
          <w:t>It</w:t>
        </w:r>
      </w:ins>
      <w:del w:id="1121" w:author="Pubsure" w:date="2021-06-24T07:50:00Z">
        <w:r>
          <w:rPr>
            <w:rFonts w:ascii="Arial" w:hAnsi="Arial"/>
            <w:color w:val="202124"/>
            <w:sz w:val="24"/>
            <w:szCs w:val="24"/>
            <w:shd w:val="clear" w:color="auto" w:fill="FFFFFF"/>
          </w:rPr>
          <w:delText>You</w:delText>
        </w:r>
      </w:del>
      <w:r>
        <w:rPr>
          <w:rFonts w:ascii="Arial" w:hAnsi="Arial"/>
          <w:color w:val="202124"/>
          <w:sz w:val="24"/>
          <w:szCs w:val="24"/>
          <w:shd w:val="clear" w:color="auto" w:fill="FFFFFF"/>
        </w:rPr>
        <w:t xml:space="preserve"> can </w:t>
      </w:r>
      <w:ins w:id="1122" w:author="Pubsure" w:date="2021-06-24T07:50:00Z">
        <w:r>
          <w:rPr>
            <w:rFonts w:ascii="Arial" w:hAnsi="Arial"/>
            <w:color w:val="202124"/>
            <w:sz w:val="24"/>
            <w:szCs w:val="24"/>
            <w:shd w:val="clear" w:color="auto" w:fill="FFFFFF"/>
          </w:rPr>
          <w:t>be used</w:t>
        </w:r>
      </w:ins>
      <w:del w:id="1123" w:author="Pubsure" w:date="2021-06-24T07:50:00Z">
        <w:r>
          <w:rPr>
            <w:rFonts w:ascii="Arial" w:hAnsi="Arial"/>
            <w:color w:val="202124"/>
            <w:sz w:val="24"/>
            <w:szCs w:val="24"/>
            <w:shd w:val="clear" w:color="auto" w:fill="FFFFFF"/>
          </w:rPr>
          <w:delText>use</w:delText>
        </w:r>
      </w:del>
      <w:r>
        <w:rPr>
          <w:rFonts w:ascii="Arial" w:hAnsi="Arial"/>
          <w:color w:val="202124"/>
          <w:sz w:val="24"/>
          <w:szCs w:val="24"/>
          <w:shd w:val="clear" w:color="auto" w:fill="FFFFFF"/>
        </w:rPr>
        <w:t xml:space="preserve"> </w:t>
      </w:r>
      <w:del w:id="1124" w:author="Pubsure" w:date="2021-06-24T07:50:00Z">
        <w:r>
          <w:rPr>
            <w:rFonts w:ascii="Arial" w:hAnsi="Arial"/>
            <w:color w:val="202124"/>
            <w:sz w:val="24"/>
            <w:szCs w:val="24"/>
            <w:shd w:val="clear" w:color="auto" w:fill="FFFFFF"/>
          </w:rPr>
          <w:delText xml:space="preserve">it </w:delText>
        </w:r>
      </w:del>
      <w:r>
        <w:rPr>
          <w:rFonts w:ascii="Arial" w:hAnsi="Arial"/>
          <w:color w:val="202124"/>
          <w:sz w:val="24"/>
          <w:szCs w:val="24"/>
          <w:shd w:val="clear" w:color="auto" w:fill="FFFFFF"/>
        </w:rPr>
        <w:t>as a flowchart maker</w:t>
      </w:r>
      <w:ins w:id="1125" w:author="Pubsure" w:date="2021-06-24T07:50:00Z">
        <w:r>
          <w:rPr>
            <w:rFonts w:ascii="Arial" w:hAnsi="Arial"/>
            <w:color w:val="202124"/>
            <w:sz w:val="24"/>
            <w:szCs w:val="24"/>
            <w:shd w:val="clear" w:color="auto" w:fill="FFFFFF"/>
          </w:rPr>
          <w:t xml:space="preserve"> and</w:t>
        </w:r>
      </w:ins>
      <w:del w:id="1126"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network diagram software</w:t>
      </w:r>
      <w:del w:id="1127"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to create UML online, as an ER diagram tool, to design database schema, to build BPMN online, as a circuit diagram maker, and more.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can import. vsdx, Gliffy™</w:t>
      </w:r>
      <w:ins w:id="1128" w:author="Pubsure" w:date="2021-06-24T07:50:00Z">
        <w:r>
          <w:rPr>
            <w:rFonts w:ascii="Arial" w:hAnsi="Arial"/>
            <w:color w:val="202124"/>
            <w:sz w:val="24"/>
            <w:szCs w:val="24"/>
          </w:rPr>
          <w:t>,</w:t>
        </w:r>
      </w:ins>
      <w:r>
        <w:rPr>
          <w:rFonts w:ascii="Arial" w:hAnsi="Arial"/>
          <w:color w:val="202124"/>
          <w:sz w:val="24"/>
          <w:szCs w:val="24"/>
        </w:rPr>
        <w:t xml:space="preserve"> and Lucidchart™ files </w:t>
      </w:r>
      <w:del w:id="1129" w:author="Pubsure" w:date="2021-06-24T07:50:00Z">
        <w:r>
          <w:rPr>
            <w:rFonts w:ascii="Arial" w:hAnsi="Arial"/>
            <w:color w:val="202124"/>
            <w:sz w:val="24"/>
            <w:szCs w:val="24"/>
            <w:shd w:val="clear" w:color="auto" w:fill="FFFFFF"/>
          </w:rPr>
          <w:delText>.</w:delText>
        </w:r>
      </w:del>
    </w:p>
    <w:p w14:paraId="1CA2F5BE" w14:textId="77777777" w:rsidR="000176A9" w:rsidRDefault="00310D3E" w:rsidP="000176A9">
      <w:pPr>
        <w:keepNext/>
        <w:ind w:left="2880" w:firstLine="720"/>
      </w:pPr>
      <w:r>
        <w:rPr>
          <w:rFonts w:ascii="Arial" w:hAnsi="Arial"/>
          <w:noProof/>
          <w:color w:val="202124"/>
          <w:sz w:val="21"/>
          <w:szCs w:val="21"/>
          <w:shd w:val="clear" w:color="auto" w:fill="FFFFFF"/>
          <w:lang w:val="fr-FR" w:eastAsia="fr-FR"/>
        </w:rPr>
        <w:drawing>
          <wp:inline distT="0" distB="0" distL="0" distR="0" wp14:anchorId="6A103C84" wp14:editId="0BEE7AD5">
            <wp:extent cx="1133471" cy="1133471"/>
            <wp:effectExtent l="0" t="0" r="0" b="0"/>
            <wp:docPr id="40" name="Picture 6"/>
            <wp:cNvGraphicFramePr/>
            <a:graphic xmlns:a="http://schemas.openxmlformats.org/drawingml/2006/main">
              <a:graphicData uri="http://schemas.openxmlformats.org/drawingml/2006/picture">
                <pic:pic xmlns:pic="http://schemas.openxmlformats.org/drawingml/2006/picture">
                  <pic:nvPicPr>
                    <pic:cNvPr id="1819759966" name=""/>
                    <pic:cNvPicPr/>
                  </pic:nvPicPr>
                  <pic:blipFill>
                    <a:blip r:embed="rId100"/>
                    <a:stretch>
                      <a:fillRect/>
                    </a:stretch>
                  </pic:blipFill>
                  <pic:spPr>
                    <a:xfrm>
                      <a:off x="0" y="0"/>
                      <a:ext cx="1133471" cy="1133471"/>
                    </a:xfrm>
                    <a:prstGeom prst="rect">
                      <a:avLst/>
                    </a:prstGeom>
                    <a:noFill/>
                    <a:ln>
                      <a:noFill/>
                    </a:ln>
                  </pic:spPr>
                </pic:pic>
              </a:graphicData>
            </a:graphic>
          </wp:inline>
        </w:drawing>
      </w:r>
    </w:p>
    <w:p w14:paraId="23E85F91" w14:textId="1D683E3F" w:rsidR="004678AB" w:rsidRPr="000176A9" w:rsidRDefault="000176A9" w:rsidP="000176A9">
      <w:pPr>
        <w:pStyle w:val="Caption"/>
        <w:ind w:left="2880" w:firstLine="720"/>
      </w:pPr>
      <w:bookmarkStart w:id="1130" w:name="_Toc75591008"/>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12</w:t>
        </w:r>
      </w:fldSimple>
      <w:r w:rsidRPr="000176A9">
        <w:t>:draw.io Logo</w:t>
      </w:r>
      <w:bookmarkEnd w:id="1130"/>
    </w:p>
    <w:p w14:paraId="384F5F5C" w14:textId="77777777" w:rsidR="004678AB" w:rsidRDefault="00310D3E">
      <w:pPr>
        <w:ind w:left="2160" w:firstLine="720"/>
        <w:rPr>
          <w:rFonts w:ascii="Arial" w:hAnsi="Arial"/>
          <w:sz w:val="24"/>
          <w:szCs w:val="24"/>
        </w:rPr>
      </w:pPr>
      <w:r>
        <w:rPr>
          <w:rFonts w:ascii="Arial" w:hAnsi="Arial"/>
          <w:sz w:val="24"/>
          <w:szCs w:val="24"/>
        </w:rPr>
        <w:t xml:space="preserve">   </w:t>
      </w:r>
    </w:p>
    <w:p w14:paraId="580A2297" w14:textId="77777777" w:rsidR="004678AB" w:rsidRDefault="00310D3E">
      <w:pPr>
        <w:rPr>
          <w:rFonts w:ascii="Bahnschrift" w:hAnsi="Bahnschrift"/>
          <w:sz w:val="32"/>
          <w:szCs w:val="32"/>
        </w:rPr>
      </w:pPr>
      <w:r>
        <w:rPr>
          <w:rFonts w:ascii="Bahnschrift" w:hAnsi="Bahnschrift"/>
          <w:sz w:val="32"/>
          <w:szCs w:val="32"/>
        </w:rPr>
        <w:t>Git</w:t>
      </w:r>
    </w:p>
    <w:p w14:paraId="17DDD05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Git</w:t>
      </w:r>
      <w:r w:rsidRPr="00825949">
        <w:rPr>
          <w:rFonts w:asciiTheme="minorBidi" w:hAnsiTheme="minorBidi" w:cstheme="minorBidi"/>
          <w:color w:val="202122"/>
          <w:sz w:val="24"/>
          <w:szCs w:val="24"/>
          <w:shd w:val="clear" w:color="auto" w:fill="FFFFFF"/>
        </w:rPr>
        <w:t> is software for tracking changes in any set of </w:t>
      </w:r>
      <w:hyperlink r:id="rId101" w:tooltip="Computer file" w:history="1">
        <w:r w:rsidRPr="00825949">
          <w:rPr>
            <w:rFonts w:asciiTheme="minorBidi" w:hAnsiTheme="minorBidi" w:cstheme="minorBidi"/>
            <w:sz w:val="24"/>
            <w:szCs w:val="24"/>
          </w:rPr>
          <w:t>files</w:t>
        </w:r>
      </w:hyperlink>
      <w:r w:rsidRPr="00825949">
        <w:rPr>
          <w:rFonts w:asciiTheme="minorBidi" w:hAnsiTheme="minorBidi" w:cstheme="minorBidi"/>
          <w:color w:val="202122"/>
          <w:sz w:val="24"/>
          <w:szCs w:val="24"/>
          <w:shd w:val="clear" w:color="auto" w:fill="FFFFFF"/>
        </w:rPr>
        <w:t xml:space="preserve">, </w:t>
      </w:r>
      <w:ins w:id="1131" w:author="Pubsure" w:date="2021-06-24T07:50:00Z">
        <w:r w:rsidRPr="00825949">
          <w:rPr>
            <w:rFonts w:asciiTheme="minorBidi" w:hAnsiTheme="minorBidi" w:cstheme="minorBidi"/>
            <w:color w:val="202122"/>
            <w:sz w:val="24"/>
            <w:szCs w:val="24"/>
          </w:rPr>
          <w:t xml:space="preserve">and is </w:t>
        </w:r>
      </w:ins>
      <w:r w:rsidRPr="00825949">
        <w:rPr>
          <w:rFonts w:asciiTheme="minorBidi" w:hAnsiTheme="minorBidi" w:cstheme="minorBidi"/>
          <w:color w:val="202122"/>
          <w:sz w:val="24"/>
          <w:szCs w:val="24"/>
        </w:rPr>
        <w:t>usually used for coordinating work among</w:t>
      </w:r>
      <w:r w:rsidRPr="00825949">
        <w:rPr>
          <w:rFonts w:asciiTheme="minorBidi" w:hAnsiTheme="minorBidi" w:cstheme="minorBidi"/>
          <w:sz w:val="24"/>
          <w:szCs w:val="24"/>
        </w:rPr>
        <w:t> </w:t>
      </w:r>
      <w:hyperlink r:id="rId102" w:tooltip="Programmer" w:history="1">
        <w:r w:rsidRPr="00825949">
          <w:rPr>
            <w:rFonts w:asciiTheme="minorBidi" w:hAnsiTheme="minorBidi" w:cstheme="minorBidi"/>
            <w:sz w:val="24"/>
            <w:szCs w:val="24"/>
          </w:rPr>
          <w:t>programmers</w:t>
        </w:r>
      </w:hyperlink>
      <w:r w:rsidRPr="00825949">
        <w:rPr>
          <w:rFonts w:asciiTheme="minorBidi" w:hAnsiTheme="minorBidi" w:cstheme="minorBidi"/>
          <w:color w:val="202122"/>
          <w:sz w:val="24"/>
          <w:szCs w:val="24"/>
          <w:shd w:val="clear" w:color="auto" w:fill="FFFFFF"/>
        </w:rPr>
        <w:t> collaboratively developing </w:t>
      </w:r>
      <w:hyperlink r:id="rId103" w:tooltip="Source code" w:history="1">
        <w:r w:rsidRPr="00825949">
          <w:rPr>
            <w:rFonts w:asciiTheme="minorBidi" w:hAnsiTheme="minorBidi" w:cstheme="minorBidi"/>
            <w:sz w:val="24"/>
            <w:szCs w:val="24"/>
          </w:rPr>
          <w:t>source code</w:t>
        </w:r>
      </w:hyperlink>
      <w:r w:rsidRPr="00825949">
        <w:rPr>
          <w:rFonts w:asciiTheme="minorBidi" w:hAnsiTheme="minorBidi" w:cstheme="minorBidi"/>
          <w:color w:val="202122"/>
          <w:sz w:val="24"/>
          <w:szCs w:val="24"/>
          <w:shd w:val="clear" w:color="auto" w:fill="FFFFFF"/>
        </w:rPr>
        <w:t> during </w:t>
      </w:r>
      <w:hyperlink r:id="rId104" w:tooltip="Software development" w:history="1">
        <w:r w:rsidRPr="00825949">
          <w:rPr>
            <w:rFonts w:asciiTheme="minorBidi" w:hAnsiTheme="minorBidi" w:cstheme="minorBidi"/>
            <w:sz w:val="24"/>
            <w:szCs w:val="24"/>
          </w:rPr>
          <w:t>software development</w:t>
        </w:r>
      </w:hyperlink>
      <w:r w:rsidRPr="00825949">
        <w:rPr>
          <w:rFonts w:asciiTheme="minorBidi" w:hAnsiTheme="minorBidi" w:cstheme="minorBidi"/>
          <w:color w:val="202122"/>
          <w:sz w:val="24"/>
          <w:szCs w:val="24"/>
          <w:shd w:val="clear" w:color="auto" w:fill="FFFFFF"/>
        </w:rPr>
        <w:t>. Its goals include speed</w:t>
      </w:r>
      <w:del w:id="1132" w:author="Pubsure" w:date="2021-06-24T07:50:00Z">
        <w:r w:rsidRPr="00825949">
          <w:rPr>
            <w:rFonts w:asciiTheme="minorBidi" w:hAnsiTheme="minorBidi" w:cstheme="minorBidi"/>
            <w:color w:val="202122"/>
            <w:sz w:val="24"/>
            <w:szCs w:val="24"/>
            <w:shd w:val="clear" w:color="auto" w:fill="FFFFFF"/>
          </w:rPr>
          <w:delText>,</w:delText>
        </w:r>
      </w:del>
      <w:r w:rsidRPr="00825949">
        <w:rPr>
          <w:rFonts w:asciiTheme="minorBidi" w:hAnsiTheme="minorBidi" w:cstheme="minorBidi"/>
          <w:color w:val="202122"/>
          <w:sz w:val="24"/>
          <w:szCs w:val="24"/>
          <w:shd w:val="clear" w:color="auto" w:fill="FFFFFF"/>
        </w:rPr>
        <w:t xml:space="preserve"> and support for distributed, non-linear workflows (thousands of parallel branches running on different systems)</w:t>
      </w:r>
      <w:ins w:id="1133" w:author="Pubsure" w:date="2021-06-24T07:50:00Z">
        <w:r w:rsidRPr="00825949">
          <w:rPr>
            <w:rFonts w:asciiTheme="minorBidi" w:hAnsiTheme="minorBidi" w:cstheme="minorBidi"/>
            <w:color w:val="202122"/>
            <w:sz w:val="24"/>
            <w:szCs w:val="24"/>
          </w:rPr>
          <w:t>.</w:t>
        </w:r>
      </w:ins>
    </w:p>
    <w:p w14:paraId="6780860E" w14:textId="77777777" w:rsidR="000176A9" w:rsidRDefault="00310D3E" w:rsidP="000176A9">
      <w:pPr>
        <w:keepNext/>
        <w:ind w:left="2160" w:firstLine="720"/>
      </w:pPr>
      <w:r>
        <w:rPr>
          <w:noProof/>
          <w:lang w:val="fr-FR" w:eastAsia="fr-FR"/>
        </w:rPr>
        <w:drawing>
          <wp:inline distT="0" distB="0" distL="0" distR="0" wp14:anchorId="56EAFFEA" wp14:editId="7DC4C1BD">
            <wp:extent cx="1590040" cy="676275"/>
            <wp:effectExtent l="0" t="0" r="0" b="9525"/>
            <wp:docPr id="41" name="Picture 8"/>
            <wp:cNvGraphicFramePr/>
            <a:graphic xmlns:a="http://schemas.openxmlformats.org/drawingml/2006/main">
              <a:graphicData uri="http://schemas.openxmlformats.org/drawingml/2006/picture">
                <pic:pic xmlns:pic="http://schemas.openxmlformats.org/drawingml/2006/picture">
                  <pic:nvPicPr>
                    <pic:cNvPr id="435915802" name=""/>
                    <pic:cNvPicPr/>
                  </pic:nvPicPr>
                  <pic:blipFill>
                    <a:blip r:embed="rId105"/>
                    <a:stretch>
                      <a:fillRect/>
                    </a:stretch>
                  </pic:blipFill>
                  <pic:spPr>
                    <a:xfrm>
                      <a:off x="0" y="0"/>
                      <a:ext cx="1590511" cy="676475"/>
                    </a:xfrm>
                    <a:prstGeom prst="rect">
                      <a:avLst/>
                    </a:prstGeom>
                    <a:noFill/>
                    <a:ln>
                      <a:noFill/>
                    </a:ln>
                  </pic:spPr>
                </pic:pic>
              </a:graphicData>
            </a:graphic>
          </wp:inline>
        </w:drawing>
      </w:r>
    </w:p>
    <w:p w14:paraId="338EC9D6" w14:textId="0F8B2901" w:rsidR="004678AB" w:rsidRDefault="000176A9" w:rsidP="000176A9">
      <w:pPr>
        <w:pStyle w:val="Caption"/>
        <w:ind w:left="2880" w:firstLine="720"/>
      </w:pPr>
      <w:bookmarkStart w:id="1134" w:name="_Toc75591009"/>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13</w:t>
        </w:r>
      </w:fldSimple>
      <w:r w:rsidRPr="000176A9">
        <w:t>:Git Logo</w:t>
      </w:r>
      <w:bookmarkEnd w:id="1134"/>
    </w:p>
    <w:p w14:paraId="03194752" w14:textId="77777777" w:rsidR="004678AB" w:rsidRDefault="00310D3E">
      <w:pPr>
        <w:ind w:left="2160" w:firstLine="720"/>
        <w:rPr>
          <w:rFonts w:ascii="Bahnschrift" w:hAnsi="Bahnschrift"/>
          <w:sz w:val="28"/>
          <w:szCs w:val="28"/>
        </w:rPr>
      </w:pPr>
      <w:r>
        <w:rPr>
          <w:rFonts w:ascii="Bahnschrift" w:hAnsi="Bahnschrift"/>
          <w:sz w:val="28"/>
          <w:szCs w:val="28"/>
        </w:rPr>
        <w:t xml:space="preserve">   </w:t>
      </w:r>
    </w:p>
    <w:p w14:paraId="7BD1C69D" w14:textId="77777777" w:rsidR="004678AB" w:rsidRDefault="004678AB">
      <w:pPr>
        <w:rPr>
          <w:rFonts w:ascii="Bahnschrift" w:hAnsi="Bahnschrift"/>
          <w:sz w:val="28"/>
          <w:szCs w:val="28"/>
        </w:rPr>
      </w:pPr>
    </w:p>
    <w:p w14:paraId="39BD6D39" w14:textId="77777777" w:rsidR="004678AB" w:rsidRDefault="00310D3E">
      <w:pPr>
        <w:rPr>
          <w:rFonts w:ascii="Bahnschrift" w:hAnsi="Bahnschrift"/>
          <w:sz w:val="28"/>
          <w:szCs w:val="28"/>
        </w:rPr>
      </w:pPr>
      <w:r>
        <w:rPr>
          <w:rFonts w:ascii="Bahnschrift" w:hAnsi="Bahnschrift"/>
          <w:sz w:val="28"/>
          <w:szCs w:val="28"/>
        </w:rPr>
        <w:t>Postman</w:t>
      </w:r>
    </w:p>
    <w:p w14:paraId="3313FBC0" w14:textId="77777777" w:rsidR="004678AB" w:rsidRPr="00825949" w:rsidRDefault="00310D3E">
      <w:pPr>
        <w:rPr>
          <w:sz w:val="24"/>
          <w:szCs w:val="24"/>
        </w:rPr>
      </w:pP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an interactive and automatic tool for verifying the APIs of </w:t>
      </w:r>
      <w:ins w:id="1135" w:author="Pubsure" w:date="2021-06-24T07:50:00Z">
        <w:r w:rsidRPr="00825949">
          <w:rPr>
            <w:rFonts w:ascii="Arial" w:hAnsi="Arial"/>
            <w:color w:val="202124"/>
            <w:sz w:val="24"/>
            <w:szCs w:val="24"/>
            <w:shd w:val="clear" w:color="auto" w:fill="FFFFFF"/>
          </w:rPr>
          <w:t>a</w:t>
        </w:r>
      </w:ins>
      <w:del w:id="1136" w:author="Pubsure" w:date="2021-06-24T07:50:00Z">
        <w:r w:rsidRPr="00825949">
          <w:rPr>
            <w:rFonts w:ascii="Arial" w:hAnsi="Arial"/>
            <w:color w:val="202124"/>
            <w:sz w:val="24"/>
            <w:szCs w:val="24"/>
            <w:shd w:val="clear" w:color="auto" w:fill="FFFFFF"/>
          </w:rPr>
          <w:delText>your</w:delText>
        </w:r>
      </w:del>
      <w:r w:rsidRPr="00825949">
        <w:rPr>
          <w:rFonts w:ascii="Arial" w:hAnsi="Arial"/>
          <w:color w:val="202124"/>
          <w:sz w:val="24"/>
          <w:szCs w:val="24"/>
          <w:shd w:val="clear" w:color="auto" w:fill="FFFFFF"/>
        </w:rPr>
        <w:t xml:space="preserve"> project. </w:t>
      </w: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 </w:t>
      </w:r>
      <w:ins w:id="1137" w:author="Pubsure" w:date="2021-06-24T07:50:00Z">
        <w:r w:rsidRPr="00825949">
          <w:rPr>
            <w:rFonts w:ascii="Arial" w:hAnsi="Arial"/>
            <w:color w:val="202124"/>
            <w:sz w:val="24"/>
            <w:szCs w:val="24"/>
            <w:shd w:val="clear" w:color="auto" w:fill="FFFFFF"/>
          </w:rPr>
          <w:t>desktop</w:t>
        </w:r>
      </w:ins>
      <w:del w:id="1138" w:author="Pubsure" w:date="2021-06-24T07:50:00Z">
        <w:r w:rsidRPr="00825949">
          <w:rPr>
            <w:rFonts w:ascii="Arial" w:hAnsi="Arial"/>
            <w:color w:val="202124"/>
            <w:sz w:val="24"/>
            <w:szCs w:val="24"/>
            <w:shd w:val="clear" w:color="auto" w:fill="FFFFFF"/>
          </w:rPr>
          <w:delText>Desktop</w:delText>
        </w:r>
      </w:del>
      <w:r w:rsidRPr="00825949">
        <w:rPr>
          <w:rFonts w:ascii="Arial" w:hAnsi="Arial"/>
          <w:color w:val="202124"/>
          <w:sz w:val="24"/>
          <w:szCs w:val="24"/>
          <w:shd w:val="clear" w:color="auto" w:fill="FFFFFF"/>
        </w:rPr>
        <w:t xml:space="preserve"> application for interacting with HTTP APIs. It presents you with a friendly GUI for constructing requests and reading responses. It </w:t>
      </w:r>
      <w:r w:rsidRPr="00825949">
        <w:rPr>
          <w:rFonts w:ascii="Arial" w:hAnsi="Arial"/>
          <w:b/>
          <w:bCs/>
          <w:color w:val="202124"/>
          <w:sz w:val="24"/>
          <w:szCs w:val="24"/>
          <w:shd w:val="clear" w:color="auto" w:fill="FFFFFF"/>
        </w:rPr>
        <w:t>works</w:t>
      </w:r>
      <w:r w:rsidRPr="00825949">
        <w:rPr>
          <w:rFonts w:ascii="Arial" w:hAnsi="Arial"/>
          <w:color w:val="202124"/>
          <w:sz w:val="24"/>
          <w:szCs w:val="24"/>
          <w:shd w:val="clear" w:color="auto" w:fill="FFFFFF"/>
        </w:rPr>
        <w:t> on the backend</w:t>
      </w:r>
      <w:del w:id="1139" w:author="Pubsure" w:date="2021-06-24T07:50:00Z">
        <w:r w:rsidRPr="00825949">
          <w:rPr>
            <w:rFonts w:ascii="Arial" w:hAnsi="Arial"/>
            <w:color w:val="202124"/>
            <w:sz w:val="24"/>
            <w:szCs w:val="24"/>
            <w:shd w:val="clear" w:color="auto" w:fill="FFFFFF"/>
          </w:rPr>
          <w:delText>,</w:delText>
        </w:r>
      </w:del>
      <w:r w:rsidRPr="00825949">
        <w:rPr>
          <w:rFonts w:ascii="Arial" w:hAnsi="Arial"/>
          <w:color w:val="202124"/>
          <w:sz w:val="24"/>
          <w:szCs w:val="24"/>
          <w:shd w:val="clear" w:color="auto" w:fill="FFFFFF"/>
        </w:rPr>
        <w:t xml:space="preserve"> and </w:t>
      </w:r>
      <w:ins w:id="1140" w:author="Pubsure" w:date="2021-06-24T07:50:00Z">
        <w:r w:rsidRPr="00825949">
          <w:rPr>
            <w:rFonts w:ascii="Arial" w:hAnsi="Arial"/>
            <w:color w:val="202124"/>
            <w:sz w:val="24"/>
            <w:szCs w:val="24"/>
            <w:shd w:val="clear" w:color="auto" w:fill="FFFFFF"/>
          </w:rPr>
          <w:t>ensures</w:t>
        </w:r>
      </w:ins>
      <w:del w:id="1141" w:author="Pubsure" w:date="2021-06-24T07:50:00Z">
        <w:r w:rsidRPr="00825949">
          <w:rPr>
            <w:rFonts w:ascii="Arial" w:hAnsi="Arial"/>
            <w:color w:val="202124"/>
            <w:sz w:val="24"/>
            <w:szCs w:val="24"/>
            <w:shd w:val="clear" w:color="auto" w:fill="FFFFFF"/>
          </w:rPr>
          <w:delText>makes sure</w:delText>
        </w:r>
      </w:del>
      <w:r w:rsidRPr="00825949">
        <w:rPr>
          <w:rFonts w:ascii="Arial" w:hAnsi="Arial"/>
          <w:color w:val="202124"/>
          <w:sz w:val="24"/>
          <w:szCs w:val="24"/>
          <w:shd w:val="clear" w:color="auto" w:fill="FFFFFF"/>
        </w:rPr>
        <w:t xml:space="preserve"> that each API </w:t>
      </w:r>
      <w:r w:rsidRPr="00825949">
        <w:rPr>
          <w:rFonts w:ascii="Arial" w:hAnsi="Arial"/>
          <w:b/>
          <w:bCs/>
          <w:color w:val="202124"/>
          <w:sz w:val="24"/>
          <w:szCs w:val="24"/>
          <w:shd w:val="clear" w:color="auto" w:fill="FFFFFF"/>
        </w:rPr>
        <w:t>is working</w:t>
      </w:r>
      <w:r w:rsidRPr="00825949">
        <w:rPr>
          <w:rFonts w:ascii="Arial" w:hAnsi="Arial"/>
          <w:color w:val="202124"/>
          <w:sz w:val="24"/>
          <w:szCs w:val="24"/>
          <w:shd w:val="clear" w:color="auto" w:fill="FFFFFF"/>
        </w:rPr>
        <w:t> as intended</w:t>
      </w:r>
    </w:p>
    <w:p w14:paraId="02A49311" w14:textId="77777777" w:rsidR="000176A9" w:rsidRDefault="00310D3E" w:rsidP="000176A9">
      <w:pPr>
        <w:keepNext/>
        <w:ind w:left="2880" w:firstLine="720"/>
      </w:pPr>
      <w:r>
        <w:rPr>
          <w:rFonts w:ascii="Arial" w:hAnsi="Arial"/>
          <w:noProof/>
          <w:color w:val="202124"/>
          <w:shd w:val="clear" w:color="auto" w:fill="FFFFFF"/>
          <w:lang w:val="fr-FR" w:eastAsia="fr-FR"/>
        </w:rPr>
        <w:drawing>
          <wp:inline distT="0" distB="0" distL="0" distR="0" wp14:anchorId="17CB7BD9" wp14:editId="745B00A1">
            <wp:extent cx="1358981" cy="1221949"/>
            <wp:effectExtent l="0" t="0" r="0" b="0"/>
            <wp:docPr id="42" name="Picture 39"/>
            <wp:cNvGraphicFramePr/>
            <a:graphic xmlns:a="http://schemas.openxmlformats.org/drawingml/2006/main">
              <a:graphicData uri="http://schemas.openxmlformats.org/drawingml/2006/picture">
                <pic:pic xmlns:pic="http://schemas.openxmlformats.org/drawingml/2006/picture">
                  <pic:nvPicPr>
                    <pic:cNvPr id="1636872735" name=""/>
                    <pic:cNvPicPr/>
                  </pic:nvPicPr>
                  <pic:blipFill>
                    <a:blip r:embed="rId106"/>
                    <a:stretch>
                      <a:fillRect/>
                    </a:stretch>
                  </pic:blipFill>
                  <pic:spPr>
                    <a:xfrm>
                      <a:off x="0" y="0"/>
                      <a:ext cx="1358981" cy="1221949"/>
                    </a:xfrm>
                    <a:prstGeom prst="rect">
                      <a:avLst/>
                    </a:prstGeom>
                    <a:noFill/>
                    <a:ln>
                      <a:noFill/>
                    </a:ln>
                  </pic:spPr>
                </pic:pic>
              </a:graphicData>
            </a:graphic>
          </wp:inline>
        </w:drawing>
      </w:r>
    </w:p>
    <w:p w14:paraId="20ADB8A3" w14:textId="0EFAB98F" w:rsidR="004678AB" w:rsidRPr="000176A9" w:rsidRDefault="000176A9" w:rsidP="000176A9">
      <w:pPr>
        <w:pStyle w:val="Caption"/>
        <w:ind w:left="2880" w:firstLine="720"/>
      </w:pPr>
      <w:bookmarkStart w:id="1142" w:name="_Toc75591010"/>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14</w:t>
        </w:r>
      </w:fldSimple>
      <w:r w:rsidRPr="000176A9">
        <w:t>:Postman Logo</w:t>
      </w:r>
      <w:bookmarkEnd w:id="1142"/>
    </w:p>
    <w:p w14:paraId="2EE30A78"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Bahnschrift" w:hAnsi="Bahnschrift"/>
          <w:sz w:val="28"/>
          <w:szCs w:val="28"/>
        </w:rPr>
        <w:tab/>
        <w:t xml:space="preserve">     </w:t>
      </w:r>
    </w:p>
    <w:p w14:paraId="57157123" w14:textId="77777777" w:rsidR="004678AB" w:rsidRDefault="00310D3E">
      <w:pPr>
        <w:rPr>
          <w:rFonts w:ascii="Bahnschrift" w:hAnsi="Bahnschrift"/>
          <w:b/>
          <w:bCs/>
          <w:color w:val="000000"/>
          <w:sz w:val="28"/>
          <w:szCs w:val="28"/>
        </w:rPr>
      </w:pPr>
      <w:r>
        <w:rPr>
          <w:rFonts w:ascii="Bahnschrift" w:hAnsi="Bahnschrift"/>
          <w:b/>
          <w:bCs/>
          <w:color w:val="000000"/>
          <w:sz w:val="28"/>
          <w:szCs w:val="28"/>
        </w:rPr>
        <w:t>Microsoft Word</w:t>
      </w:r>
    </w:p>
    <w:p w14:paraId="6CA239DB" w14:textId="2B59DFB0"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Microsoft Word</w:t>
      </w:r>
      <w:r w:rsidRPr="00825949">
        <w:rPr>
          <w:rFonts w:asciiTheme="minorBidi" w:hAnsiTheme="minorBidi" w:cstheme="minorBidi"/>
          <w:color w:val="202122"/>
          <w:sz w:val="24"/>
          <w:szCs w:val="24"/>
          <w:shd w:val="clear" w:color="auto" w:fill="FFFFFF"/>
        </w:rPr>
        <w:t> is a </w:t>
      </w:r>
      <w:hyperlink r:id="rId107" w:tooltip="Word processor" w:history="1">
        <w:r w:rsidRPr="00825949">
          <w:rPr>
            <w:rStyle w:val="Hyperlink"/>
            <w:rFonts w:asciiTheme="minorBidi" w:hAnsiTheme="minorBidi" w:cstheme="minorBidi"/>
            <w:color w:val="auto"/>
            <w:sz w:val="24"/>
            <w:szCs w:val="24"/>
            <w:shd w:val="clear" w:color="auto" w:fill="FFFFFF"/>
          </w:rPr>
          <w:t>word processor</w:t>
        </w:r>
      </w:hyperlink>
      <w:r w:rsidRPr="00825949">
        <w:rPr>
          <w:rFonts w:asciiTheme="minorBidi" w:hAnsiTheme="minorBidi" w:cstheme="minorBidi"/>
          <w:color w:val="202122"/>
          <w:sz w:val="24"/>
          <w:szCs w:val="24"/>
          <w:shd w:val="clear" w:color="auto" w:fill="FFFFFF"/>
        </w:rPr>
        <w:t> developed by </w:t>
      </w:r>
      <w:hyperlink r:id="rId108" w:tooltip="Microsoft" w:history="1">
        <w:r w:rsidRPr="00825949">
          <w:rPr>
            <w:rStyle w:val="Hyperlink"/>
            <w:rFonts w:asciiTheme="minorBidi" w:hAnsiTheme="minorBidi" w:cstheme="minorBidi"/>
            <w:color w:val="auto"/>
            <w:sz w:val="24"/>
            <w:szCs w:val="24"/>
            <w:shd w:val="clear" w:color="auto" w:fill="FFFFFF"/>
          </w:rPr>
          <w:t>Microsoft</w:t>
        </w:r>
      </w:hyperlink>
      <w:r w:rsidRPr="00825949">
        <w:rPr>
          <w:rFonts w:asciiTheme="minorBidi" w:hAnsiTheme="minorBidi" w:cstheme="minorBidi"/>
          <w:color w:val="202122"/>
          <w:sz w:val="24"/>
          <w:szCs w:val="24"/>
          <w:shd w:val="clear" w:color="auto" w:fill="FFFFFF"/>
        </w:rPr>
        <w:t>. It was first released on October 25, 1983</w:t>
      </w:r>
      <w:del w:id="1143" w:author="Pubsure" w:date="2021-06-24T07:50:00Z">
        <w:r w:rsidRPr="00825949">
          <w:rPr>
            <w:rFonts w:asciiTheme="minorBidi" w:hAnsiTheme="minorBidi" w:cstheme="minorBidi"/>
            <w:color w:val="202122"/>
            <w:sz w:val="24"/>
            <w:szCs w:val="24"/>
            <w:shd w:val="clear" w:color="auto" w:fill="FFFFFF"/>
          </w:rPr>
          <w:delText>,</w:delText>
        </w:r>
      </w:del>
      <w:hyperlink r:id="rId109" w:anchor="cite_note-6" w:history="1">
        <w:r w:rsidRPr="00825949">
          <w:rPr>
            <w:rStyle w:val="Hyperlink"/>
            <w:rFonts w:asciiTheme="minorBidi" w:hAnsiTheme="minorBidi" w:cstheme="minorBidi"/>
            <w:color w:val="0645AD"/>
            <w:sz w:val="24"/>
            <w:szCs w:val="24"/>
            <w:shd w:val="clear" w:color="auto" w:fill="FFFFFF"/>
            <w:vertAlign w:val="superscript"/>
          </w:rPr>
          <w:t>[6]</w:t>
        </w:r>
      </w:hyperlink>
      <w:r w:rsidRPr="00825949">
        <w:rPr>
          <w:rFonts w:asciiTheme="minorBidi" w:hAnsiTheme="minorBidi" w:cstheme="minorBidi"/>
          <w:color w:val="202122"/>
          <w:sz w:val="24"/>
          <w:szCs w:val="24"/>
          <w:shd w:val="clear" w:color="auto" w:fill="FFFFFF"/>
        </w:rPr>
        <w:t> under the name </w:t>
      </w:r>
      <w:r w:rsidRPr="00825949">
        <w:rPr>
          <w:rFonts w:asciiTheme="minorBidi" w:hAnsiTheme="minorBidi" w:cstheme="minorBidi"/>
          <w:i/>
          <w:iCs/>
          <w:color w:val="202122"/>
          <w:sz w:val="24"/>
          <w:szCs w:val="24"/>
          <w:shd w:val="clear" w:color="auto" w:fill="FFFFFF"/>
        </w:rPr>
        <w:t>Multi-Tool Word</w:t>
      </w:r>
      <w:r w:rsidRPr="00825949">
        <w:rPr>
          <w:rFonts w:asciiTheme="minorBidi" w:hAnsiTheme="minorBidi" w:cstheme="minorBidi"/>
          <w:color w:val="202122"/>
          <w:sz w:val="24"/>
          <w:szCs w:val="24"/>
          <w:shd w:val="clear" w:color="auto" w:fill="FFFFFF"/>
        </w:rPr>
        <w:t> for </w:t>
      </w:r>
      <w:hyperlink r:id="rId110" w:tooltip="Xenix" w:history="1">
        <w:r w:rsidRPr="00825949">
          <w:rPr>
            <w:rStyle w:val="Hyperlink"/>
            <w:rFonts w:asciiTheme="minorBidi" w:hAnsiTheme="minorBidi" w:cstheme="minorBidi"/>
            <w:color w:val="auto"/>
            <w:sz w:val="24"/>
            <w:szCs w:val="24"/>
            <w:shd w:val="clear" w:color="auto" w:fill="FFFFFF"/>
          </w:rPr>
          <w:t>Xenix</w:t>
        </w:r>
      </w:hyperlink>
      <w:r w:rsidRPr="00825949">
        <w:rPr>
          <w:rFonts w:asciiTheme="minorBidi" w:hAnsiTheme="minorBidi" w:cstheme="minorBidi"/>
          <w:color w:val="202122"/>
          <w:sz w:val="24"/>
          <w:szCs w:val="24"/>
          <w:shd w:val="clear" w:color="auto" w:fill="FFFFFF"/>
        </w:rPr>
        <w:t> systems.</w:t>
      </w:r>
      <w:r w:rsidR="00825949" w:rsidRPr="00825949">
        <w:rPr>
          <w:rFonts w:asciiTheme="minorBidi" w:hAnsiTheme="minorBidi" w:cstheme="minorBidi"/>
          <w:color w:val="202122"/>
          <w:sz w:val="24"/>
          <w:szCs w:val="24"/>
          <w:shd w:val="clear" w:color="auto" w:fill="FFFFFF"/>
        </w:rPr>
        <w:t xml:space="preserve"> </w:t>
      </w:r>
      <w:r w:rsidRPr="00825949">
        <w:rPr>
          <w:rFonts w:asciiTheme="minorBidi" w:hAnsiTheme="minorBidi" w:cstheme="minorBidi"/>
          <w:color w:val="202122"/>
          <w:sz w:val="24"/>
          <w:szCs w:val="24"/>
          <w:shd w:val="clear" w:color="auto" w:fill="FFFFFF"/>
        </w:rPr>
        <w:t>Subsequent versions were later written for several other platforms .</w:t>
      </w:r>
    </w:p>
    <w:p w14:paraId="02A99FE2" w14:textId="77777777" w:rsidR="000176A9" w:rsidRDefault="00310D3E" w:rsidP="000176A9">
      <w:pPr>
        <w:keepNext/>
        <w:ind w:left="2160" w:firstLine="720"/>
      </w:pPr>
      <w:r>
        <w:rPr>
          <w:rFonts w:ascii="Arial" w:hAnsi="Arial"/>
          <w:noProof/>
          <w:color w:val="202122"/>
          <w:sz w:val="21"/>
          <w:szCs w:val="21"/>
          <w:shd w:val="clear" w:color="auto" w:fill="FFFFFF"/>
          <w:lang w:val="fr-FR" w:eastAsia="fr-FR"/>
        </w:rPr>
        <w:drawing>
          <wp:inline distT="0" distB="0" distL="0" distR="0" wp14:anchorId="623427A8" wp14:editId="05E24BF3">
            <wp:extent cx="2000250" cy="2000250"/>
            <wp:effectExtent l="0" t="0" r="0" b="0"/>
            <wp:docPr id="43" name="Picture 40"/>
            <wp:cNvGraphicFramePr/>
            <a:graphic xmlns:a="http://schemas.openxmlformats.org/drawingml/2006/main">
              <a:graphicData uri="http://schemas.openxmlformats.org/drawingml/2006/picture">
                <pic:pic xmlns:pic="http://schemas.openxmlformats.org/drawingml/2006/picture">
                  <pic:nvPicPr>
                    <pic:cNvPr id="1876397962" name=""/>
                    <pic:cNvPicPr/>
                  </pic:nvPicPr>
                  <pic:blipFill>
                    <a:blip r:embed="rId111"/>
                    <a:stretch>
                      <a:fillRect/>
                    </a:stretch>
                  </pic:blipFill>
                  <pic:spPr>
                    <a:xfrm>
                      <a:off x="0" y="0"/>
                      <a:ext cx="2000250" cy="2000250"/>
                    </a:xfrm>
                    <a:prstGeom prst="rect">
                      <a:avLst/>
                    </a:prstGeom>
                    <a:noFill/>
                    <a:ln>
                      <a:noFill/>
                    </a:ln>
                  </pic:spPr>
                </pic:pic>
              </a:graphicData>
            </a:graphic>
          </wp:inline>
        </w:drawing>
      </w:r>
    </w:p>
    <w:p w14:paraId="3C84AE32" w14:textId="16A01445" w:rsidR="004678AB" w:rsidRDefault="000176A9" w:rsidP="000176A9">
      <w:pPr>
        <w:pStyle w:val="Caption"/>
        <w:ind w:left="2160" w:firstLine="720"/>
      </w:pPr>
      <w:bookmarkStart w:id="1144" w:name="_Toc75591011"/>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15</w:t>
        </w:r>
      </w:fldSimple>
      <w:r w:rsidRPr="000176A9">
        <w:t>:Microsoft Word Logo</w:t>
      </w:r>
      <w:bookmarkEnd w:id="1144"/>
      <w:r w:rsidR="00310D3E">
        <w:rPr>
          <w:rFonts w:ascii="Bahnschrift" w:hAnsi="Bahnschrift"/>
          <w:color w:val="000000"/>
          <w:sz w:val="28"/>
          <w:szCs w:val="28"/>
        </w:rPr>
        <w:tab/>
      </w:r>
      <w:r w:rsidR="00310D3E">
        <w:rPr>
          <w:rFonts w:ascii="Bahnschrift" w:hAnsi="Bahnschrift"/>
          <w:color w:val="000000"/>
          <w:sz w:val="28"/>
          <w:szCs w:val="28"/>
        </w:rPr>
        <w:tab/>
      </w:r>
    </w:p>
    <w:p w14:paraId="491B8084" w14:textId="77777777" w:rsidR="004678AB" w:rsidRDefault="00310D3E">
      <w:pPr>
        <w:pStyle w:val="Heading2"/>
      </w:pPr>
      <w:bookmarkStart w:id="1145" w:name="_Toc75356632"/>
      <w:bookmarkStart w:id="1146" w:name="_Toc75356872"/>
      <w:bookmarkStart w:id="1147" w:name="_Toc75356963"/>
      <w:bookmarkStart w:id="1148" w:name="_Toc75585043"/>
      <w:bookmarkStart w:id="1149" w:name="_Toc75585336"/>
      <w:r>
        <w:t>4.3 Implementation</w:t>
      </w:r>
      <w:bookmarkEnd w:id="1145"/>
      <w:bookmarkEnd w:id="1146"/>
      <w:bookmarkEnd w:id="1147"/>
      <w:bookmarkEnd w:id="1148"/>
      <w:bookmarkEnd w:id="1149"/>
    </w:p>
    <w:p w14:paraId="3F1E2550" w14:textId="77777777" w:rsidR="004678AB" w:rsidRDefault="00310D3E">
      <w:pPr>
        <w:rPr>
          <w:rFonts w:ascii="Arial" w:hAnsi="Arial"/>
          <w:sz w:val="24"/>
          <w:szCs w:val="24"/>
        </w:rPr>
      </w:pPr>
      <w:r>
        <w:rPr>
          <w:rFonts w:ascii="Arial" w:hAnsi="Arial"/>
          <w:sz w:val="24"/>
          <w:szCs w:val="24"/>
        </w:rPr>
        <w:t>In this section</w:t>
      </w:r>
      <w:ins w:id="1150" w:author="Pubsure" w:date="2021-06-24T07:50:00Z">
        <w:r>
          <w:rPr>
            <w:rFonts w:ascii="Arial" w:hAnsi="Arial"/>
            <w:sz w:val="24"/>
            <w:szCs w:val="24"/>
          </w:rPr>
          <w:t>,</w:t>
        </w:r>
      </w:ins>
      <w:r>
        <w:rPr>
          <w:rFonts w:ascii="Arial" w:hAnsi="Arial"/>
          <w:sz w:val="24"/>
          <w:szCs w:val="24"/>
        </w:rPr>
        <w:t xml:space="preserve"> we </w:t>
      </w:r>
      <w:del w:id="1151" w:author="Pubsure" w:date="2021-06-24T07:50:00Z">
        <w:r>
          <w:rPr>
            <w:rFonts w:ascii="Arial" w:hAnsi="Arial"/>
            <w:sz w:val="24"/>
            <w:szCs w:val="24"/>
          </w:rPr>
          <w:delText xml:space="preserve">will </w:delText>
        </w:r>
      </w:del>
      <w:r>
        <w:rPr>
          <w:rFonts w:ascii="Arial" w:hAnsi="Arial"/>
          <w:sz w:val="24"/>
          <w:szCs w:val="24"/>
        </w:rPr>
        <w:t>present the accomplished work in our application by presenting screenshots of the main interfaces.</w:t>
      </w:r>
    </w:p>
    <w:p w14:paraId="028A5458" w14:textId="77777777" w:rsidR="004678AB" w:rsidRDefault="00310D3E">
      <w:pPr>
        <w:rPr>
          <w:rFonts w:ascii="Bahnschrift" w:hAnsi="Bahnschrift"/>
          <w:sz w:val="28"/>
          <w:szCs w:val="28"/>
        </w:rPr>
      </w:pPr>
      <w:r>
        <w:rPr>
          <w:rFonts w:ascii="Bahnschrift" w:hAnsi="Bahnschrift"/>
          <w:sz w:val="28"/>
          <w:szCs w:val="28"/>
        </w:rPr>
        <w:t xml:space="preserve"> </w:t>
      </w:r>
    </w:p>
    <w:p w14:paraId="0FD26520" w14:textId="77777777" w:rsidR="004678AB" w:rsidRDefault="00310D3E">
      <w:pPr>
        <w:pStyle w:val="Heading3"/>
      </w:pPr>
      <w:bookmarkStart w:id="1152" w:name="_Toc75356633"/>
      <w:bookmarkStart w:id="1153" w:name="_Toc75356873"/>
      <w:bookmarkStart w:id="1154" w:name="_Toc75356964"/>
      <w:bookmarkStart w:id="1155" w:name="_Toc75585044"/>
      <w:bookmarkStart w:id="1156" w:name="_Toc75585337"/>
      <w:r>
        <w:t>4.3.1 Home Interface</w:t>
      </w:r>
      <w:bookmarkEnd w:id="1152"/>
      <w:bookmarkEnd w:id="1153"/>
      <w:bookmarkEnd w:id="1154"/>
      <w:bookmarkEnd w:id="1155"/>
      <w:bookmarkEnd w:id="1156"/>
    </w:p>
    <w:p w14:paraId="157E361A" w14:textId="77777777" w:rsidR="004678AB" w:rsidRDefault="00310D3E">
      <w:pPr>
        <w:rPr>
          <w:rFonts w:ascii="Arial" w:hAnsi="Arial"/>
          <w:sz w:val="24"/>
          <w:szCs w:val="24"/>
        </w:rPr>
      </w:pPr>
      <w:r>
        <w:rPr>
          <w:rFonts w:ascii="Arial" w:hAnsi="Arial"/>
          <w:sz w:val="24"/>
          <w:szCs w:val="24"/>
        </w:rPr>
        <w:t xml:space="preserve">The home interface </w:t>
      </w:r>
      <w:ins w:id="1157" w:author="Pubsure" w:date="2021-06-24T07:50:00Z">
        <w:r>
          <w:rPr>
            <w:rFonts w:ascii="Arial" w:hAnsi="Arial"/>
            <w:sz w:val="24"/>
            <w:szCs w:val="24"/>
          </w:rPr>
          <w:t>provides</w:t>
        </w:r>
      </w:ins>
      <w:del w:id="1158" w:author="Pubsure" w:date="2021-06-24T07:50:00Z">
        <w:r>
          <w:rPr>
            <w:rFonts w:ascii="Arial" w:hAnsi="Arial"/>
            <w:sz w:val="24"/>
            <w:szCs w:val="24"/>
          </w:rPr>
          <w:delText>gives</w:delText>
        </w:r>
      </w:del>
      <w:r>
        <w:rPr>
          <w:rFonts w:ascii="Arial" w:hAnsi="Arial"/>
          <w:sz w:val="24"/>
          <w:szCs w:val="24"/>
        </w:rPr>
        <w:t xml:space="preserve"> a general presentation of the application</w:t>
      </w:r>
      <w:del w:id="1159" w:author="Pubsure" w:date="2021-06-24T07:50:00Z">
        <w:r>
          <w:rPr>
            <w:rFonts w:ascii="Arial" w:hAnsi="Arial"/>
            <w:sz w:val="24"/>
            <w:szCs w:val="24"/>
          </w:rPr>
          <w:delText xml:space="preserve"> and</w:delText>
        </w:r>
      </w:del>
      <w:ins w:id="1160" w:author="Pubsure" w:date="2021-06-24T07:50:00Z">
        <w:r>
          <w:rPr>
            <w:rFonts w:ascii="Arial" w:hAnsi="Arial"/>
            <w:sz w:val="24"/>
            <w:szCs w:val="24"/>
          </w:rPr>
          <w:t>,</w:t>
        </w:r>
      </w:ins>
      <w:del w:id="1161" w:author="Pubsure" w:date="2021-06-24T07:50:00Z">
        <w:r>
          <w:rPr>
            <w:rFonts w:ascii="Arial" w:hAnsi="Arial"/>
            <w:sz w:val="24"/>
            <w:szCs w:val="24"/>
          </w:rPr>
          <w:delText xml:space="preserve"> its</w:delText>
        </w:r>
      </w:del>
      <w:r>
        <w:rPr>
          <w:rFonts w:ascii="Arial" w:hAnsi="Arial"/>
          <w:sz w:val="24"/>
          <w:szCs w:val="24"/>
        </w:rPr>
        <w:t xml:space="preserve"> content</w:t>
      </w:r>
      <w:ins w:id="1162" w:author="Pubsure" w:date="2021-06-24T07:50:00Z">
        <w:r>
          <w:rPr>
            <w:rFonts w:ascii="Arial" w:hAnsi="Arial"/>
            <w:sz w:val="24"/>
            <w:szCs w:val="24"/>
          </w:rPr>
          <w:t>,</w:t>
        </w:r>
      </w:ins>
      <w:r>
        <w:rPr>
          <w:rFonts w:ascii="Arial" w:hAnsi="Arial"/>
          <w:sz w:val="24"/>
          <w:szCs w:val="24"/>
        </w:rPr>
        <w:t xml:space="preserve"> and features. </w:t>
      </w:r>
      <w:del w:id="1163" w:author="Pubsure" w:date="2021-06-24T07:50:00Z">
        <w:r>
          <w:rPr>
            <w:rFonts w:ascii="Arial" w:hAnsi="Arial"/>
            <w:sz w:val="24"/>
            <w:szCs w:val="24"/>
          </w:rPr>
          <w:delText xml:space="preserve">The </w:delText>
        </w:r>
      </w:del>
      <w:ins w:id="1164" w:author="Pubsure" w:date="2021-06-24T07:50:00Z">
        <w:r>
          <w:rPr>
            <w:rFonts w:ascii="Arial" w:hAnsi="Arial"/>
            <w:sz w:val="24"/>
            <w:szCs w:val="24"/>
          </w:rPr>
          <w:t>Figure</w:t>
        </w:r>
      </w:ins>
      <w:del w:id="1165" w:author="Pubsure" w:date="2021-06-24T07:50:00Z">
        <w:r>
          <w:rPr>
            <w:rFonts w:ascii="Arial" w:hAnsi="Arial"/>
            <w:sz w:val="24"/>
            <w:szCs w:val="24"/>
          </w:rPr>
          <w:delText>figure</w:delText>
        </w:r>
      </w:del>
      <w:r>
        <w:rPr>
          <w:rFonts w:ascii="Arial" w:hAnsi="Arial"/>
          <w:sz w:val="24"/>
          <w:szCs w:val="24"/>
        </w:rPr>
        <w:t xml:space="preserve"> 4.15 represents the home page:</w:t>
      </w:r>
    </w:p>
    <w:p w14:paraId="4D65AE9F"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5885CAD" wp14:editId="6B5849EA">
            <wp:extent cx="5725927" cy="3219081"/>
            <wp:effectExtent l="0" t="0" r="8123" b="369"/>
            <wp:docPr id="44" name="Picture 41"/>
            <wp:cNvGraphicFramePr/>
            <a:graphic xmlns:a="http://schemas.openxmlformats.org/drawingml/2006/main">
              <a:graphicData uri="http://schemas.openxmlformats.org/drawingml/2006/picture">
                <pic:pic xmlns:pic="http://schemas.openxmlformats.org/drawingml/2006/picture">
                  <pic:nvPicPr>
                    <pic:cNvPr id="166514144" name=""/>
                    <pic:cNvPicPr/>
                  </pic:nvPicPr>
                  <pic:blipFill>
                    <a:blip r:embed="rId112"/>
                    <a:stretch>
                      <a:fillRect/>
                    </a:stretch>
                  </pic:blipFill>
                  <pic:spPr>
                    <a:xfrm>
                      <a:off x="0" y="0"/>
                      <a:ext cx="5725927" cy="3219081"/>
                    </a:xfrm>
                    <a:prstGeom prst="rect">
                      <a:avLst/>
                    </a:prstGeom>
                    <a:noFill/>
                    <a:ln>
                      <a:noFill/>
                    </a:ln>
                  </pic:spPr>
                </pic:pic>
              </a:graphicData>
            </a:graphic>
          </wp:inline>
        </w:drawing>
      </w:r>
    </w:p>
    <w:p w14:paraId="25EE33C7" w14:textId="7E8E6A67" w:rsidR="004678AB" w:rsidRDefault="000176A9" w:rsidP="000176A9">
      <w:pPr>
        <w:pStyle w:val="Caption"/>
        <w:ind w:left="2160" w:firstLine="720"/>
      </w:pPr>
      <w:bookmarkStart w:id="1166" w:name="_Toc75591012"/>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16</w:t>
        </w:r>
      </w:fldSimple>
      <w:r w:rsidRPr="000176A9">
        <w:t>:Home page</w:t>
      </w:r>
      <w:bookmarkEnd w:id="1166"/>
    </w:p>
    <w:p w14:paraId="7AF088C2"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8BB85B1" w14:textId="77777777" w:rsidR="004678AB" w:rsidRDefault="00310D3E">
      <w:pPr>
        <w:pStyle w:val="Heading3"/>
      </w:pPr>
      <w:bookmarkStart w:id="1167" w:name="_Toc75356634"/>
      <w:bookmarkStart w:id="1168" w:name="_Toc75356874"/>
      <w:bookmarkStart w:id="1169" w:name="_Toc75356965"/>
      <w:bookmarkStart w:id="1170" w:name="_Toc75585045"/>
      <w:bookmarkStart w:id="1171" w:name="_Toc75585338"/>
      <w:r>
        <w:t>4.3.2 Registration interface</w:t>
      </w:r>
      <w:bookmarkEnd w:id="1167"/>
      <w:bookmarkEnd w:id="1168"/>
      <w:bookmarkEnd w:id="1169"/>
      <w:bookmarkEnd w:id="1170"/>
      <w:bookmarkEnd w:id="1171"/>
    </w:p>
    <w:p w14:paraId="4D04C405" w14:textId="77777777" w:rsidR="004678AB" w:rsidRDefault="004678AB">
      <w:pPr>
        <w:rPr>
          <w:rFonts w:ascii="Arial" w:hAnsi="Arial"/>
          <w:sz w:val="24"/>
          <w:szCs w:val="24"/>
        </w:rPr>
      </w:pPr>
    </w:p>
    <w:p w14:paraId="4AE0E33C" w14:textId="77777777" w:rsidR="004678AB" w:rsidRDefault="00310D3E">
      <w:pPr>
        <w:rPr>
          <w:rFonts w:ascii="Arial" w:hAnsi="Arial"/>
          <w:sz w:val="24"/>
          <w:szCs w:val="24"/>
        </w:rPr>
      </w:pPr>
      <w:r>
        <w:rPr>
          <w:rFonts w:ascii="Arial" w:hAnsi="Arial"/>
          <w:sz w:val="24"/>
          <w:szCs w:val="24"/>
        </w:rPr>
        <w:t xml:space="preserve">The registration interface allows the user to create an account </w:t>
      </w:r>
      <w:del w:id="1172" w:author="Pubsure" w:date="2021-06-24T07:50:00Z">
        <w:r>
          <w:rPr>
            <w:rFonts w:ascii="Arial" w:hAnsi="Arial"/>
            <w:sz w:val="24"/>
            <w:szCs w:val="24"/>
          </w:rPr>
          <w:delText xml:space="preserve">in order </w:delText>
        </w:r>
      </w:del>
      <w:r>
        <w:rPr>
          <w:rFonts w:ascii="Arial" w:hAnsi="Arial"/>
          <w:sz w:val="24"/>
          <w:szCs w:val="24"/>
        </w:rPr>
        <w:t xml:space="preserve">to gain access to its features. Figure 3.16 </w:t>
      </w:r>
      <w:ins w:id="1173" w:author="Pubsure" w:date="2021-06-24T07:50:00Z">
        <w:r>
          <w:rPr>
            <w:rFonts w:ascii="Arial" w:hAnsi="Arial"/>
            <w:sz w:val="24"/>
            <w:szCs w:val="24"/>
          </w:rPr>
          <w:t>shows</w:t>
        </w:r>
      </w:ins>
      <w:del w:id="1174" w:author="Pubsure" w:date="2021-06-24T07:50:00Z">
        <w:r>
          <w:rPr>
            <w:rFonts w:ascii="Arial" w:hAnsi="Arial"/>
            <w:sz w:val="24"/>
            <w:szCs w:val="24"/>
          </w:rPr>
          <w:delText>represents</w:delText>
        </w:r>
      </w:del>
      <w:r>
        <w:rPr>
          <w:rFonts w:ascii="Arial" w:hAnsi="Arial"/>
          <w:sz w:val="24"/>
          <w:szCs w:val="24"/>
        </w:rPr>
        <w:t xml:space="preserve"> the registration interface.</w:t>
      </w:r>
    </w:p>
    <w:p w14:paraId="260FE5B8" w14:textId="77777777" w:rsidR="000176A9" w:rsidRDefault="00310D3E" w:rsidP="000176A9">
      <w:pPr>
        <w:keepNext/>
      </w:pPr>
      <w:r>
        <w:rPr>
          <w:rFonts w:ascii="Arial" w:hAnsi="Arial"/>
          <w:noProof/>
          <w:sz w:val="24"/>
          <w:szCs w:val="24"/>
          <w:lang w:val="fr-FR" w:eastAsia="fr-FR"/>
        </w:rPr>
        <w:lastRenderedPageBreak/>
        <w:drawing>
          <wp:inline distT="0" distB="0" distL="0" distR="0" wp14:anchorId="35187385" wp14:editId="0614832C">
            <wp:extent cx="5665101" cy="3570768"/>
            <wp:effectExtent l="0" t="0" r="0" b="0"/>
            <wp:docPr id="45" name="Picture 17"/>
            <wp:cNvGraphicFramePr/>
            <a:graphic xmlns:a="http://schemas.openxmlformats.org/drawingml/2006/main">
              <a:graphicData uri="http://schemas.openxmlformats.org/drawingml/2006/picture">
                <pic:pic xmlns:pic="http://schemas.openxmlformats.org/drawingml/2006/picture">
                  <pic:nvPicPr>
                    <pic:cNvPr id="569253947" name=""/>
                    <pic:cNvPicPr/>
                  </pic:nvPicPr>
                  <pic:blipFill>
                    <a:blip r:embed="rId113"/>
                    <a:stretch>
                      <a:fillRect/>
                    </a:stretch>
                  </pic:blipFill>
                  <pic:spPr>
                    <a:xfrm>
                      <a:off x="0" y="0"/>
                      <a:ext cx="5665101" cy="3570768"/>
                    </a:xfrm>
                    <a:prstGeom prst="rect">
                      <a:avLst/>
                    </a:prstGeom>
                    <a:noFill/>
                    <a:ln>
                      <a:noFill/>
                    </a:ln>
                  </pic:spPr>
                </pic:pic>
              </a:graphicData>
            </a:graphic>
          </wp:inline>
        </w:drawing>
      </w:r>
    </w:p>
    <w:p w14:paraId="307A5275" w14:textId="190B4A7C" w:rsidR="004678AB" w:rsidRPr="000176A9" w:rsidRDefault="000176A9" w:rsidP="000176A9">
      <w:pPr>
        <w:pStyle w:val="Caption"/>
        <w:ind w:left="2160" w:firstLine="720"/>
      </w:pPr>
      <w:bookmarkStart w:id="1175" w:name="_Toc75591013"/>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17</w:t>
        </w:r>
      </w:fldSimple>
      <w:r w:rsidRPr="000176A9">
        <w:t>:Registration Interface</w:t>
      </w:r>
      <w:bookmarkEnd w:id="1175"/>
    </w:p>
    <w:p w14:paraId="048EBA48" w14:textId="77777777" w:rsidR="004678AB" w:rsidRDefault="004678AB">
      <w:pPr>
        <w:rPr>
          <w:rFonts w:ascii="Arial" w:hAnsi="Arial"/>
          <w:sz w:val="24"/>
          <w:szCs w:val="24"/>
        </w:rPr>
      </w:pPr>
    </w:p>
    <w:p w14:paraId="728D171F" w14:textId="77777777" w:rsidR="004678AB" w:rsidRDefault="00310D3E">
      <w:pPr>
        <w:pStyle w:val="Heading3"/>
      </w:pPr>
      <w:bookmarkStart w:id="1176" w:name="_Toc75356635"/>
      <w:bookmarkStart w:id="1177" w:name="_Toc75356875"/>
      <w:bookmarkStart w:id="1178" w:name="_Toc75356966"/>
      <w:bookmarkStart w:id="1179" w:name="_Toc75585046"/>
      <w:bookmarkStart w:id="1180" w:name="_Toc75585339"/>
      <w:r>
        <w:t>4.3.3 Login Interface</w:t>
      </w:r>
      <w:bookmarkEnd w:id="1176"/>
      <w:bookmarkEnd w:id="1177"/>
      <w:bookmarkEnd w:id="1178"/>
      <w:bookmarkEnd w:id="1179"/>
      <w:bookmarkEnd w:id="1180"/>
    </w:p>
    <w:p w14:paraId="29BCFE98" w14:textId="77777777" w:rsidR="004678AB" w:rsidRDefault="004678AB">
      <w:pPr>
        <w:rPr>
          <w:rFonts w:ascii="Arial" w:hAnsi="Arial"/>
          <w:sz w:val="24"/>
          <w:szCs w:val="24"/>
        </w:rPr>
      </w:pPr>
    </w:p>
    <w:p w14:paraId="527FCA49" w14:textId="77777777" w:rsidR="004678AB" w:rsidRDefault="00310D3E">
      <w:pPr>
        <w:rPr>
          <w:rFonts w:ascii="Arial" w:hAnsi="Arial"/>
          <w:sz w:val="24"/>
          <w:szCs w:val="24"/>
        </w:rPr>
      </w:pPr>
      <w:r>
        <w:rPr>
          <w:rFonts w:ascii="Arial" w:hAnsi="Arial"/>
          <w:sz w:val="24"/>
          <w:szCs w:val="24"/>
        </w:rPr>
        <w:t xml:space="preserve">The login interface allows the user to gain access to the system after </w:t>
      </w:r>
      <w:ins w:id="1181" w:author="Pubsure" w:date="2021-06-24T07:50:00Z">
        <w:r>
          <w:rPr>
            <w:rFonts w:ascii="Arial" w:hAnsi="Arial"/>
            <w:sz w:val="24"/>
            <w:szCs w:val="24"/>
          </w:rPr>
          <w:t>the</w:t>
        </w:r>
      </w:ins>
      <w:del w:id="1182" w:author="Pubsure" w:date="2021-06-24T07:50:00Z">
        <w:r>
          <w:rPr>
            <w:rFonts w:ascii="Arial" w:hAnsi="Arial"/>
            <w:sz w:val="24"/>
            <w:szCs w:val="24"/>
          </w:rPr>
          <w:delText>a</w:delText>
        </w:r>
      </w:del>
      <w:r>
        <w:rPr>
          <w:rFonts w:ascii="Arial" w:hAnsi="Arial"/>
          <w:sz w:val="24"/>
          <w:szCs w:val="24"/>
        </w:rPr>
        <w:t xml:space="preserve"> successful validation of his credentials. Figure 4.17 </w:t>
      </w:r>
      <w:ins w:id="1183" w:author="Pubsure" w:date="2021-06-24T07:50:00Z">
        <w:r>
          <w:rPr>
            <w:rFonts w:ascii="Arial" w:hAnsi="Arial"/>
            <w:sz w:val="24"/>
            <w:szCs w:val="24"/>
          </w:rPr>
          <w:t>shows</w:t>
        </w:r>
      </w:ins>
      <w:del w:id="1184" w:author="Pubsure" w:date="2021-06-24T07:50:00Z">
        <w:r>
          <w:rPr>
            <w:rFonts w:ascii="Arial" w:hAnsi="Arial"/>
            <w:sz w:val="24"/>
            <w:szCs w:val="24"/>
          </w:rPr>
          <w:delText>represents</w:delText>
        </w:r>
      </w:del>
      <w:r>
        <w:rPr>
          <w:rFonts w:ascii="Arial" w:hAnsi="Arial"/>
          <w:sz w:val="24"/>
          <w:szCs w:val="24"/>
        </w:rPr>
        <w:t xml:space="preserve"> the login interface.</w:t>
      </w:r>
    </w:p>
    <w:p w14:paraId="4473D50B"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BF8D7E5" wp14:editId="747F4CC5">
            <wp:extent cx="5663436" cy="3390924"/>
            <wp:effectExtent l="0" t="0" r="0" b="0"/>
            <wp:docPr id="46" name="Picture 16"/>
            <wp:cNvGraphicFramePr/>
            <a:graphic xmlns:a="http://schemas.openxmlformats.org/drawingml/2006/main">
              <a:graphicData uri="http://schemas.openxmlformats.org/drawingml/2006/picture">
                <pic:pic xmlns:pic="http://schemas.openxmlformats.org/drawingml/2006/picture">
                  <pic:nvPicPr>
                    <pic:cNvPr id="992076829" name=""/>
                    <pic:cNvPicPr/>
                  </pic:nvPicPr>
                  <pic:blipFill>
                    <a:blip r:embed="rId114"/>
                    <a:stretch>
                      <a:fillRect/>
                    </a:stretch>
                  </pic:blipFill>
                  <pic:spPr>
                    <a:xfrm>
                      <a:off x="0" y="0"/>
                      <a:ext cx="5663436" cy="3390924"/>
                    </a:xfrm>
                    <a:prstGeom prst="rect">
                      <a:avLst/>
                    </a:prstGeom>
                    <a:noFill/>
                    <a:ln>
                      <a:noFill/>
                    </a:ln>
                  </pic:spPr>
                </pic:pic>
              </a:graphicData>
            </a:graphic>
          </wp:inline>
        </w:drawing>
      </w:r>
    </w:p>
    <w:p w14:paraId="0B802DC9" w14:textId="258D99CF" w:rsidR="004678AB" w:rsidRDefault="000176A9" w:rsidP="000176A9">
      <w:pPr>
        <w:pStyle w:val="Caption"/>
        <w:ind w:left="2160" w:firstLine="720"/>
      </w:pPr>
      <w:bookmarkStart w:id="1185" w:name="_Toc75591014"/>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18</w:t>
        </w:r>
      </w:fldSimple>
      <w:r w:rsidRPr="000176A9">
        <w:t>:Login interface</w:t>
      </w:r>
      <w:bookmarkEnd w:id="1185"/>
    </w:p>
    <w:p w14:paraId="12152909"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50D3ED40" w14:textId="77777777" w:rsidR="004678AB" w:rsidRDefault="004678AB">
      <w:pPr>
        <w:rPr>
          <w:rFonts w:ascii="Arial" w:hAnsi="Arial"/>
          <w:sz w:val="24"/>
          <w:szCs w:val="24"/>
        </w:rPr>
      </w:pPr>
    </w:p>
    <w:p w14:paraId="6D4185D1" w14:textId="77777777" w:rsidR="004678AB" w:rsidRDefault="00310D3E">
      <w:pPr>
        <w:pStyle w:val="Heading3"/>
      </w:pPr>
      <w:bookmarkStart w:id="1186" w:name="_Toc75356636"/>
      <w:bookmarkStart w:id="1187" w:name="_Toc75356876"/>
      <w:bookmarkStart w:id="1188" w:name="_Toc75356967"/>
      <w:bookmarkStart w:id="1189" w:name="_Toc75585047"/>
      <w:bookmarkStart w:id="1190" w:name="_Toc75585340"/>
      <w:r>
        <w:t>4.3.4 Admin Dashboard interface</w:t>
      </w:r>
      <w:bookmarkEnd w:id="1186"/>
      <w:bookmarkEnd w:id="1187"/>
      <w:bookmarkEnd w:id="1188"/>
      <w:bookmarkEnd w:id="1189"/>
      <w:bookmarkEnd w:id="1190"/>
    </w:p>
    <w:p w14:paraId="05B78D67" w14:textId="77777777" w:rsidR="004678AB" w:rsidRDefault="00310D3E">
      <w:pPr>
        <w:rPr>
          <w:rFonts w:ascii="Arial" w:hAnsi="Arial"/>
          <w:sz w:val="24"/>
          <w:szCs w:val="24"/>
        </w:rPr>
      </w:pPr>
      <w:r>
        <w:rPr>
          <w:rFonts w:ascii="Arial" w:hAnsi="Arial"/>
          <w:sz w:val="24"/>
          <w:szCs w:val="24"/>
        </w:rPr>
        <w:t>Figure 4.18 represents the admin dashboard</w:t>
      </w:r>
      <w:ins w:id="1191" w:author="Pubsure" w:date="2021-06-24T07:50:00Z">
        <w:r>
          <w:rPr>
            <w:rFonts w:ascii="Arial" w:hAnsi="Arial"/>
            <w:sz w:val="24"/>
            <w:szCs w:val="24"/>
          </w:rPr>
          <w:t>,</w:t>
        </w:r>
      </w:ins>
      <w:r>
        <w:rPr>
          <w:rFonts w:ascii="Arial" w:hAnsi="Arial"/>
          <w:sz w:val="24"/>
          <w:szCs w:val="24"/>
        </w:rPr>
        <w:t xml:space="preserve"> which gives the admin more </w:t>
      </w:r>
      <w:del w:id="1192" w:author="Pubsure" w:date="2021-06-24T07:50:00Z">
        <w:r>
          <w:rPr>
            <w:rFonts w:ascii="Arial" w:hAnsi="Arial"/>
            <w:sz w:val="24"/>
            <w:szCs w:val="24"/>
          </w:rPr>
          <w:delText xml:space="preserve">the </w:delText>
        </w:r>
      </w:del>
      <w:r>
        <w:rPr>
          <w:rFonts w:ascii="Arial" w:hAnsi="Arial"/>
          <w:sz w:val="24"/>
          <w:szCs w:val="24"/>
        </w:rPr>
        <w:t>functionalities than the normal user</w:t>
      </w:r>
      <w:ins w:id="1193" w:author="Pubsure" w:date="2021-06-24T07:50:00Z">
        <w:r>
          <w:rPr>
            <w:rFonts w:ascii="Arial" w:hAnsi="Arial"/>
            <w:sz w:val="24"/>
            <w:szCs w:val="24"/>
          </w:rPr>
          <w:t>.</w:t>
        </w:r>
      </w:ins>
      <w:del w:id="1194" w:author="Pubsure" w:date="2021-06-24T07:50:00Z">
        <w:r>
          <w:rPr>
            <w:rFonts w:ascii="Arial" w:hAnsi="Arial"/>
            <w:sz w:val="24"/>
            <w:szCs w:val="24"/>
          </w:rPr>
          <w:delText>:</w:delText>
        </w:r>
      </w:del>
    </w:p>
    <w:p w14:paraId="140A9A3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2B126F0" wp14:editId="712FAB50">
            <wp:extent cx="5757364" cy="3366391"/>
            <wp:effectExtent l="0" t="0" r="0" b="5459"/>
            <wp:docPr id="47" name="Picture 44"/>
            <wp:cNvGraphicFramePr/>
            <a:graphic xmlns:a="http://schemas.openxmlformats.org/drawingml/2006/main">
              <a:graphicData uri="http://schemas.openxmlformats.org/drawingml/2006/picture">
                <pic:pic xmlns:pic="http://schemas.openxmlformats.org/drawingml/2006/picture">
                  <pic:nvPicPr>
                    <pic:cNvPr id="352722239" name=""/>
                    <pic:cNvPicPr/>
                  </pic:nvPicPr>
                  <pic:blipFill>
                    <a:blip r:embed="rId115"/>
                    <a:stretch>
                      <a:fillRect/>
                    </a:stretch>
                  </pic:blipFill>
                  <pic:spPr>
                    <a:xfrm>
                      <a:off x="0" y="0"/>
                      <a:ext cx="5757364" cy="3366391"/>
                    </a:xfrm>
                    <a:prstGeom prst="rect">
                      <a:avLst/>
                    </a:prstGeom>
                    <a:noFill/>
                    <a:ln>
                      <a:noFill/>
                    </a:ln>
                  </pic:spPr>
                </pic:pic>
              </a:graphicData>
            </a:graphic>
          </wp:inline>
        </w:drawing>
      </w:r>
    </w:p>
    <w:p w14:paraId="6DB8603D" w14:textId="4CC40814" w:rsidR="004678AB" w:rsidRDefault="000176A9" w:rsidP="000176A9">
      <w:pPr>
        <w:pStyle w:val="Caption"/>
        <w:ind w:left="2880"/>
      </w:pPr>
      <w:bookmarkStart w:id="1195" w:name="_Toc75591015"/>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19</w:t>
        </w:r>
      </w:fldSimple>
      <w:r w:rsidRPr="000176A9">
        <w:t>:Admin Dashboard</w:t>
      </w:r>
      <w:bookmarkEnd w:id="1195"/>
    </w:p>
    <w:p w14:paraId="400084B9" w14:textId="77777777" w:rsidR="00921914" w:rsidRDefault="00921914" w:rsidP="00921914">
      <w:pPr>
        <w:pStyle w:val="Caption"/>
        <w:keepNext/>
      </w:pPr>
      <w:r>
        <w:rPr>
          <w:noProof/>
        </w:rPr>
        <w:drawing>
          <wp:inline distT="0" distB="0" distL="0" distR="0" wp14:anchorId="2E5D7FB5" wp14:editId="2FDF8C79">
            <wp:extent cx="5699052" cy="3203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6">
                      <a:extLst>
                        <a:ext uri="{28A0092B-C50C-407E-A947-70E740481C1C}">
                          <a14:useLocalDpi xmlns:a14="http://schemas.microsoft.com/office/drawing/2010/main" val="0"/>
                        </a:ext>
                      </a:extLst>
                    </a:blip>
                    <a:stretch>
                      <a:fillRect/>
                    </a:stretch>
                  </pic:blipFill>
                  <pic:spPr>
                    <a:xfrm>
                      <a:off x="0" y="0"/>
                      <a:ext cx="5705549" cy="3207627"/>
                    </a:xfrm>
                    <a:prstGeom prst="rect">
                      <a:avLst/>
                    </a:prstGeom>
                  </pic:spPr>
                </pic:pic>
              </a:graphicData>
            </a:graphic>
          </wp:inline>
        </w:drawing>
      </w:r>
    </w:p>
    <w:p w14:paraId="5550EA5D" w14:textId="5F675123" w:rsidR="004678AB" w:rsidRPr="00921914" w:rsidRDefault="00921914" w:rsidP="00921914">
      <w:pPr>
        <w:pStyle w:val="Caption"/>
        <w:ind w:left="2160" w:firstLine="720"/>
      </w:pPr>
      <w:bookmarkStart w:id="1196" w:name="_Toc75591016"/>
      <w:r>
        <w:t xml:space="preserve">Figure </w:t>
      </w:r>
      <w:fldSimple w:instr=" STYLEREF 1 \s ">
        <w:r w:rsidR="00EF19DC">
          <w:rPr>
            <w:noProof/>
            <w:cs/>
          </w:rPr>
          <w:t>‎</w:t>
        </w:r>
        <w:r w:rsidR="00EF19DC">
          <w:rPr>
            <w:noProof/>
          </w:rPr>
          <w:t>4</w:t>
        </w:r>
      </w:fldSimple>
      <w:r>
        <w:t>.</w:t>
      </w:r>
      <w:fldSimple w:instr=" SEQ Figure \* ARABIC \s 1 ">
        <w:r w:rsidR="00EF19DC">
          <w:rPr>
            <w:noProof/>
          </w:rPr>
          <w:t>20</w:t>
        </w:r>
      </w:fldSimple>
      <w:r w:rsidRPr="00921914">
        <w:t>:User Dashboard</w:t>
      </w:r>
      <w:bookmarkEnd w:id="1196"/>
    </w:p>
    <w:p w14:paraId="1C3BC256"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3B9B1AD5" w14:textId="77777777" w:rsidR="004678AB" w:rsidRDefault="004678AB">
      <w:pPr>
        <w:rPr>
          <w:rFonts w:ascii="Arial" w:hAnsi="Arial"/>
          <w:sz w:val="24"/>
          <w:szCs w:val="24"/>
        </w:rPr>
      </w:pPr>
    </w:p>
    <w:p w14:paraId="4861430E" w14:textId="77777777" w:rsidR="004678AB" w:rsidRDefault="00310D3E">
      <w:pPr>
        <w:pStyle w:val="Heading3"/>
      </w:pPr>
      <w:bookmarkStart w:id="1197" w:name="_Toc75356637"/>
      <w:bookmarkStart w:id="1198" w:name="_Toc75356877"/>
      <w:bookmarkStart w:id="1199" w:name="_Toc75356968"/>
      <w:bookmarkStart w:id="1200" w:name="_Toc75585048"/>
      <w:bookmarkStart w:id="1201" w:name="_Toc75585341"/>
      <w:r>
        <w:lastRenderedPageBreak/>
        <w:t>4.3.5 Create workout interface</w:t>
      </w:r>
      <w:bookmarkEnd w:id="1197"/>
      <w:bookmarkEnd w:id="1198"/>
      <w:bookmarkEnd w:id="1199"/>
      <w:bookmarkEnd w:id="1200"/>
      <w:bookmarkEnd w:id="1201"/>
    </w:p>
    <w:p w14:paraId="56565C95" w14:textId="77777777" w:rsidR="004678AB" w:rsidRDefault="00310D3E">
      <w:pPr>
        <w:rPr>
          <w:rFonts w:ascii="Arial" w:hAnsi="Arial"/>
          <w:sz w:val="24"/>
          <w:szCs w:val="24"/>
        </w:rPr>
      </w:pPr>
      <w:r>
        <w:rPr>
          <w:rFonts w:ascii="Arial" w:hAnsi="Arial"/>
          <w:sz w:val="24"/>
          <w:szCs w:val="24"/>
        </w:rPr>
        <w:t xml:space="preserve"> </w:t>
      </w:r>
      <w:ins w:id="1202" w:author="Pubsure" w:date="2021-06-24T07:50:00Z">
        <w:r>
          <w:rPr>
            <w:rFonts w:ascii="Arial" w:hAnsi="Arial"/>
            <w:sz w:val="24"/>
            <w:szCs w:val="24"/>
          </w:rPr>
          <w:t>The</w:t>
        </w:r>
      </w:ins>
      <w:del w:id="1203" w:author="Pubsure" w:date="2021-06-24T07:50:00Z">
        <w:r>
          <w:rPr>
            <w:rFonts w:ascii="Arial" w:hAnsi="Arial"/>
            <w:sz w:val="24"/>
            <w:szCs w:val="24"/>
          </w:rPr>
          <w:delText>the</w:delText>
        </w:r>
      </w:del>
      <w:r>
        <w:rPr>
          <w:rFonts w:ascii="Arial" w:hAnsi="Arial"/>
          <w:sz w:val="24"/>
          <w:szCs w:val="24"/>
        </w:rPr>
        <w:t xml:space="preserve"> </w:t>
      </w:r>
      <w:ins w:id="1204" w:author="Pubsure" w:date="2021-06-24T07:50:00Z">
        <w:r>
          <w:rPr>
            <w:rFonts w:ascii="Arial" w:hAnsi="Arial"/>
            <w:sz w:val="24"/>
            <w:szCs w:val="24"/>
          </w:rPr>
          <w:t>created</w:t>
        </w:r>
      </w:ins>
      <w:del w:id="1205" w:author="Pubsure" w:date="2021-06-24T07:50:00Z">
        <w:r>
          <w:rPr>
            <w:rFonts w:ascii="Arial" w:hAnsi="Arial"/>
            <w:sz w:val="24"/>
            <w:szCs w:val="24"/>
          </w:rPr>
          <w:delText>create</w:delText>
        </w:r>
      </w:del>
      <w:r>
        <w:rPr>
          <w:rFonts w:ascii="Arial" w:hAnsi="Arial"/>
          <w:sz w:val="24"/>
          <w:szCs w:val="24"/>
        </w:rPr>
        <w:t xml:space="preserve"> workout interface permits the user to fill the </w:t>
      </w:r>
      <w:ins w:id="1206" w:author="Pubsure" w:date="2021-06-24T07:50:00Z">
        <w:r>
          <w:rPr>
            <w:rFonts w:ascii="Arial" w:hAnsi="Arial"/>
            <w:sz w:val="24"/>
            <w:szCs w:val="24"/>
          </w:rPr>
          <w:t>required</w:t>
        </w:r>
      </w:ins>
      <w:del w:id="1207" w:author="Pubsure" w:date="2021-06-24T07:50:00Z">
        <w:r>
          <w:rPr>
            <w:rFonts w:ascii="Arial" w:hAnsi="Arial"/>
            <w:sz w:val="24"/>
            <w:szCs w:val="24"/>
          </w:rPr>
          <w:delText>needed</w:delText>
        </w:r>
      </w:del>
      <w:r>
        <w:rPr>
          <w:rFonts w:ascii="Arial" w:hAnsi="Arial"/>
          <w:sz w:val="24"/>
          <w:szCs w:val="24"/>
        </w:rPr>
        <w:t xml:space="preserve"> fields, after </w:t>
      </w:r>
      <w:ins w:id="1208" w:author="Pubsure" w:date="2021-06-24T07:50:00Z">
        <w:r>
          <w:rPr>
            <w:rFonts w:ascii="Arial" w:hAnsi="Arial"/>
            <w:sz w:val="24"/>
            <w:szCs w:val="24"/>
          </w:rPr>
          <w:t>which</w:t>
        </w:r>
      </w:ins>
      <w:del w:id="1209" w:author="Pubsure" w:date="2021-06-24T07:50:00Z">
        <w:r>
          <w:rPr>
            <w:rFonts w:ascii="Arial" w:hAnsi="Arial"/>
            <w:sz w:val="24"/>
            <w:szCs w:val="24"/>
          </w:rPr>
          <w:delText>that</w:delText>
        </w:r>
      </w:del>
      <w:r>
        <w:rPr>
          <w:rFonts w:ascii="Arial" w:hAnsi="Arial"/>
          <w:sz w:val="24"/>
          <w:szCs w:val="24"/>
        </w:rPr>
        <w:t xml:space="preserve"> he can press the submit button so </w:t>
      </w:r>
      <w:ins w:id="1210" w:author="Pubsure" w:date="2021-06-24T07:50:00Z">
        <w:r>
          <w:rPr>
            <w:rFonts w:ascii="Arial" w:hAnsi="Arial"/>
            <w:sz w:val="24"/>
            <w:szCs w:val="24"/>
          </w:rPr>
          <w:t xml:space="preserve">that </w:t>
        </w:r>
      </w:ins>
      <w:r>
        <w:rPr>
          <w:rFonts w:ascii="Arial" w:hAnsi="Arial"/>
          <w:sz w:val="24"/>
          <w:szCs w:val="24"/>
        </w:rPr>
        <w:t xml:space="preserve">the workout is saved in the database. Figure 4.19 and </w:t>
      </w:r>
      <w:del w:id="1211" w:author="Pubsure" w:date="2021-06-24T07:50:00Z">
        <w:r>
          <w:rPr>
            <w:rFonts w:ascii="Arial" w:hAnsi="Arial"/>
            <w:sz w:val="24"/>
            <w:szCs w:val="24"/>
          </w:rPr>
          <w:delText xml:space="preserve">figure </w:delText>
        </w:r>
      </w:del>
      <w:r>
        <w:rPr>
          <w:rFonts w:ascii="Arial" w:hAnsi="Arial"/>
          <w:sz w:val="24"/>
          <w:szCs w:val="24"/>
        </w:rPr>
        <w:t xml:space="preserve">4.20 represent the </w:t>
      </w:r>
      <w:ins w:id="1212" w:author="Pubsure" w:date="2021-06-24T07:50:00Z">
        <w:r>
          <w:rPr>
            <w:rFonts w:ascii="Arial" w:hAnsi="Arial"/>
            <w:sz w:val="24"/>
            <w:szCs w:val="24"/>
          </w:rPr>
          <w:t>created</w:t>
        </w:r>
      </w:ins>
      <w:del w:id="1213" w:author="Pubsure" w:date="2021-06-24T07:50:00Z">
        <w:r>
          <w:rPr>
            <w:rFonts w:ascii="Arial" w:hAnsi="Arial"/>
            <w:sz w:val="24"/>
            <w:szCs w:val="24"/>
          </w:rPr>
          <w:delText>create</w:delText>
        </w:r>
      </w:del>
      <w:r>
        <w:rPr>
          <w:rFonts w:ascii="Arial" w:hAnsi="Arial"/>
          <w:sz w:val="24"/>
          <w:szCs w:val="24"/>
        </w:rPr>
        <w:t xml:space="preserve"> workout interface.</w:t>
      </w:r>
    </w:p>
    <w:p w14:paraId="6554CC7B" w14:textId="77777777" w:rsidR="000176A9" w:rsidRDefault="00310D3E" w:rsidP="000176A9">
      <w:pPr>
        <w:keepNext/>
      </w:pPr>
      <w:r>
        <w:rPr>
          <w:rFonts w:ascii="Arial" w:hAnsi="Arial"/>
          <w:noProof/>
          <w:sz w:val="24"/>
          <w:szCs w:val="24"/>
          <w:lang w:val="fr-FR" w:eastAsia="fr-FR"/>
        </w:rPr>
        <w:drawing>
          <wp:inline distT="0" distB="0" distL="0" distR="0" wp14:anchorId="4CCC0C01" wp14:editId="4AF56A97">
            <wp:extent cx="5518696" cy="3102577"/>
            <wp:effectExtent l="0" t="0" r="5804" b="2573"/>
            <wp:docPr id="48" name="Picture 20"/>
            <wp:cNvGraphicFramePr/>
            <a:graphic xmlns:a="http://schemas.openxmlformats.org/drawingml/2006/main">
              <a:graphicData uri="http://schemas.openxmlformats.org/drawingml/2006/picture">
                <pic:pic xmlns:pic="http://schemas.openxmlformats.org/drawingml/2006/picture">
                  <pic:nvPicPr>
                    <pic:cNvPr id="510011830" name=""/>
                    <pic:cNvPicPr/>
                  </pic:nvPicPr>
                  <pic:blipFill>
                    <a:blip r:embed="rId117"/>
                    <a:stretch>
                      <a:fillRect/>
                    </a:stretch>
                  </pic:blipFill>
                  <pic:spPr>
                    <a:xfrm>
                      <a:off x="0" y="0"/>
                      <a:ext cx="5518696" cy="3102577"/>
                    </a:xfrm>
                    <a:prstGeom prst="rect">
                      <a:avLst/>
                    </a:prstGeom>
                    <a:noFill/>
                    <a:ln>
                      <a:noFill/>
                    </a:ln>
                  </pic:spPr>
                </pic:pic>
              </a:graphicData>
            </a:graphic>
          </wp:inline>
        </w:drawing>
      </w:r>
    </w:p>
    <w:p w14:paraId="4A2A9A91" w14:textId="06B10979" w:rsidR="004678AB" w:rsidRDefault="000176A9" w:rsidP="000176A9">
      <w:pPr>
        <w:pStyle w:val="Caption"/>
        <w:ind w:left="2160" w:firstLine="720"/>
      </w:pPr>
      <w:bookmarkStart w:id="1214" w:name="_Toc75591017"/>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21</w:t>
        </w:r>
      </w:fldSimple>
      <w:r>
        <w:rPr>
          <w:lang w:val="fr-FR"/>
        </w:rPr>
        <w:t>:</w:t>
      </w:r>
      <w:r w:rsidRPr="00416569">
        <w:rPr>
          <w:lang w:val="fr-FR"/>
        </w:rPr>
        <w:t>Create workout 1</w:t>
      </w:r>
      <w:bookmarkEnd w:id="1214"/>
    </w:p>
    <w:p w14:paraId="2F2ED7B8"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9C7A5EC" w14:textId="77777777" w:rsidR="000176A9" w:rsidRDefault="00310D3E" w:rsidP="000176A9">
      <w:pPr>
        <w:keepNext/>
      </w:pPr>
      <w:r>
        <w:rPr>
          <w:rFonts w:ascii="Arial" w:hAnsi="Arial"/>
          <w:noProof/>
          <w:sz w:val="24"/>
          <w:szCs w:val="24"/>
          <w:lang w:val="fr-FR" w:eastAsia="fr-FR"/>
        </w:rPr>
        <w:drawing>
          <wp:inline distT="0" distB="0" distL="0" distR="0" wp14:anchorId="4406EFBB" wp14:editId="5927C0B5">
            <wp:extent cx="5509735" cy="3097539"/>
            <wp:effectExtent l="0" t="0" r="0" b="7611"/>
            <wp:docPr id="49" name="Picture 21"/>
            <wp:cNvGraphicFramePr/>
            <a:graphic xmlns:a="http://schemas.openxmlformats.org/drawingml/2006/main">
              <a:graphicData uri="http://schemas.openxmlformats.org/drawingml/2006/picture">
                <pic:pic xmlns:pic="http://schemas.openxmlformats.org/drawingml/2006/picture">
                  <pic:nvPicPr>
                    <pic:cNvPr id="1903287183" name=""/>
                    <pic:cNvPicPr/>
                  </pic:nvPicPr>
                  <pic:blipFill>
                    <a:blip r:embed="rId118"/>
                    <a:stretch>
                      <a:fillRect/>
                    </a:stretch>
                  </pic:blipFill>
                  <pic:spPr>
                    <a:xfrm>
                      <a:off x="0" y="0"/>
                      <a:ext cx="5509735" cy="3097539"/>
                    </a:xfrm>
                    <a:prstGeom prst="rect">
                      <a:avLst/>
                    </a:prstGeom>
                    <a:noFill/>
                    <a:ln>
                      <a:noFill/>
                    </a:ln>
                  </pic:spPr>
                </pic:pic>
              </a:graphicData>
            </a:graphic>
          </wp:inline>
        </w:drawing>
      </w:r>
    </w:p>
    <w:p w14:paraId="33167F11" w14:textId="0A1E23C9" w:rsidR="004678AB" w:rsidRPr="000176A9" w:rsidRDefault="000176A9" w:rsidP="000176A9">
      <w:pPr>
        <w:pStyle w:val="Caption"/>
        <w:ind w:left="2160" w:firstLine="720"/>
      </w:pPr>
      <w:bookmarkStart w:id="1215" w:name="_Toc75591018"/>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22</w:t>
        </w:r>
      </w:fldSimple>
      <w:r w:rsidRPr="000176A9">
        <w:t>:Create Workout 2</w:t>
      </w:r>
      <w:bookmarkEnd w:id="1215"/>
    </w:p>
    <w:p w14:paraId="31A0B6DA"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D9392B3" w14:textId="77777777" w:rsidR="004678AB" w:rsidRDefault="004678AB">
      <w:pPr>
        <w:rPr>
          <w:rFonts w:ascii="Arial" w:hAnsi="Arial"/>
          <w:sz w:val="24"/>
          <w:szCs w:val="24"/>
        </w:rPr>
      </w:pPr>
    </w:p>
    <w:p w14:paraId="216FC9A3" w14:textId="77777777" w:rsidR="004678AB" w:rsidRDefault="004678AB">
      <w:pPr>
        <w:rPr>
          <w:rFonts w:ascii="Arial" w:hAnsi="Arial"/>
          <w:sz w:val="24"/>
          <w:szCs w:val="24"/>
        </w:rPr>
      </w:pPr>
    </w:p>
    <w:p w14:paraId="589743F6" w14:textId="77777777" w:rsidR="004678AB" w:rsidRDefault="004678AB">
      <w:pPr>
        <w:rPr>
          <w:rFonts w:ascii="Arial" w:hAnsi="Arial"/>
          <w:sz w:val="24"/>
          <w:szCs w:val="24"/>
        </w:rPr>
      </w:pPr>
    </w:p>
    <w:p w14:paraId="3E1714BA" w14:textId="77777777" w:rsidR="004678AB" w:rsidRDefault="00310D3E">
      <w:pPr>
        <w:pStyle w:val="Heading3"/>
      </w:pPr>
      <w:bookmarkStart w:id="1216" w:name="_Toc75356638"/>
      <w:bookmarkStart w:id="1217" w:name="_Toc75356878"/>
      <w:bookmarkStart w:id="1218" w:name="_Toc75356969"/>
      <w:bookmarkStart w:id="1219" w:name="_Toc75585049"/>
      <w:bookmarkStart w:id="1220" w:name="_Toc75585342"/>
      <w:r>
        <w:t>4.3.6 Manage Workout Interface</w:t>
      </w:r>
      <w:bookmarkEnd w:id="1216"/>
      <w:bookmarkEnd w:id="1217"/>
      <w:bookmarkEnd w:id="1218"/>
      <w:bookmarkEnd w:id="1219"/>
      <w:bookmarkEnd w:id="1220"/>
    </w:p>
    <w:p w14:paraId="1682EDAD" w14:textId="77777777" w:rsidR="004678AB" w:rsidRDefault="00310D3E">
      <w:pPr>
        <w:rPr>
          <w:rFonts w:ascii="Arial" w:hAnsi="Arial"/>
          <w:sz w:val="24"/>
          <w:szCs w:val="24"/>
        </w:rPr>
      </w:pPr>
      <w:r>
        <w:rPr>
          <w:rFonts w:ascii="Arial" w:hAnsi="Arial"/>
          <w:sz w:val="24"/>
          <w:szCs w:val="24"/>
        </w:rPr>
        <w:t>Figure 4.3.6 represents the Manage Workout Interface</w:t>
      </w:r>
      <w:ins w:id="1221" w:author="Pubsure" w:date="2021-06-24T07:50:00Z">
        <w:r>
          <w:rPr>
            <w:rFonts w:ascii="Arial" w:hAnsi="Arial"/>
            <w:sz w:val="24"/>
            <w:szCs w:val="24"/>
          </w:rPr>
          <w:t>,</w:t>
        </w:r>
      </w:ins>
      <w:r>
        <w:rPr>
          <w:rFonts w:ascii="Arial" w:hAnsi="Arial"/>
          <w:sz w:val="24"/>
          <w:szCs w:val="24"/>
        </w:rPr>
        <w:t xml:space="preserve"> which allows the admin </w:t>
      </w:r>
      <w:ins w:id="1222" w:author="Pubsure" w:date="2021-06-24T07:50:00Z">
        <w:r>
          <w:rPr>
            <w:rFonts w:ascii="Arial" w:hAnsi="Arial"/>
            <w:sz w:val="24"/>
            <w:szCs w:val="24"/>
          </w:rPr>
          <w:t>to</w:t>
        </w:r>
      </w:ins>
      <w:del w:id="1223" w:author="Pubsure" w:date="2021-06-24T07:50:00Z">
        <w:r>
          <w:rPr>
            <w:rFonts w:ascii="Arial" w:hAnsi="Arial"/>
            <w:sz w:val="24"/>
            <w:szCs w:val="24"/>
          </w:rPr>
          <w:delText>the</w:delText>
        </w:r>
      </w:del>
      <w:r>
        <w:rPr>
          <w:rFonts w:ascii="Arial" w:hAnsi="Arial"/>
          <w:sz w:val="24"/>
          <w:szCs w:val="24"/>
        </w:rPr>
        <w:t xml:space="preserve"> consult all the workouts and delete anyone he chooses.</w:t>
      </w:r>
    </w:p>
    <w:p w14:paraId="3F3AEA7A" w14:textId="77777777" w:rsidR="000176A9" w:rsidRDefault="00310D3E" w:rsidP="000176A9">
      <w:pPr>
        <w:keepNext/>
      </w:pPr>
      <w:r>
        <w:rPr>
          <w:rFonts w:ascii="Arial" w:hAnsi="Arial"/>
          <w:noProof/>
          <w:sz w:val="24"/>
          <w:szCs w:val="24"/>
          <w:lang w:val="fr-FR" w:eastAsia="fr-FR"/>
        </w:rPr>
        <w:drawing>
          <wp:inline distT="0" distB="0" distL="0" distR="0" wp14:anchorId="6518CF8C" wp14:editId="03DF0801">
            <wp:extent cx="5427476" cy="3051297"/>
            <wp:effectExtent l="0" t="0" r="1774" b="0"/>
            <wp:docPr id="50" name="Picture 23"/>
            <wp:cNvGraphicFramePr/>
            <a:graphic xmlns:a="http://schemas.openxmlformats.org/drawingml/2006/main">
              <a:graphicData uri="http://schemas.openxmlformats.org/drawingml/2006/picture">
                <pic:pic xmlns:pic="http://schemas.openxmlformats.org/drawingml/2006/picture">
                  <pic:nvPicPr>
                    <pic:cNvPr id="267789811" name=""/>
                    <pic:cNvPicPr/>
                  </pic:nvPicPr>
                  <pic:blipFill>
                    <a:blip r:embed="rId119"/>
                    <a:stretch>
                      <a:fillRect/>
                    </a:stretch>
                  </pic:blipFill>
                  <pic:spPr>
                    <a:xfrm>
                      <a:off x="0" y="0"/>
                      <a:ext cx="5427476" cy="3051297"/>
                    </a:xfrm>
                    <a:prstGeom prst="rect">
                      <a:avLst/>
                    </a:prstGeom>
                    <a:noFill/>
                    <a:ln>
                      <a:noFill/>
                    </a:ln>
                  </pic:spPr>
                </pic:pic>
              </a:graphicData>
            </a:graphic>
          </wp:inline>
        </w:drawing>
      </w:r>
    </w:p>
    <w:p w14:paraId="37E4D1FA" w14:textId="1FCCB635" w:rsidR="004678AB" w:rsidRDefault="000176A9" w:rsidP="000176A9">
      <w:pPr>
        <w:pStyle w:val="Caption"/>
        <w:ind w:left="1440" w:firstLine="720"/>
      </w:pPr>
      <w:bookmarkStart w:id="1224" w:name="_Toc75591019"/>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23</w:t>
        </w:r>
      </w:fldSimple>
      <w:r w:rsidRPr="000176A9">
        <w:t>:The Manage Workout Interface</w:t>
      </w:r>
      <w:bookmarkEnd w:id="1224"/>
    </w:p>
    <w:p w14:paraId="31A76C12" w14:textId="77777777" w:rsidR="004678AB" w:rsidRDefault="00310D3E">
      <w:pPr>
        <w:pStyle w:val="Heading3"/>
      </w:pPr>
      <w:bookmarkStart w:id="1225" w:name="_Toc75356639"/>
      <w:bookmarkStart w:id="1226" w:name="_Toc75356879"/>
      <w:bookmarkStart w:id="1227" w:name="_Toc75356970"/>
      <w:bookmarkStart w:id="1228" w:name="_Toc75585050"/>
      <w:bookmarkStart w:id="1229" w:name="_Toc75585343"/>
      <w:r>
        <w:t>4.3.7 Manage Workout Interface</w:t>
      </w:r>
      <w:bookmarkEnd w:id="1225"/>
      <w:bookmarkEnd w:id="1226"/>
      <w:bookmarkEnd w:id="1227"/>
      <w:bookmarkEnd w:id="1228"/>
      <w:bookmarkEnd w:id="1229"/>
    </w:p>
    <w:p w14:paraId="7EE9C4EE" w14:textId="77777777" w:rsidR="004678AB" w:rsidRDefault="00310D3E">
      <w:pPr>
        <w:rPr>
          <w:rFonts w:ascii="Arial" w:hAnsi="Arial"/>
          <w:sz w:val="24"/>
          <w:szCs w:val="24"/>
        </w:rPr>
      </w:pPr>
      <w:r>
        <w:rPr>
          <w:rFonts w:ascii="Arial" w:hAnsi="Arial"/>
          <w:sz w:val="24"/>
          <w:szCs w:val="24"/>
        </w:rPr>
        <w:t>Figure 4.3.7 represents the Manage Users Interface</w:t>
      </w:r>
      <w:ins w:id="1230" w:author="Pubsure" w:date="2021-06-24T07:50:00Z">
        <w:r>
          <w:rPr>
            <w:rFonts w:ascii="Arial" w:hAnsi="Arial"/>
            <w:sz w:val="24"/>
            <w:szCs w:val="24"/>
          </w:rPr>
          <w:t>,</w:t>
        </w:r>
      </w:ins>
      <w:r>
        <w:rPr>
          <w:rFonts w:ascii="Arial" w:hAnsi="Arial"/>
          <w:sz w:val="24"/>
          <w:szCs w:val="24"/>
        </w:rPr>
        <w:t xml:space="preserve"> which allows the admin to consult all the users and delete anyone he chooses</w:t>
      </w:r>
      <w:ins w:id="1231" w:author="Pubsure" w:date="2021-06-24T07:50:00Z">
        <w:r>
          <w:rPr>
            <w:rFonts w:ascii="Arial" w:hAnsi="Arial"/>
            <w:sz w:val="24"/>
            <w:szCs w:val="24"/>
          </w:rPr>
          <w:t>.</w:t>
        </w:r>
      </w:ins>
    </w:p>
    <w:p w14:paraId="188A826C"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E42AF2F" wp14:editId="79F8A3CA">
            <wp:extent cx="5086350" cy="2628900"/>
            <wp:effectExtent l="0" t="0" r="0" b="0"/>
            <wp:docPr id="51" name="Picture 26"/>
            <wp:cNvGraphicFramePr/>
            <a:graphic xmlns:a="http://schemas.openxmlformats.org/drawingml/2006/main">
              <a:graphicData uri="http://schemas.openxmlformats.org/drawingml/2006/picture">
                <pic:pic xmlns:pic="http://schemas.openxmlformats.org/drawingml/2006/picture">
                  <pic:nvPicPr>
                    <pic:cNvPr id="314014228" name=""/>
                    <pic:cNvPicPr/>
                  </pic:nvPicPr>
                  <pic:blipFill>
                    <a:blip r:embed="rId120"/>
                    <a:stretch>
                      <a:fillRect/>
                    </a:stretch>
                  </pic:blipFill>
                  <pic:spPr>
                    <a:xfrm>
                      <a:off x="0" y="0"/>
                      <a:ext cx="5086857" cy="2629162"/>
                    </a:xfrm>
                    <a:prstGeom prst="rect">
                      <a:avLst/>
                    </a:prstGeom>
                    <a:noFill/>
                    <a:ln>
                      <a:noFill/>
                    </a:ln>
                  </pic:spPr>
                </pic:pic>
              </a:graphicData>
            </a:graphic>
          </wp:inline>
        </w:drawing>
      </w:r>
    </w:p>
    <w:p w14:paraId="6934C8DB" w14:textId="167C4238" w:rsidR="004678AB" w:rsidRDefault="000176A9" w:rsidP="000176A9">
      <w:pPr>
        <w:pStyle w:val="Caption"/>
        <w:ind w:left="1440" w:firstLine="720"/>
      </w:pPr>
      <w:bookmarkStart w:id="1232" w:name="_Toc75591020"/>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24</w:t>
        </w:r>
      </w:fldSimple>
      <w:r w:rsidRPr="000176A9">
        <w:t>:Manage Users Interface</w:t>
      </w:r>
      <w:bookmarkEnd w:id="1232"/>
    </w:p>
    <w:p w14:paraId="1186842C"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08939EA" w14:textId="77777777" w:rsidR="004678AB" w:rsidRDefault="00310D3E">
      <w:pPr>
        <w:pStyle w:val="Heading3"/>
      </w:pPr>
      <w:bookmarkStart w:id="1233" w:name="_Toc75356640"/>
      <w:bookmarkStart w:id="1234" w:name="_Toc75356880"/>
      <w:bookmarkStart w:id="1235" w:name="_Toc75356971"/>
      <w:bookmarkStart w:id="1236" w:name="_Toc75585051"/>
      <w:bookmarkStart w:id="1237" w:name="_Toc75585344"/>
      <w:r>
        <w:t>4.3.8 Chat Interface</w:t>
      </w:r>
      <w:bookmarkEnd w:id="1233"/>
      <w:bookmarkEnd w:id="1234"/>
      <w:bookmarkEnd w:id="1235"/>
      <w:bookmarkEnd w:id="1236"/>
      <w:bookmarkEnd w:id="1237"/>
    </w:p>
    <w:p w14:paraId="5B7FAD1C" w14:textId="77777777" w:rsidR="004678AB" w:rsidRDefault="004678AB"/>
    <w:p w14:paraId="4C20E29D" w14:textId="77777777" w:rsidR="004678AB" w:rsidRDefault="00310D3E">
      <w:pPr>
        <w:rPr>
          <w:rFonts w:ascii="Arial" w:hAnsi="Arial"/>
          <w:sz w:val="24"/>
          <w:szCs w:val="24"/>
        </w:rPr>
      </w:pPr>
      <w:r>
        <w:rPr>
          <w:rFonts w:ascii="Arial" w:hAnsi="Arial"/>
          <w:sz w:val="24"/>
          <w:szCs w:val="24"/>
        </w:rPr>
        <w:t xml:space="preserve">Figure 4.3.8 represents the Chat Interface, </w:t>
      </w:r>
      <w:ins w:id="1238" w:author="Pubsure" w:date="2021-06-24T07:50:00Z">
        <w:r>
          <w:rPr>
            <w:rFonts w:ascii="Arial" w:hAnsi="Arial"/>
            <w:sz w:val="24"/>
            <w:szCs w:val="24"/>
          </w:rPr>
          <w:t xml:space="preserve">where </w:t>
        </w:r>
      </w:ins>
      <w:r>
        <w:rPr>
          <w:rFonts w:ascii="Arial" w:hAnsi="Arial"/>
          <w:sz w:val="24"/>
          <w:szCs w:val="24"/>
        </w:rPr>
        <w:t xml:space="preserve">the user can type the name of the user he wants to chat with, the interface shows a list of users with similar </w:t>
      </w:r>
      <w:ins w:id="1239" w:author="Pubsure" w:date="2021-06-24T07:50:00Z">
        <w:r>
          <w:rPr>
            <w:rFonts w:ascii="Arial" w:hAnsi="Arial"/>
            <w:sz w:val="24"/>
            <w:szCs w:val="24"/>
          </w:rPr>
          <w:t>names</w:t>
        </w:r>
      </w:ins>
      <w:del w:id="1240" w:author="Pubsure" w:date="2021-06-24T07:50:00Z">
        <w:r>
          <w:rPr>
            <w:rFonts w:ascii="Arial" w:hAnsi="Arial"/>
            <w:sz w:val="24"/>
            <w:szCs w:val="24"/>
          </w:rPr>
          <w:delText>name</w:delText>
        </w:r>
      </w:del>
      <w:r>
        <w:rPr>
          <w:rFonts w:ascii="Arial" w:hAnsi="Arial"/>
          <w:sz w:val="24"/>
          <w:szCs w:val="24"/>
        </w:rPr>
        <w:t xml:space="preserve">, </w:t>
      </w:r>
      <w:ins w:id="1241" w:author="Pubsure" w:date="2021-06-24T07:50:00Z">
        <w:r>
          <w:rPr>
            <w:rFonts w:ascii="Arial" w:hAnsi="Arial"/>
            <w:sz w:val="24"/>
            <w:szCs w:val="24"/>
          </w:rPr>
          <w:t xml:space="preserve">and </w:t>
        </w:r>
      </w:ins>
      <w:r>
        <w:rPr>
          <w:rFonts w:ascii="Arial" w:hAnsi="Arial"/>
          <w:sz w:val="24"/>
          <w:szCs w:val="24"/>
        </w:rPr>
        <w:t>the user then clicks on the user he chooses.</w:t>
      </w:r>
    </w:p>
    <w:p w14:paraId="2A958BF5" w14:textId="43521DA5" w:rsidR="000176A9" w:rsidRDefault="00921914" w:rsidP="000176A9">
      <w:pPr>
        <w:keepNext/>
      </w:pPr>
      <w:r w:rsidRPr="00164996">
        <w:rPr>
          <w:rFonts w:ascii="Arial" w:hAnsi="Arial"/>
          <w:noProof/>
          <w:sz w:val="24"/>
          <w:szCs w:val="24"/>
          <w:lang w:eastAsia="fr-FR"/>
        </w:rPr>
        <w:t>s</w:t>
      </w:r>
      <w:r w:rsidR="00310D3E">
        <w:rPr>
          <w:rFonts w:ascii="Arial" w:hAnsi="Arial"/>
          <w:noProof/>
          <w:sz w:val="24"/>
          <w:szCs w:val="24"/>
          <w:lang w:val="fr-FR" w:eastAsia="fr-FR"/>
        </w:rPr>
        <w:drawing>
          <wp:inline distT="0" distB="0" distL="0" distR="0" wp14:anchorId="71467AE8" wp14:editId="00EA9B3D">
            <wp:extent cx="5337545" cy="3125972"/>
            <wp:effectExtent l="0" t="0" r="0" b="0"/>
            <wp:docPr id="52" name="Picture 27"/>
            <wp:cNvGraphicFramePr/>
            <a:graphic xmlns:a="http://schemas.openxmlformats.org/drawingml/2006/main">
              <a:graphicData uri="http://schemas.openxmlformats.org/drawingml/2006/picture">
                <pic:pic xmlns:pic="http://schemas.openxmlformats.org/drawingml/2006/picture">
                  <pic:nvPicPr>
                    <pic:cNvPr id="992483415" name=""/>
                    <pic:cNvPicPr/>
                  </pic:nvPicPr>
                  <pic:blipFill>
                    <a:blip r:embed="rId121"/>
                    <a:stretch>
                      <a:fillRect/>
                    </a:stretch>
                  </pic:blipFill>
                  <pic:spPr>
                    <a:xfrm>
                      <a:off x="0" y="0"/>
                      <a:ext cx="5341241" cy="3128136"/>
                    </a:xfrm>
                    <a:prstGeom prst="rect">
                      <a:avLst/>
                    </a:prstGeom>
                    <a:noFill/>
                    <a:ln>
                      <a:noFill/>
                    </a:ln>
                  </pic:spPr>
                </pic:pic>
              </a:graphicData>
            </a:graphic>
          </wp:inline>
        </w:drawing>
      </w:r>
    </w:p>
    <w:p w14:paraId="24A279E7" w14:textId="065469F5" w:rsidR="004678AB" w:rsidRPr="000176A9" w:rsidRDefault="000176A9" w:rsidP="000176A9">
      <w:pPr>
        <w:pStyle w:val="Caption"/>
        <w:ind w:left="2160" w:firstLine="720"/>
      </w:pPr>
      <w:bookmarkStart w:id="1242" w:name="_Toc75591021"/>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25</w:t>
        </w:r>
      </w:fldSimple>
      <w:r w:rsidRPr="000176A9">
        <w:t>:Chat Interface</w:t>
      </w:r>
      <w:bookmarkEnd w:id="1242"/>
    </w:p>
    <w:p w14:paraId="082B56BB" w14:textId="40276352" w:rsidR="004678AB" w:rsidRDefault="00310D3E">
      <w:pPr>
        <w:pStyle w:val="Caption"/>
        <w:ind w:left="2160" w:firstLine="720"/>
      </w:pPr>
      <w:r>
        <w:rPr>
          <w:sz w:val="24"/>
          <w:szCs w:val="24"/>
        </w:rPr>
        <w:tab/>
      </w:r>
      <w:r>
        <w:rPr>
          <w:sz w:val="24"/>
          <w:szCs w:val="24"/>
        </w:rPr>
        <w:tab/>
      </w:r>
      <w:r>
        <w:rPr>
          <w:sz w:val="24"/>
          <w:szCs w:val="24"/>
        </w:rPr>
        <w:tab/>
      </w:r>
      <w:r>
        <w:rPr>
          <w:sz w:val="24"/>
          <w:szCs w:val="24"/>
        </w:rPr>
        <w:tab/>
        <w:t xml:space="preserve"> </w:t>
      </w:r>
    </w:p>
    <w:p w14:paraId="01AB062D" w14:textId="77777777" w:rsidR="004678AB" w:rsidRDefault="00310D3E">
      <w:pPr>
        <w:pStyle w:val="Heading3"/>
      </w:pPr>
      <w:bookmarkStart w:id="1243" w:name="_Toc75356641"/>
      <w:bookmarkStart w:id="1244" w:name="_Toc75356881"/>
      <w:bookmarkStart w:id="1245" w:name="_Toc75356972"/>
      <w:bookmarkStart w:id="1246" w:name="_Toc75585052"/>
      <w:bookmarkStart w:id="1247" w:name="_Toc75585345"/>
      <w:r>
        <w:lastRenderedPageBreak/>
        <w:t>4.3.8 Create Group Chat Interface</w:t>
      </w:r>
      <w:bookmarkEnd w:id="1243"/>
      <w:bookmarkEnd w:id="1244"/>
      <w:bookmarkEnd w:id="1245"/>
      <w:bookmarkEnd w:id="1246"/>
      <w:bookmarkEnd w:id="1247"/>
    </w:p>
    <w:p w14:paraId="19188F58" w14:textId="77777777" w:rsidR="004678AB" w:rsidRDefault="004678AB">
      <w:pPr>
        <w:rPr>
          <w:rFonts w:ascii="Bahnschrift" w:hAnsi="Bahnschrift"/>
          <w:sz w:val="28"/>
          <w:szCs w:val="28"/>
        </w:rPr>
      </w:pPr>
    </w:p>
    <w:p w14:paraId="5E3FCFC7" w14:textId="77777777" w:rsidR="004678AB" w:rsidRDefault="00310D3E">
      <w:pPr>
        <w:rPr>
          <w:rFonts w:ascii="Arial" w:hAnsi="Arial"/>
          <w:sz w:val="24"/>
          <w:szCs w:val="24"/>
        </w:rPr>
      </w:pPr>
      <w:r>
        <w:rPr>
          <w:rFonts w:ascii="Arial" w:hAnsi="Arial"/>
          <w:sz w:val="24"/>
          <w:szCs w:val="24"/>
        </w:rPr>
        <w:t xml:space="preserve">Figure 4.24 </w:t>
      </w:r>
      <w:ins w:id="1248" w:author="Pubsure" w:date="2021-06-24T07:50:00Z">
        <w:r>
          <w:rPr>
            <w:rFonts w:ascii="Arial" w:hAnsi="Arial"/>
            <w:sz w:val="24"/>
            <w:szCs w:val="24"/>
          </w:rPr>
          <w:t>represents</w:t>
        </w:r>
      </w:ins>
      <w:del w:id="1249" w:author="Pubsure" w:date="2021-06-24T07:50:00Z">
        <w:r>
          <w:rPr>
            <w:rFonts w:ascii="Arial" w:hAnsi="Arial"/>
            <w:sz w:val="24"/>
            <w:szCs w:val="24"/>
          </w:rPr>
          <w:delText>represent</w:delText>
        </w:r>
      </w:del>
      <w:r>
        <w:rPr>
          <w:rFonts w:ascii="Arial" w:hAnsi="Arial"/>
          <w:sz w:val="24"/>
          <w:szCs w:val="24"/>
        </w:rPr>
        <w:t xml:space="preserve"> the Create Group Chat Interface, </w:t>
      </w:r>
      <w:ins w:id="1250" w:author="Pubsure" w:date="2021-06-24T07:50:00Z">
        <w:r>
          <w:rPr>
            <w:rFonts w:ascii="Arial" w:hAnsi="Arial"/>
            <w:sz w:val="24"/>
            <w:szCs w:val="24"/>
          </w:rPr>
          <w:t xml:space="preserve">where </w:t>
        </w:r>
      </w:ins>
      <w:r>
        <w:rPr>
          <w:rFonts w:ascii="Arial" w:hAnsi="Arial"/>
          <w:sz w:val="24"/>
          <w:szCs w:val="24"/>
        </w:rPr>
        <w:t xml:space="preserve">the user chooses the name of the group chat, and then </w:t>
      </w:r>
      <w:del w:id="1251" w:author="Pubsure" w:date="2021-06-24T07:50:00Z">
        <w:r>
          <w:rPr>
            <w:rFonts w:ascii="Arial" w:hAnsi="Arial"/>
            <w:sz w:val="24"/>
            <w:szCs w:val="24"/>
          </w:rPr>
          <w:delText xml:space="preserve">he </w:delText>
        </w:r>
      </w:del>
      <w:r>
        <w:rPr>
          <w:rFonts w:ascii="Arial" w:hAnsi="Arial"/>
          <w:sz w:val="24"/>
          <w:szCs w:val="24"/>
        </w:rPr>
        <w:t xml:space="preserve">adds the users and </w:t>
      </w:r>
      <w:ins w:id="1252" w:author="Pubsure" w:date="2021-06-24T07:50:00Z">
        <w:r>
          <w:rPr>
            <w:rFonts w:ascii="Arial" w:hAnsi="Arial"/>
            <w:sz w:val="24"/>
            <w:szCs w:val="24"/>
          </w:rPr>
          <w:t>submits</w:t>
        </w:r>
      </w:ins>
      <w:del w:id="1253" w:author="Pubsure" w:date="2021-06-24T07:50:00Z">
        <w:r>
          <w:rPr>
            <w:rFonts w:ascii="Arial" w:hAnsi="Arial"/>
            <w:sz w:val="24"/>
            <w:szCs w:val="24"/>
          </w:rPr>
          <w:delText>submit</w:delText>
        </w:r>
      </w:del>
      <w:r>
        <w:rPr>
          <w:rFonts w:ascii="Arial" w:hAnsi="Arial"/>
          <w:sz w:val="24"/>
          <w:szCs w:val="24"/>
        </w:rPr>
        <w:t>.</w:t>
      </w:r>
    </w:p>
    <w:p w14:paraId="427E0A12" w14:textId="77777777" w:rsidR="000176A9" w:rsidRDefault="00310D3E" w:rsidP="000176A9">
      <w:pPr>
        <w:keepNext/>
      </w:pPr>
      <w:r>
        <w:rPr>
          <w:rFonts w:ascii="Bahnschrift" w:hAnsi="Bahnschrift"/>
          <w:noProof/>
          <w:sz w:val="28"/>
          <w:szCs w:val="28"/>
          <w:lang w:val="fr-FR" w:eastAsia="fr-FR"/>
        </w:rPr>
        <w:drawing>
          <wp:inline distT="0" distB="0" distL="0" distR="0" wp14:anchorId="0CC0956C" wp14:editId="53311937">
            <wp:extent cx="5638437" cy="2997650"/>
            <wp:effectExtent l="0" t="0" r="363" b="0"/>
            <wp:docPr id="53" name="Picture 29"/>
            <wp:cNvGraphicFramePr/>
            <a:graphic xmlns:a="http://schemas.openxmlformats.org/drawingml/2006/main">
              <a:graphicData uri="http://schemas.openxmlformats.org/drawingml/2006/picture">
                <pic:pic xmlns:pic="http://schemas.openxmlformats.org/drawingml/2006/picture">
                  <pic:nvPicPr>
                    <pic:cNvPr id="2107268108" name=""/>
                    <pic:cNvPicPr/>
                  </pic:nvPicPr>
                  <pic:blipFill>
                    <a:blip r:embed="rId122"/>
                    <a:stretch>
                      <a:fillRect/>
                    </a:stretch>
                  </pic:blipFill>
                  <pic:spPr>
                    <a:xfrm>
                      <a:off x="0" y="0"/>
                      <a:ext cx="5638437" cy="2997650"/>
                    </a:xfrm>
                    <a:prstGeom prst="rect">
                      <a:avLst/>
                    </a:prstGeom>
                    <a:noFill/>
                    <a:ln>
                      <a:noFill/>
                    </a:ln>
                  </pic:spPr>
                </pic:pic>
              </a:graphicData>
            </a:graphic>
          </wp:inline>
        </w:drawing>
      </w:r>
    </w:p>
    <w:p w14:paraId="5112E799" w14:textId="1E792FE7" w:rsidR="004678AB" w:rsidRDefault="000176A9" w:rsidP="000176A9">
      <w:pPr>
        <w:pStyle w:val="Caption"/>
        <w:ind w:left="1440" w:firstLine="720"/>
      </w:pPr>
      <w:bookmarkStart w:id="1254" w:name="_Toc75591022"/>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26</w:t>
        </w:r>
      </w:fldSimple>
      <w:r w:rsidRPr="000176A9">
        <w:t>:Create Group Chat Interface</w:t>
      </w:r>
      <w:bookmarkEnd w:id="1254"/>
    </w:p>
    <w:p w14:paraId="5D4BBE68" w14:textId="37D5B109" w:rsidR="004678AB" w:rsidRDefault="00310D3E">
      <w:pPr>
        <w:pStyle w:val="Caption"/>
        <w:ind w:left="2160" w:firstLine="720"/>
      </w:pPr>
      <w:r>
        <w:tab/>
      </w:r>
      <w:r>
        <w:tab/>
      </w:r>
      <w:r>
        <w:rPr>
          <w:sz w:val="24"/>
          <w:szCs w:val="24"/>
        </w:rPr>
        <w:t xml:space="preserve"> </w:t>
      </w:r>
    </w:p>
    <w:p w14:paraId="3DD49637" w14:textId="77777777" w:rsidR="004678AB" w:rsidRDefault="00310D3E">
      <w:pPr>
        <w:pStyle w:val="Heading3"/>
      </w:pPr>
      <w:bookmarkStart w:id="1255" w:name="_Toc75356642"/>
      <w:bookmarkStart w:id="1256" w:name="_Toc75356882"/>
      <w:bookmarkStart w:id="1257" w:name="_Toc75356973"/>
      <w:bookmarkStart w:id="1258" w:name="_Toc75585053"/>
      <w:bookmarkStart w:id="1259" w:name="_Toc75585346"/>
      <w:r>
        <w:t>4.3.8 Leaderboard Interface</w:t>
      </w:r>
      <w:bookmarkEnd w:id="1255"/>
      <w:bookmarkEnd w:id="1256"/>
      <w:bookmarkEnd w:id="1257"/>
      <w:bookmarkEnd w:id="1258"/>
      <w:bookmarkEnd w:id="1259"/>
    </w:p>
    <w:p w14:paraId="1F938E2E" w14:textId="77777777" w:rsidR="004678AB" w:rsidRDefault="00310D3E">
      <w:pPr>
        <w:rPr>
          <w:rFonts w:ascii="Arial" w:hAnsi="Arial"/>
          <w:sz w:val="24"/>
          <w:szCs w:val="24"/>
        </w:rPr>
      </w:pPr>
      <w:r>
        <w:rPr>
          <w:rFonts w:ascii="Arial" w:hAnsi="Arial"/>
          <w:sz w:val="24"/>
          <w:szCs w:val="24"/>
        </w:rPr>
        <w:t xml:space="preserve">Figure 4.25 represents the </w:t>
      </w:r>
      <w:ins w:id="1260" w:author="Pubsure" w:date="2021-06-24T07:50:00Z">
        <w:r>
          <w:rPr>
            <w:rFonts w:ascii="Arial" w:hAnsi="Arial"/>
            <w:sz w:val="24"/>
            <w:szCs w:val="24"/>
          </w:rPr>
          <w:t>leaderboard</w:t>
        </w:r>
      </w:ins>
      <w:del w:id="1261" w:author="Pubsure" w:date="2021-06-24T07:50:00Z">
        <w:r>
          <w:rPr>
            <w:rFonts w:ascii="Arial" w:hAnsi="Arial"/>
            <w:sz w:val="24"/>
            <w:szCs w:val="24"/>
          </w:rPr>
          <w:delText>Leaderboard</w:delText>
        </w:r>
      </w:del>
      <w:r>
        <w:rPr>
          <w:rFonts w:ascii="Arial" w:hAnsi="Arial"/>
          <w:sz w:val="24"/>
          <w:szCs w:val="24"/>
        </w:rPr>
        <w:t xml:space="preserve"> </w:t>
      </w:r>
      <w:ins w:id="1262" w:author="Pubsure" w:date="2021-06-24T07:50:00Z">
        <w:r>
          <w:rPr>
            <w:rFonts w:ascii="Arial" w:hAnsi="Arial"/>
            <w:sz w:val="24"/>
            <w:szCs w:val="24"/>
          </w:rPr>
          <w:t>interface</w:t>
        </w:r>
      </w:ins>
      <w:del w:id="1263" w:author="Pubsure" w:date="2021-06-24T07:50:00Z">
        <w:r>
          <w:rPr>
            <w:rFonts w:ascii="Arial" w:hAnsi="Arial"/>
            <w:sz w:val="24"/>
            <w:szCs w:val="24"/>
          </w:rPr>
          <w:delText>Interface</w:delText>
        </w:r>
      </w:del>
      <w:r>
        <w:rPr>
          <w:rFonts w:ascii="Arial" w:hAnsi="Arial"/>
          <w:sz w:val="24"/>
          <w:szCs w:val="24"/>
        </w:rPr>
        <w:t>; any user or admin can check the leaderboard</w:t>
      </w:r>
      <w:ins w:id="1264" w:author="Pubsure" w:date="2021-06-24T07:50:00Z">
        <w:r>
          <w:rPr>
            <w:rFonts w:ascii="Arial" w:hAnsi="Arial"/>
            <w:sz w:val="24"/>
            <w:szCs w:val="24"/>
          </w:rPr>
          <w:t>,</w:t>
        </w:r>
      </w:ins>
      <w:r>
        <w:rPr>
          <w:rFonts w:ascii="Arial" w:hAnsi="Arial"/>
          <w:sz w:val="24"/>
          <w:szCs w:val="24"/>
        </w:rPr>
        <w:t xml:space="preserve"> which contains the list of all users ordered by the points earned by completing each day’s workout.</w:t>
      </w:r>
    </w:p>
    <w:p w14:paraId="46D88CE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DA129AD" wp14:editId="4AC88B64">
            <wp:extent cx="5711644" cy="3593573"/>
            <wp:effectExtent l="0" t="0" r="3356" b="6877"/>
            <wp:docPr id="54" name="Picture 31"/>
            <wp:cNvGraphicFramePr/>
            <a:graphic xmlns:a="http://schemas.openxmlformats.org/drawingml/2006/main">
              <a:graphicData uri="http://schemas.openxmlformats.org/drawingml/2006/picture">
                <pic:pic xmlns:pic="http://schemas.openxmlformats.org/drawingml/2006/picture">
                  <pic:nvPicPr>
                    <pic:cNvPr id="1679990698" name=""/>
                    <pic:cNvPicPr/>
                  </pic:nvPicPr>
                  <pic:blipFill>
                    <a:blip r:embed="rId123"/>
                    <a:stretch>
                      <a:fillRect/>
                    </a:stretch>
                  </pic:blipFill>
                  <pic:spPr>
                    <a:xfrm>
                      <a:off x="0" y="0"/>
                      <a:ext cx="5711644" cy="3593573"/>
                    </a:xfrm>
                    <a:prstGeom prst="rect">
                      <a:avLst/>
                    </a:prstGeom>
                    <a:noFill/>
                    <a:ln>
                      <a:noFill/>
                    </a:ln>
                  </pic:spPr>
                </pic:pic>
              </a:graphicData>
            </a:graphic>
          </wp:inline>
        </w:drawing>
      </w:r>
    </w:p>
    <w:p w14:paraId="7AC23826" w14:textId="03DA9ADE" w:rsidR="004678AB" w:rsidRPr="000176A9" w:rsidRDefault="000176A9" w:rsidP="000176A9">
      <w:pPr>
        <w:pStyle w:val="Caption"/>
        <w:ind w:left="2160" w:firstLine="720"/>
      </w:pPr>
      <w:bookmarkStart w:id="1265" w:name="_Toc75591023"/>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27</w:t>
        </w:r>
      </w:fldSimple>
      <w:r w:rsidRPr="000176A9">
        <w:t>:Leaderboard Interface</w:t>
      </w:r>
      <w:bookmarkEnd w:id="1265"/>
    </w:p>
    <w:p w14:paraId="44C94418" w14:textId="77777777" w:rsidR="004678AB" w:rsidRDefault="00310D3E">
      <w:r>
        <w:rPr>
          <w:rFonts w:ascii="Arial" w:hAnsi="Arial"/>
          <w:sz w:val="24"/>
          <w:szCs w:val="24"/>
        </w:rPr>
        <w:tab/>
      </w:r>
      <w:r>
        <w:rPr>
          <w:rFonts w:ascii="Arial" w:hAnsi="Arial"/>
          <w:sz w:val="24"/>
          <w:szCs w:val="24"/>
        </w:rPr>
        <w:tab/>
      </w:r>
      <w:r>
        <w:rPr>
          <w:rFonts w:ascii="Arial" w:hAnsi="Arial"/>
          <w:sz w:val="24"/>
          <w:szCs w:val="24"/>
        </w:rPr>
        <w:tab/>
        <w:t xml:space="preserve"> </w:t>
      </w:r>
    </w:p>
    <w:p w14:paraId="78462D60" w14:textId="77777777" w:rsidR="004678AB" w:rsidRDefault="00310D3E">
      <w:pPr>
        <w:pStyle w:val="Heading3"/>
      </w:pPr>
      <w:bookmarkStart w:id="1266" w:name="_Toc75356643"/>
      <w:bookmarkStart w:id="1267" w:name="_Toc75356883"/>
      <w:bookmarkStart w:id="1268" w:name="_Toc75356974"/>
      <w:bookmarkStart w:id="1269" w:name="_Toc75585054"/>
      <w:bookmarkStart w:id="1270" w:name="_Toc75585347"/>
      <w:r>
        <w:t>4.3.9 Profile Interface</w:t>
      </w:r>
      <w:bookmarkEnd w:id="1266"/>
      <w:bookmarkEnd w:id="1267"/>
      <w:bookmarkEnd w:id="1268"/>
      <w:bookmarkEnd w:id="1269"/>
      <w:bookmarkEnd w:id="1270"/>
    </w:p>
    <w:p w14:paraId="3747A1DA" w14:textId="77777777" w:rsidR="004678AB" w:rsidRDefault="00310D3E">
      <w:pPr>
        <w:rPr>
          <w:rFonts w:ascii="Arial" w:hAnsi="Arial"/>
          <w:sz w:val="24"/>
          <w:szCs w:val="24"/>
        </w:rPr>
      </w:pPr>
      <w:r>
        <w:rPr>
          <w:rFonts w:ascii="Arial" w:hAnsi="Arial"/>
          <w:sz w:val="24"/>
          <w:szCs w:val="24"/>
        </w:rPr>
        <w:t xml:space="preserve">Figure 4.26 represents the </w:t>
      </w:r>
      <w:ins w:id="1271" w:author="Pubsure" w:date="2021-06-24T07:50:00Z">
        <w:r>
          <w:rPr>
            <w:rFonts w:ascii="Arial" w:hAnsi="Arial"/>
            <w:sz w:val="24"/>
            <w:szCs w:val="24"/>
          </w:rPr>
          <w:t>profile</w:t>
        </w:r>
      </w:ins>
      <w:del w:id="1272" w:author="Pubsure" w:date="2021-06-24T07:50:00Z">
        <w:r>
          <w:rPr>
            <w:rFonts w:ascii="Arial" w:hAnsi="Arial"/>
            <w:sz w:val="24"/>
            <w:szCs w:val="24"/>
          </w:rPr>
          <w:delText>Profile</w:delText>
        </w:r>
      </w:del>
      <w:r>
        <w:rPr>
          <w:rFonts w:ascii="Arial" w:hAnsi="Arial"/>
          <w:sz w:val="24"/>
          <w:szCs w:val="24"/>
        </w:rPr>
        <w:t xml:space="preserve"> </w:t>
      </w:r>
      <w:ins w:id="1273" w:author="Pubsure" w:date="2021-06-24T07:50:00Z">
        <w:r>
          <w:rPr>
            <w:rFonts w:ascii="Arial" w:hAnsi="Arial"/>
            <w:sz w:val="24"/>
            <w:szCs w:val="24"/>
          </w:rPr>
          <w:t>interface</w:t>
        </w:r>
      </w:ins>
      <w:del w:id="1274" w:author="Pubsure" w:date="2021-06-24T07:50:00Z">
        <w:r>
          <w:rPr>
            <w:rFonts w:ascii="Arial" w:hAnsi="Arial"/>
            <w:sz w:val="24"/>
            <w:szCs w:val="24"/>
          </w:rPr>
          <w:delText>Interface</w:delText>
        </w:r>
      </w:del>
      <w:r>
        <w:rPr>
          <w:rFonts w:ascii="Arial" w:hAnsi="Arial"/>
          <w:sz w:val="24"/>
          <w:szCs w:val="24"/>
        </w:rPr>
        <w:t xml:space="preserve">; the user can modify </w:t>
      </w:r>
      <w:ins w:id="1275" w:author="Pubsure" w:date="2021-06-24T07:50:00Z">
        <w:r>
          <w:rPr>
            <w:rFonts w:ascii="Arial" w:hAnsi="Arial"/>
            <w:sz w:val="24"/>
            <w:szCs w:val="24"/>
          </w:rPr>
          <w:t>the</w:t>
        </w:r>
      </w:ins>
      <w:del w:id="1276" w:author="Pubsure" w:date="2021-06-24T07:50:00Z">
        <w:r>
          <w:rPr>
            <w:rFonts w:ascii="Arial" w:hAnsi="Arial"/>
            <w:sz w:val="24"/>
            <w:szCs w:val="24"/>
          </w:rPr>
          <w:delText>his</w:delText>
        </w:r>
      </w:del>
      <w:r>
        <w:rPr>
          <w:rFonts w:ascii="Arial" w:hAnsi="Arial"/>
          <w:sz w:val="24"/>
          <w:szCs w:val="24"/>
        </w:rPr>
        <w:t xml:space="preserve"> profile pictures and </w:t>
      </w:r>
      <w:ins w:id="1277" w:author="Pubsure" w:date="2021-06-24T07:50:00Z">
        <w:r>
          <w:rPr>
            <w:rFonts w:ascii="Arial" w:hAnsi="Arial"/>
            <w:sz w:val="24"/>
            <w:szCs w:val="24"/>
          </w:rPr>
          <w:t>information</w:t>
        </w:r>
      </w:ins>
      <w:del w:id="1278" w:author="Pubsure" w:date="2021-06-24T07:50:00Z">
        <w:r>
          <w:rPr>
            <w:rFonts w:ascii="Arial" w:hAnsi="Arial"/>
            <w:sz w:val="24"/>
            <w:szCs w:val="24"/>
          </w:rPr>
          <w:delText>info</w:delText>
        </w:r>
      </w:del>
      <w:r>
        <w:rPr>
          <w:rFonts w:ascii="Arial" w:hAnsi="Arial"/>
          <w:sz w:val="24"/>
          <w:szCs w:val="24"/>
        </w:rPr>
        <w:t xml:space="preserve"> using this interface.</w:t>
      </w:r>
    </w:p>
    <w:p w14:paraId="1DD9ED4A" w14:textId="77777777" w:rsidR="000176A9" w:rsidRDefault="00BA176C" w:rsidP="000176A9">
      <w:pPr>
        <w:keepNext/>
      </w:pPr>
      <w:r>
        <w:rPr>
          <w:noProof/>
        </w:rPr>
        <w:lastRenderedPageBreak/>
        <w:drawing>
          <wp:inline distT="0" distB="0" distL="0" distR="0" wp14:anchorId="6F65F6EA" wp14:editId="112FD6CB">
            <wp:extent cx="6190349" cy="3480179"/>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4">
                      <a:extLst>
                        <a:ext uri="{28A0092B-C50C-407E-A947-70E740481C1C}">
                          <a14:useLocalDpi xmlns:a14="http://schemas.microsoft.com/office/drawing/2010/main" val="0"/>
                        </a:ext>
                      </a:extLst>
                    </a:blip>
                    <a:stretch>
                      <a:fillRect/>
                    </a:stretch>
                  </pic:blipFill>
                  <pic:spPr>
                    <a:xfrm>
                      <a:off x="0" y="0"/>
                      <a:ext cx="6202172" cy="3486826"/>
                    </a:xfrm>
                    <a:prstGeom prst="rect">
                      <a:avLst/>
                    </a:prstGeom>
                  </pic:spPr>
                </pic:pic>
              </a:graphicData>
            </a:graphic>
          </wp:inline>
        </w:drawing>
      </w:r>
    </w:p>
    <w:p w14:paraId="52190A47" w14:textId="2E0216DC" w:rsidR="004678AB" w:rsidRDefault="000176A9" w:rsidP="000176A9">
      <w:pPr>
        <w:pStyle w:val="Caption"/>
        <w:ind w:left="2880" w:firstLine="720"/>
      </w:pPr>
      <w:bookmarkStart w:id="1279" w:name="_Toc75591024"/>
      <w:r>
        <w:t xml:space="preserve">Figure </w:t>
      </w:r>
      <w:fldSimple w:instr=" STYLEREF 1 \s ">
        <w:r w:rsidR="00EF19DC">
          <w:rPr>
            <w:noProof/>
            <w:cs/>
          </w:rPr>
          <w:t>‎</w:t>
        </w:r>
        <w:r w:rsidR="00EF19DC">
          <w:rPr>
            <w:noProof/>
          </w:rPr>
          <w:t>4</w:t>
        </w:r>
      </w:fldSimple>
      <w:r w:rsidR="00921914">
        <w:t>.</w:t>
      </w:r>
      <w:fldSimple w:instr=" SEQ Figure \* ARABIC \s 1 ">
        <w:r w:rsidR="00EF19DC">
          <w:rPr>
            <w:noProof/>
          </w:rPr>
          <w:t>28</w:t>
        </w:r>
      </w:fldSimple>
      <w:r w:rsidRPr="000176A9">
        <w:t>::Profile Interface</w:t>
      </w:r>
      <w:bookmarkEnd w:id="1279"/>
    </w:p>
    <w:p w14:paraId="55F04AEA" w14:textId="7C77F477" w:rsidR="004678AB" w:rsidRDefault="004678AB"/>
    <w:p w14:paraId="7E76C414" w14:textId="77777777" w:rsidR="004678AB" w:rsidRDefault="00310D3E">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Arial" w:hAnsi="Arial"/>
          <w:sz w:val="24"/>
          <w:szCs w:val="24"/>
        </w:rPr>
        <w:t xml:space="preserve"> </w:t>
      </w:r>
    </w:p>
    <w:p w14:paraId="1F85FBFD" w14:textId="77777777" w:rsidR="004678AB" w:rsidRDefault="004678AB">
      <w:pPr>
        <w:rPr>
          <w:rFonts w:ascii="Arial" w:hAnsi="Arial"/>
          <w:sz w:val="24"/>
          <w:szCs w:val="24"/>
        </w:rPr>
      </w:pPr>
    </w:p>
    <w:p w14:paraId="7220D693" w14:textId="77777777" w:rsidR="004678AB" w:rsidRDefault="004678AB">
      <w:pPr>
        <w:rPr>
          <w:rFonts w:ascii="Bahnschrift" w:hAnsi="Bahnschrift"/>
          <w:sz w:val="28"/>
          <w:szCs w:val="28"/>
        </w:rPr>
      </w:pPr>
    </w:p>
    <w:p w14:paraId="70D4C90C" w14:textId="77777777" w:rsidR="004678AB" w:rsidRDefault="00310D3E">
      <w:pPr>
        <w:pStyle w:val="Heading2"/>
      </w:pPr>
      <w:bookmarkStart w:id="1280" w:name="_Toc75356644"/>
      <w:bookmarkStart w:id="1281" w:name="_Toc75356884"/>
      <w:bookmarkStart w:id="1282" w:name="_Toc75356975"/>
      <w:bookmarkStart w:id="1283" w:name="_Toc75585055"/>
      <w:bookmarkStart w:id="1284" w:name="_Toc75585348"/>
      <w:r>
        <w:t>Conclusion</w:t>
      </w:r>
      <w:bookmarkEnd w:id="1280"/>
      <w:bookmarkEnd w:id="1281"/>
      <w:bookmarkEnd w:id="1282"/>
      <w:bookmarkEnd w:id="1283"/>
      <w:bookmarkEnd w:id="1284"/>
    </w:p>
    <w:p w14:paraId="2E31D71C" w14:textId="77777777" w:rsidR="004678AB" w:rsidRDefault="00310D3E">
      <w:pPr>
        <w:rPr>
          <w:rFonts w:ascii="Bahnschrift" w:hAnsi="Bahnschrift"/>
          <w:sz w:val="24"/>
          <w:szCs w:val="24"/>
        </w:rPr>
      </w:pPr>
      <w:r>
        <w:rPr>
          <w:rFonts w:ascii="Bahnschrift" w:hAnsi="Bahnschrift"/>
          <w:sz w:val="24"/>
          <w:szCs w:val="24"/>
        </w:rPr>
        <w:t xml:space="preserve">In this chapter, we </w:t>
      </w:r>
      <w:ins w:id="1285" w:author="Pubsure" w:date="2021-06-24T07:50:00Z">
        <w:r>
          <w:rPr>
            <w:rFonts w:ascii="Bahnschrift" w:hAnsi="Bahnschrift"/>
            <w:sz w:val="24"/>
            <w:szCs w:val="24"/>
          </w:rPr>
          <w:t>describe</w:t>
        </w:r>
      </w:ins>
      <w:del w:id="1286" w:author="Pubsure" w:date="2021-06-24T07:50:00Z">
        <w:r>
          <w:rPr>
            <w:rFonts w:ascii="Bahnschrift" w:hAnsi="Bahnschrift"/>
            <w:sz w:val="24"/>
            <w:szCs w:val="24"/>
          </w:rPr>
          <w:delText>described</w:delText>
        </w:r>
      </w:del>
      <w:r>
        <w:rPr>
          <w:rFonts w:ascii="Bahnschrift" w:hAnsi="Bahnschrift"/>
          <w:sz w:val="24"/>
          <w:szCs w:val="24"/>
        </w:rPr>
        <w:t xml:space="preserve"> the development environment in which we developed our application, as well as the </w:t>
      </w:r>
      <w:ins w:id="1287" w:author="Pubsure" w:date="2021-06-24T07:50:00Z">
        <w:r>
          <w:rPr>
            <w:rFonts w:ascii="Bahnschrift" w:hAnsi="Bahnschrift"/>
            <w:sz w:val="24"/>
            <w:szCs w:val="24"/>
          </w:rPr>
          <w:t>frameworks used</w:t>
        </w:r>
      </w:ins>
      <w:del w:id="1288" w:author="Pubsure" w:date="2021-06-24T07:50:00Z">
        <w:r>
          <w:rPr>
            <w:rFonts w:ascii="Bahnschrift" w:hAnsi="Bahnschrift"/>
            <w:sz w:val="24"/>
            <w:szCs w:val="24"/>
          </w:rPr>
          <w:delText>used frameworks</w:delText>
        </w:r>
      </w:del>
      <w:r>
        <w:rPr>
          <w:rFonts w:ascii="Bahnschrift" w:hAnsi="Bahnschrift"/>
          <w:sz w:val="24"/>
          <w:szCs w:val="24"/>
        </w:rPr>
        <w:t xml:space="preserve">. </w:t>
      </w:r>
      <w:ins w:id="1289" w:author="Pubsure" w:date="2021-06-24T07:50:00Z">
        <w:r>
          <w:rPr>
            <w:rFonts w:ascii="Bahnschrift" w:hAnsi="Bahnschrift"/>
            <w:sz w:val="24"/>
            <w:szCs w:val="24"/>
          </w:rPr>
          <w:t>This is followed</w:t>
        </w:r>
      </w:ins>
      <w:del w:id="1290" w:author="Pubsure" w:date="2021-06-24T07:50:00Z">
        <w:r>
          <w:rPr>
            <w:rFonts w:ascii="Bahnschrift" w:hAnsi="Bahnschrift"/>
            <w:sz w:val="24"/>
            <w:szCs w:val="24"/>
          </w:rPr>
          <w:delText>Followed</w:delText>
        </w:r>
      </w:del>
      <w:r>
        <w:rPr>
          <w:rFonts w:ascii="Bahnschrift" w:hAnsi="Bahnschrift"/>
          <w:sz w:val="24"/>
          <w:szCs w:val="24"/>
        </w:rPr>
        <w:t xml:space="preserve"> by an overview of the work carried out through screenshots of the application’s interfaces.</w:t>
      </w:r>
    </w:p>
    <w:p w14:paraId="4916097D" w14:textId="77777777" w:rsidR="004678AB" w:rsidRDefault="004678AB">
      <w:pPr>
        <w:pageBreakBefore/>
        <w:suppressAutoHyphens w:val="0"/>
        <w:rPr>
          <w:rFonts w:ascii="Bahnschrift" w:hAnsi="Bahnschrift"/>
          <w:sz w:val="24"/>
          <w:szCs w:val="24"/>
        </w:rPr>
      </w:pPr>
    </w:p>
    <w:p w14:paraId="6D76E2B7" w14:textId="77777777" w:rsidR="004678AB" w:rsidRDefault="004678AB">
      <w:pPr>
        <w:rPr>
          <w:rFonts w:ascii="Bahnschrift" w:hAnsi="Bahnschrift"/>
          <w:sz w:val="24"/>
          <w:szCs w:val="24"/>
        </w:rPr>
      </w:pPr>
    </w:p>
    <w:p w14:paraId="04E46C50" w14:textId="77777777" w:rsidR="004678AB" w:rsidRPr="003F1EC9" w:rsidRDefault="00310D3E">
      <w:pPr>
        <w:pStyle w:val="Heading2"/>
        <w:rPr>
          <w:szCs w:val="32"/>
        </w:rPr>
      </w:pPr>
      <w:bookmarkStart w:id="1291" w:name="_Toc75356645"/>
      <w:bookmarkStart w:id="1292" w:name="_Toc75356885"/>
      <w:bookmarkStart w:id="1293" w:name="_Toc75356976"/>
      <w:bookmarkStart w:id="1294" w:name="_Toc75585056"/>
      <w:bookmarkStart w:id="1295" w:name="_Toc75585349"/>
      <w:r w:rsidRPr="003F1EC9">
        <w:rPr>
          <w:szCs w:val="32"/>
        </w:rPr>
        <w:t>General conclusion and perspectives</w:t>
      </w:r>
      <w:bookmarkEnd w:id="1291"/>
      <w:bookmarkEnd w:id="1292"/>
      <w:bookmarkEnd w:id="1293"/>
      <w:bookmarkEnd w:id="1294"/>
      <w:bookmarkEnd w:id="1295"/>
    </w:p>
    <w:p w14:paraId="4A1BE6D8" w14:textId="77777777" w:rsidR="004678AB" w:rsidRDefault="004678AB">
      <w:pPr>
        <w:rPr>
          <w:rFonts w:ascii="Bahnschrift" w:hAnsi="Bahnschrift"/>
          <w:sz w:val="32"/>
          <w:szCs w:val="32"/>
        </w:rPr>
      </w:pPr>
    </w:p>
    <w:p w14:paraId="2B73C5A3" w14:textId="77777777" w:rsidR="004678AB" w:rsidRDefault="00310D3E">
      <w:pPr>
        <w:rPr>
          <w:rFonts w:ascii="Arial" w:hAnsi="Arial"/>
          <w:sz w:val="24"/>
          <w:szCs w:val="24"/>
        </w:rPr>
      </w:pPr>
      <w:r>
        <w:rPr>
          <w:rFonts w:ascii="Arial" w:hAnsi="Arial"/>
          <w:sz w:val="24"/>
          <w:szCs w:val="24"/>
        </w:rPr>
        <w:t xml:space="preserve">The period of internship in </w:t>
      </w:r>
      <w:del w:id="1296" w:author="Pubsure" w:date="2021-06-24T07:50:00Z">
        <w:r>
          <w:rPr>
            <w:rFonts w:ascii="Arial" w:hAnsi="Arial"/>
            <w:sz w:val="24"/>
            <w:szCs w:val="24"/>
          </w:rPr>
          <w:delText xml:space="preserve">the </w:delText>
        </w:r>
      </w:del>
      <w:r>
        <w:rPr>
          <w:rFonts w:ascii="Arial" w:hAnsi="Arial"/>
          <w:sz w:val="24"/>
          <w:szCs w:val="24"/>
        </w:rPr>
        <w:t xml:space="preserve">Mega-DEV </w:t>
      </w:r>
      <w:del w:id="1297" w:author="Pubsure" w:date="2021-06-24T07:50:00Z">
        <w:r>
          <w:rPr>
            <w:rFonts w:ascii="Arial" w:hAnsi="Arial"/>
            <w:sz w:val="24"/>
            <w:szCs w:val="24"/>
          </w:rPr>
          <w:delText xml:space="preserve">company </w:delText>
        </w:r>
      </w:del>
      <w:r>
        <w:rPr>
          <w:rFonts w:ascii="Arial" w:hAnsi="Arial"/>
          <w:sz w:val="24"/>
          <w:szCs w:val="24"/>
        </w:rPr>
        <w:t xml:space="preserve">was quite rewarding for me. As future software </w:t>
      </w:r>
      <w:ins w:id="1298" w:author="Pubsure" w:date="2021-06-24T07:50:00Z">
        <w:r>
          <w:rPr>
            <w:rFonts w:ascii="Arial" w:hAnsi="Arial"/>
            <w:sz w:val="24"/>
            <w:szCs w:val="24"/>
          </w:rPr>
          <w:t>developers</w:t>
        </w:r>
      </w:ins>
      <w:del w:id="1299" w:author="Pubsure" w:date="2021-06-24T07:50:00Z">
        <w:r>
          <w:rPr>
            <w:rFonts w:ascii="Arial" w:hAnsi="Arial"/>
            <w:sz w:val="24"/>
            <w:szCs w:val="24"/>
          </w:rPr>
          <w:delText>developer</w:delText>
        </w:r>
      </w:del>
      <w:r>
        <w:rPr>
          <w:rFonts w:ascii="Arial" w:hAnsi="Arial"/>
          <w:sz w:val="24"/>
          <w:szCs w:val="24"/>
        </w:rPr>
        <w:t xml:space="preserve">, this internship has allowed me to learn new technologies, </w:t>
      </w:r>
      <w:del w:id="1300" w:author="Pubsure" w:date="2021-06-24T07:50:00Z">
        <w:r>
          <w:rPr>
            <w:rFonts w:ascii="Arial" w:hAnsi="Arial"/>
            <w:sz w:val="24"/>
            <w:szCs w:val="24"/>
          </w:rPr>
          <w:delText xml:space="preserve">new </w:delText>
        </w:r>
      </w:del>
      <w:r>
        <w:rPr>
          <w:rFonts w:ascii="Arial" w:hAnsi="Arial"/>
          <w:sz w:val="24"/>
          <w:szCs w:val="24"/>
        </w:rPr>
        <w:t>methodologies</w:t>
      </w:r>
      <w:ins w:id="1301" w:author="Pubsure" w:date="2021-06-24T07:50:00Z">
        <w:r>
          <w:rPr>
            <w:rFonts w:ascii="Arial" w:hAnsi="Arial"/>
            <w:sz w:val="24"/>
            <w:szCs w:val="24"/>
          </w:rPr>
          <w:t>,</w:t>
        </w:r>
      </w:ins>
      <w:r>
        <w:rPr>
          <w:rFonts w:ascii="Arial" w:hAnsi="Arial"/>
          <w:sz w:val="24"/>
          <w:szCs w:val="24"/>
        </w:rPr>
        <w:t xml:space="preserve"> and </w:t>
      </w:r>
      <w:del w:id="1302" w:author="Pubsure" w:date="2021-06-24T07:50:00Z">
        <w:r>
          <w:rPr>
            <w:rFonts w:ascii="Arial" w:hAnsi="Arial"/>
            <w:sz w:val="24"/>
            <w:szCs w:val="24"/>
          </w:rPr>
          <w:delText xml:space="preserve">new </w:delText>
        </w:r>
      </w:del>
      <w:r>
        <w:rPr>
          <w:rFonts w:ascii="Arial" w:hAnsi="Arial"/>
          <w:sz w:val="24"/>
          <w:szCs w:val="24"/>
        </w:rPr>
        <w:t xml:space="preserve">working </w:t>
      </w:r>
      <w:ins w:id="1303" w:author="Pubsure" w:date="2021-06-24T07:50:00Z">
        <w:r>
          <w:rPr>
            <w:rFonts w:ascii="Arial" w:hAnsi="Arial"/>
            <w:sz w:val="24"/>
            <w:szCs w:val="24"/>
          </w:rPr>
          <w:t>environments</w:t>
        </w:r>
      </w:ins>
      <w:del w:id="1304" w:author="Pubsure" w:date="2021-06-24T07:50:00Z">
        <w:r>
          <w:rPr>
            <w:rFonts w:ascii="Arial" w:hAnsi="Arial"/>
            <w:sz w:val="24"/>
            <w:szCs w:val="24"/>
          </w:rPr>
          <w:delText>environment</w:delText>
        </w:r>
      </w:del>
      <w:r>
        <w:rPr>
          <w:rFonts w:ascii="Arial" w:hAnsi="Arial"/>
          <w:sz w:val="24"/>
          <w:szCs w:val="24"/>
        </w:rPr>
        <w:t>.</w:t>
      </w:r>
    </w:p>
    <w:p w14:paraId="1371B78A" w14:textId="77777777" w:rsidR="004678AB" w:rsidRDefault="004678AB">
      <w:pPr>
        <w:rPr>
          <w:rFonts w:ascii="Arial" w:hAnsi="Arial"/>
          <w:sz w:val="24"/>
          <w:szCs w:val="24"/>
        </w:rPr>
      </w:pPr>
    </w:p>
    <w:p w14:paraId="0C9ADAE3" w14:textId="77777777" w:rsidR="004678AB" w:rsidRDefault="00310D3E">
      <w:pPr>
        <w:rPr>
          <w:rFonts w:ascii="Arial" w:hAnsi="Arial"/>
          <w:sz w:val="24"/>
          <w:szCs w:val="24"/>
        </w:rPr>
      </w:pPr>
      <w:r>
        <w:rPr>
          <w:rFonts w:ascii="Arial" w:hAnsi="Arial"/>
          <w:sz w:val="24"/>
          <w:szCs w:val="24"/>
        </w:rPr>
        <w:t xml:space="preserve">The main objective of the project is to create a workout management system </w:t>
      </w:r>
      <w:ins w:id="1305" w:author="Pubsure" w:date="2021-06-24T07:50:00Z">
        <w:r>
          <w:rPr>
            <w:rFonts w:ascii="Arial" w:hAnsi="Arial"/>
            <w:sz w:val="24"/>
            <w:szCs w:val="24"/>
          </w:rPr>
          <w:t>based</w:t>
        </w:r>
      </w:ins>
      <w:del w:id="1306" w:author="Pubsure" w:date="2021-06-24T07:50:00Z">
        <w:r>
          <w:rPr>
            <w:rFonts w:ascii="Arial" w:hAnsi="Arial"/>
            <w:sz w:val="24"/>
            <w:szCs w:val="24"/>
          </w:rPr>
          <w:delText>as</w:delText>
        </w:r>
      </w:del>
      <w:r>
        <w:rPr>
          <w:rFonts w:ascii="Arial" w:hAnsi="Arial"/>
          <w:sz w:val="24"/>
          <w:szCs w:val="24"/>
        </w:rPr>
        <w:t xml:space="preserve"> </w:t>
      </w:r>
      <w:ins w:id="1307" w:author="Pubsure" w:date="2021-06-24T07:50:00Z">
        <w:r>
          <w:rPr>
            <w:rFonts w:ascii="Arial" w:hAnsi="Arial"/>
            <w:sz w:val="24"/>
            <w:szCs w:val="24"/>
          </w:rPr>
          <w:t>on</w:t>
        </w:r>
      </w:ins>
      <w:del w:id="1308" w:author="Pubsure" w:date="2021-06-24T07:50:00Z">
        <w:r>
          <w:rPr>
            <w:rFonts w:ascii="Arial" w:hAnsi="Arial"/>
            <w:sz w:val="24"/>
            <w:szCs w:val="24"/>
          </w:rPr>
          <w:delText>per</w:delText>
        </w:r>
      </w:del>
      <w:r>
        <w:rPr>
          <w:rFonts w:ascii="Arial" w:hAnsi="Arial"/>
          <w:sz w:val="24"/>
          <w:szCs w:val="24"/>
        </w:rPr>
        <w:t xml:space="preserve"> the requirements and specifications developed </w:t>
      </w:r>
      <w:ins w:id="1309" w:author="Pubsure" w:date="2021-06-24T07:50:00Z">
        <w:r>
          <w:rPr>
            <w:rFonts w:ascii="Arial" w:hAnsi="Arial"/>
            <w:sz w:val="24"/>
            <w:szCs w:val="24"/>
          </w:rPr>
          <w:t>by</w:t>
        </w:r>
      </w:ins>
      <w:del w:id="1310" w:author="Pubsure" w:date="2021-06-24T07:50:00Z">
        <w:r>
          <w:rPr>
            <w:rFonts w:ascii="Arial" w:hAnsi="Arial"/>
            <w:sz w:val="24"/>
            <w:szCs w:val="24"/>
          </w:rPr>
          <w:delText>with</w:delText>
        </w:r>
      </w:del>
      <w:r>
        <w:rPr>
          <w:rFonts w:ascii="Arial" w:hAnsi="Arial"/>
          <w:sz w:val="24"/>
          <w:szCs w:val="24"/>
        </w:rPr>
        <w:t xml:space="preserve"> Mega-DEV. The solution englobes different features</w:t>
      </w:r>
      <w:ins w:id="1311" w:author="Pubsure" w:date="2021-06-24T07:50:00Z">
        <w:r>
          <w:rPr>
            <w:rFonts w:ascii="Arial" w:hAnsi="Arial"/>
            <w:sz w:val="24"/>
            <w:szCs w:val="24"/>
          </w:rPr>
          <w:t>,</w:t>
        </w:r>
      </w:ins>
      <w:r>
        <w:rPr>
          <w:rFonts w:ascii="Arial" w:hAnsi="Arial"/>
          <w:sz w:val="24"/>
          <w:szCs w:val="24"/>
        </w:rPr>
        <w:t xml:space="preserve"> such as </w:t>
      </w:r>
      <w:ins w:id="1312" w:author="Pubsure" w:date="2021-06-24T07:50:00Z">
        <w:r>
          <w:rPr>
            <w:rFonts w:ascii="Arial" w:hAnsi="Arial"/>
            <w:sz w:val="24"/>
            <w:szCs w:val="24"/>
          </w:rPr>
          <w:t>workout</w:t>
        </w:r>
      </w:ins>
      <w:del w:id="1313" w:author="Pubsure" w:date="2021-06-24T07:50:00Z">
        <w:r>
          <w:rPr>
            <w:rFonts w:ascii="Arial" w:hAnsi="Arial"/>
            <w:sz w:val="24"/>
            <w:szCs w:val="24"/>
          </w:rPr>
          <w:delText>Workout</w:delText>
        </w:r>
      </w:del>
      <w:r>
        <w:rPr>
          <w:rFonts w:ascii="Arial" w:hAnsi="Arial"/>
          <w:sz w:val="24"/>
          <w:szCs w:val="24"/>
        </w:rPr>
        <w:t xml:space="preserve"> </w:t>
      </w:r>
      <w:ins w:id="1314" w:author="Pubsure" w:date="2021-06-24T07:50:00Z">
        <w:r>
          <w:rPr>
            <w:rFonts w:ascii="Arial" w:hAnsi="Arial"/>
            <w:sz w:val="24"/>
            <w:szCs w:val="24"/>
          </w:rPr>
          <w:t>management</w:t>
        </w:r>
      </w:ins>
      <w:del w:id="1315" w:author="Pubsure" w:date="2021-06-24T07:50:00Z">
        <w:r>
          <w:rPr>
            <w:rFonts w:ascii="Arial" w:hAnsi="Arial"/>
            <w:sz w:val="24"/>
            <w:szCs w:val="24"/>
          </w:rPr>
          <w:delText>Management</w:delText>
        </w:r>
      </w:del>
      <w:r>
        <w:rPr>
          <w:rFonts w:ascii="Arial" w:hAnsi="Arial"/>
          <w:sz w:val="24"/>
          <w:szCs w:val="24"/>
        </w:rPr>
        <w:t xml:space="preserve">, </w:t>
      </w:r>
      <w:ins w:id="1316" w:author="Pubsure" w:date="2021-06-24T07:50:00Z">
        <w:r>
          <w:rPr>
            <w:rFonts w:ascii="Arial" w:hAnsi="Arial"/>
            <w:sz w:val="24"/>
            <w:szCs w:val="24"/>
          </w:rPr>
          <w:t xml:space="preserve">chat </w:t>
        </w:r>
      </w:ins>
      <w:del w:id="1317" w:author="Pubsure" w:date="2021-06-24T07:50:00Z">
        <w:r>
          <w:rPr>
            <w:rFonts w:ascii="Arial" w:hAnsi="Arial"/>
            <w:sz w:val="24"/>
            <w:szCs w:val="24"/>
          </w:rPr>
          <w:delText>Chat</w:delText>
        </w:r>
      </w:del>
      <w:r>
        <w:rPr>
          <w:rFonts w:ascii="Arial" w:hAnsi="Arial"/>
          <w:sz w:val="24"/>
          <w:szCs w:val="24"/>
        </w:rPr>
        <w:t>…</w:t>
      </w:r>
    </w:p>
    <w:p w14:paraId="2BCC0152" w14:textId="77777777" w:rsidR="004678AB" w:rsidRDefault="004678AB">
      <w:pPr>
        <w:rPr>
          <w:rFonts w:ascii="Bahnschrift" w:hAnsi="Bahnschrift"/>
          <w:sz w:val="28"/>
          <w:szCs w:val="28"/>
        </w:rPr>
      </w:pPr>
    </w:p>
    <w:p w14:paraId="4C5B6BDF" w14:textId="77777777" w:rsidR="004678AB" w:rsidRDefault="00310D3E">
      <w:pPr>
        <w:rPr>
          <w:rFonts w:ascii="Arial" w:hAnsi="Arial"/>
          <w:sz w:val="24"/>
          <w:szCs w:val="24"/>
        </w:rPr>
      </w:pPr>
      <w:r>
        <w:rPr>
          <w:rFonts w:ascii="Arial" w:hAnsi="Arial"/>
          <w:sz w:val="24"/>
          <w:szCs w:val="24"/>
        </w:rPr>
        <w:t>The benefits of this work go beyond the programming knowledge as per the use of modern technologies such as React.js and Express.js frameworks</w:t>
      </w:r>
      <w:ins w:id="1318" w:author="Pubsure" w:date="2021-06-24T07:50:00Z">
        <w:r>
          <w:rPr>
            <w:rFonts w:ascii="Arial" w:hAnsi="Arial"/>
            <w:sz w:val="24"/>
            <w:szCs w:val="24"/>
          </w:rPr>
          <w:t>;</w:t>
        </w:r>
      </w:ins>
      <w:del w:id="1319" w:author="Pubsure" w:date="2021-06-24T07:50:00Z">
        <w:r>
          <w:rPr>
            <w:rFonts w:ascii="Arial" w:hAnsi="Arial"/>
            <w:sz w:val="24"/>
            <w:szCs w:val="24"/>
          </w:rPr>
          <w:delText>,</w:delText>
        </w:r>
      </w:del>
      <w:r>
        <w:rPr>
          <w:rFonts w:ascii="Arial" w:hAnsi="Arial"/>
          <w:sz w:val="24"/>
          <w:szCs w:val="24"/>
        </w:rPr>
        <w:t xml:space="preserve"> in fact</w:t>
      </w:r>
      <w:ins w:id="1320" w:author="Pubsure" w:date="2021-06-24T07:50:00Z">
        <w:r>
          <w:rPr>
            <w:rFonts w:ascii="Arial" w:hAnsi="Arial"/>
            <w:sz w:val="24"/>
            <w:szCs w:val="24"/>
          </w:rPr>
          <w:t>,</w:t>
        </w:r>
      </w:ins>
      <w:r>
        <w:rPr>
          <w:rFonts w:ascii="Arial" w:hAnsi="Arial"/>
          <w:sz w:val="24"/>
          <w:szCs w:val="24"/>
        </w:rPr>
        <w:t xml:space="preserve"> the </w:t>
      </w:r>
      <w:ins w:id="1321" w:author="Pubsure" w:date="2021-06-24T07:50:00Z">
        <w:r>
          <w:rPr>
            <w:rFonts w:ascii="Arial" w:hAnsi="Arial"/>
            <w:sz w:val="24"/>
            <w:szCs w:val="24"/>
          </w:rPr>
          <w:t>agile</w:t>
        </w:r>
      </w:ins>
      <w:del w:id="1322" w:author="Pubsure" w:date="2021-06-24T07:50:00Z">
        <w:r>
          <w:rPr>
            <w:rFonts w:ascii="Arial" w:hAnsi="Arial"/>
            <w:sz w:val="24"/>
            <w:szCs w:val="24"/>
          </w:rPr>
          <w:delText>Agile</w:delText>
        </w:r>
      </w:del>
      <w:r>
        <w:rPr>
          <w:rFonts w:ascii="Arial" w:hAnsi="Arial"/>
          <w:sz w:val="24"/>
          <w:szCs w:val="24"/>
        </w:rPr>
        <w:t xml:space="preserve"> project management approach used is a topnotch methodology that allowed us to ensure that bugs were fixed in due time and </w:t>
      </w:r>
      <w:ins w:id="1323" w:author="Pubsure" w:date="2021-06-24T07:50:00Z">
        <w:r>
          <w:rPr>
            <w:rFonts w:ascii="Arial" w:hAnsi="Arial"/>
            <w:sz w:val="24"/>
            <w:szCs w:val="24"/>
          </w:rPr>
          <w:t>waves</w:t>
        </w:r>
      </w:ins>
      <w:del w:id="1324" w:author="Pubsure" w:date="2021-06-24T07:50:00Z">
        <w:r>
          <w:rPr>
            <w:rFonts w:ascii="Arial" w:hAnsi="Arial"/>
            <w:sz w:val="24"/>
            <w:szCs w:val="24"/>
          </w:rPr>
          <w:delText>wave</w:delText>
        </w:r>
      </w:del>
      <w:r>
        <w:rPr>
          <w:rFonts w:ascii="Arial" w:hAnsi="Arial"/>
          <w:sz w:val="24"/>
          <w:szCs w:val="24"/>
        </w:rPr>
        <w:t xml:space="preserve"> </w:t>
      </w:r>
      <w:ins w:id="1325" w:author="Pubsure" w:date="2021-06-24T07:50:00Z">
        <w:r>
          <w:rPr>
            <w:rFonts w:ascii="Arial" w:hAnsi="Arial"/>
            <w:sz w:val="24"/>
            <w:szCs w:val="24"/>
          </w:rPr>
          <w:t>were</w:t>
        </w:r>
      </w:ins>
      <w:del w:id="1326" w:author="Pubsure" w:date="2021-06-24T07:50:00Z">
        <w:r>
          <w:rPr>
            <w:rFonts w:ascii="Arial" w:hAnsi="Arial"/>
            <w:sz w:val="24"/>
            <w:szCs w:val="24"/>
          </w:rPr>
          <w:delText>was</w:delText>
        </w:r>
      </w:del>
      <w:r>
        <w:rPr>
          <w:rFonts w:ascii="Arial" w:hAnsi="Arial"/>
          <w:sz w:val="24"/>
          <w:szCs w:val="24"/>
        </w:rPr>
        <w:t xml:space="preserve"> tailored through every iteration.</w:t>
      </w:r>
    </w:p>
    <w:p w14:paraId="6A4635FB" w14:textId="77777777" w:rsidR="004678AB" w:rsidRDefault="004678AB">
      <w:pPr>
        <w:rPr>
          <w:rFonts w:ascii="Arial" w:hAnsi="Arial"/>
          <w:sz w:val="24"/>
          <w:szCs w:val="24"/>
        </w:rPr>
      </w:pPr>
    </w:p>
    <w:p w14:paraId="2291D493" w14:textId="77777777" w:rsidR="004678AB" w:rsidRDefault="00310D3E">
      <w:pPr>
        <w:rPr>
          <w:rFonts w:ascii="Arial" w:hAnsi="Arial"/>
          <w:sz w:val="24"/>
          <w:szCs w:val="24"/>
        </w:rPr>
      </w:pPr>
      <w:r>
        <w:rPr>
          <w:rFonts w:ascii="Arial" w:hAnsi="Arial"/>
          <w:sz w:val="24"/>
          <w:szCs w:val="24"/>
        </w:rPr>
        <w:t xml:space="preserve">Even though the achieved result satisfies the requirements, </w:t>
      </w:r>
      <w:ins w:id="1327" w:author="Pubsure" w:date="2021-06-24T07:50:00Z">
        <w:r>
          <w:rPr>
            <w:rFonts w:ascii="Arial" w:hAnsi="Arial"/>
            <w:sz w:val="24"/>
            <w:szCs w:val="24"/>
          </w:rPr>
          <w:t>there</w:t>
        </w:r>
      </w:ins>
      <w:del w:id="1328" w:author="Pubsure" w:date="2021-06-24T07:50:00Z">
        <w:r>
          <w:rPr>
            <w:rFonts w:ascii="Arial" w:hAnsi="Arial"/>
            <w:sz w:val="24"/>
            <w:szCs w:val="24"/>
          </w:rPr>
          <w:delText>theres</w:delText>
        </w:r>
      </w:del>
      <w:r>
        <w:rPr>
          <w:rFonts w:ascii="Arial" w:hAnsi="Arial"/>
          <w:sz w:val="24"/>
          <w:szCs w:val="24"/>
        </w:rPr>
        <w:t xml:space="preserve"> </w:t>
      </w:r>
      <w:ins w:id="1329" w:author="Pubsure" w:date="2021-06-24T07:50:00Z">
        <w:r>
          <w:rPr>
            <w:rFonts w:ascii="Arial" w:hAnsi="Arial"/>
            <w:sz w:val="24"/>
            <w:szCs w:val="24"/>
          </w:rPr>
          <w:t xml:space="preserve">is </w:t>
        </w:r>
      </w:ins>
      <w:r>
        <w:rPr>
          <w:rFonts w:ascii="Arial" w:hAnsi="Arial"/>
          <w:sz w:val="24"/>
          <w:szCs w:val="24"/>
        </w:rPr>
        <w:t xml:space="preserve">room for </w:t>
      </w:r>
      <w:ins w:id="1330" w:author="Pubsure" w:date="2021-06-24T07:50:00Z">
        <w:r>
          <w:rPr>
            <w:rFonts w:ascii="Arial" w:hAnsi="Arial"/>
            <w:sz w:val="24"/>
            <w:szCs w:val="24"/>
          </w:rPr>
          <w:t>improvement</w:t>
        </w:r>
      </w:ins>
      <w:del w:id="1331" w:author="Pubsure" w:date="2021-06-24T07:50:00Z">
        <w:r>
          <w:rPr>
            <w:rFonts w:ascii="Arial" w:hAnsi="Arial"/>
            <w:sz w:val="24"/>
            <w:szCs w:val="24"/>
          </w:rPr>
          <w:delText>improvements</w:delText>
        </w:r>
      </w:del>
      <w:r>
        <w:rPr>
          <w:rFonts w:ascii="Arial" w:hAnsi="Arial"/>
          <w:sz w:val="24"/>
          <w:szCs w:val="24"/>
        </w:rPr>
        <w:t xml:space="preserve">, such as adding a mobile version of the application, and </w:t>
      </w:r>
      <w:ins w:id="1332" w:author="Pubsure" w:date="2021-06-24T07:50:00Z">
        <w:r>
          <w:rPr>
            <w:rFonts w:ascii="Arial" w:hAnsi="Arial"/>
            <w:sz w:val="24"/>
            <w:szCs w:val="24"/>
          </w:rPr>
          <w:t>adding</w:t>
        </w:r>
      </w:ins>
      <w:del w:id="1333" w:author="Pubsure" w:date="2021-06-24T07:50:00Z">
        <w:r>
          <w:rPr>
            <w:rFonts w:ascii="Arial" w:hAnsi="Arial"/>
            <w:sz w:val="24"/>
            <w:szCs w:val="24"/>
          </w:rPr>
          <w:delText>to add</w:delText>
        </w:r>
      </w:del>
      <w:r>
        <w:rPr>
          <w:rFonts w:ascii="Arial" w:hAnsi="Arial"/>
          <w:sz w:val="24"/>
          <w:szCs w:val="24"/>
        </w:rPr>
        <w:t xml:space="preserve"> more interactions between the users.</w:t>
      </w:r>
    </w:p>
    <w:p w14:paraId="4F94BE94" w14:textId="77777777" w:rsidR="004678AB" w:rsidRDefault="004678AB">
      <w:pPr>
        <w:rPr>
          <w:rFonts w:ascii="Arial" w:hAnsi="Arial"/>
          <w:sz w:val="24"/>
          <w:szCs w:val="24"/>
        </w:rPr>
      </w:pPr>
    </w:p>
    <w:p w14:paraId="18600FEE" w14:textId="77777777" w:rsidR="004678AB" w:rsidRDefault="00310D3E">
      <w:pPr>
        <w:rPr>
          <w:rFonts w:ascii="Arial" w:hAnsi="Arial"/>
          <w:sz w:val="24"/>
          <w:szCs w:val="24"/>
        </w:rPr>
      </w:pPr>
      <w:r>
        <w:rPr>
          <w:rFonts w:ascii="Arial" w:hAnsi="Arial"/>
          <w:sz w:val="24"/>
          <w:szCs w:val="24"/>
        </w:rPr>
        <w:t xml:space="preserve">Among the different lessons picked up during this work, is how to plan ahead and manage </w:t>
      </w:r>
      <w:del w:id="1334" w:author="Pubsure" w:date="2021-06-24T07:50:00Z">
        <w:r>
          <w:rPr>
            <w:rFonts w:ascii="Arial" w:hAnsi="Arial"/>
            <w:sz w:val="24"/>
            <w:szCs w:val="24"/>
          </w:rPr>
          <w:delText xml:space="preserve">the </w:delText>
        </w:r>
      </w:del>
      <w:r>
        <w:rPr>
          <w:rFonts w:ascii="Arial" w:hAnsi="Arial"/>
          <w:sz w:val="24"/>
          <w:szCs w:val="24"/>
        </w:rPr>
        <w:t>time effectively to achieve the tasks before the deadlines.</w:t>
      </w:r>
    </w:p>
    <w:p w14:paraId="384FE0F9" w14:textId="77777777" w:rsidR="004678AB" w:rsidRDefault="004678AB">
      <w:pPr>
        <w:pageBreakBefore/>
        <w:suppressAutoHyphens w:val="0"/>
        <w:rPr>
          <w:rFonts w:ascii="Arial" w:hAnsi="Arial"/>
          <w:sz w:val="24"/>
          <w:szCs w:val="24"/>
        </w:rPr>
      </w:pPr>
    </w:p>
    <w:p w14:paraId="6B767D2E" w14:textId="77777777" w:rsidR="004678AB" w:rsidRDefault="00310D3E">
      <w:pPr>
        <w:pStyle w:val="Heading2"/>
      </w:pPr>
      <w:bookmarkStart w:id="1335" w:name="_Toc75356646"/>
      <w:bookmarkStart w:id="1336" w:name="_Toc75356886"/>
      <w:bookmarkStart w:id="1337" w:name="_Toc75356977"/>
      <w:bookmarkStart w:id="1338" w:name="_Toc75585057"/>
      <w:bookmarkStart w:id="1339" w:name="_Toc75585350"/>
      <w:r>
        <w:t>Webography</w:t>
      </w:r>
      <w:bookmarkEnd w:id="1335"/>
      <w:bookmarkEnd w:id="1336"/>
      <w:bookmarkEnd w:id="1337"/>
      <w:bookmarkEnd w:id="1338"/>
      <w:bookmarkEnd w:id="1339"/>
    </w:p>
    <w:p w14:paraId="3BAD4DEA"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Three tier architecture. Accessed 2021-05-15 https://www.ibm.com/cloud/learn/three-tier-architecture</w:t>
      </w:r>
    </w:p>
    <w:p w14:paraId="0292DBC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 xml:space="preserve">Visual Studio Code: Accessed 2020-06-11. URL: https://en.wikipedia.org/wiki/Visual_Studio_Code </w:t>
      </w:r>
    </w:p>
    <w:p w14:paraId="57055B78"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2021-04-30.URL: https://en.wikipedia.org/wiki/Redux_(JavaScript_library)</w:t>
      </w:r>
    </w:p>
    <w:p w14:paraId="0392FB11"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 URL: https://en.wikipedia.org/wiki/Bootstrap_(front-end_framework)</w:t>
      </w:r>
    </w:p>
    <w:p w14:paraId="38B677F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Reactstrap. Accessed 2021-02-30. url: https://www.c-sharpcorner.com/article/reactstrap-in-reactjs/</w:t>
      </w:r>
    </w:p>
    <w:p w14:paraId="4B243E4E"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Express.js: Accessed 2021-03-22. URL: https://en.wikipedia.org/wiki/Express.js</w:t>
      </w:r>
    </w:p>
    <w:p w14:paraId="48770370"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StarUML: Accessed 2021-04-05. URL: https://en.wikipedia.org/wiki/StarUML</w:t>
      </w:r>
    </w:p>
    <w:p w14:paraId="18CBB60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Draw.io: Accessed 2021-04-12. URL: https://app.diagrams.net/</w:t>
      </w:r>
    </w:p>
    <w:p w14:paraId="5A1227CB"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Git: Accessed 2021-05-30. URL: https://en.wikipedia.org/wiki/Git</w:t>
      </w:r>
    </w:p>
    <w:p w14:paraId="058D7203" w14:textId="77777777" w:rsidR="004678AB" w:rsidRDefault="00310D3E">
      <w:pPr>
        <w:pStyle w:val="ListParagraph"/>
        <w:numPr>
          <w:ilvl w:val="0"/>
          <w:numId w:val="10"/>
        </w:numPr>
        <w:spacing w:line="244" w:lineRule="auto"/>
      </w:pPr>
      <w:r>
        <w:rPr>
          <w:rFonts w:ascii="Arial" w:hAnsi="Arial"/>
          <w:sz w:val="24"/>
          <w:szCs w:val="24"/>
        </w:rPr>
        <w:t xml:space="preserve">Redux: Accessed 2021-06-12. URL: </w:t>
      </w:r>
      <w:hyperlink r:id="rId125" w:history="1">
        <w:r>
          <w:rPr>
            <w:rFonts w:ascii="Arial" w:hAnsi="Arial"/>
            <w:sz w:val="24"/>
            <w:szCs w:val="24"/>
          </w:rPr>
          <w:t>https://www.axelerant.com/resources/team-blog/api-testing-with-postman</w:t>
        </w:r>
      </w:hyperlink>
    </w:p>
    <w:p w14:paraId="1E5B99B6"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Agile methodology: Accessed 2021-02-25. ://en.wikipedia.org/wiki/Agile_software_development</w:t>
      </w:r>
      <w:ins w:id="1340" w:author="Pubsure" w:date="2021-06-24T07:50:00Z">
        <w:r>
          <w:rPr>
            <w:rFonts w:ascii="Arial" w:hAnsi="Arial"/>
            <w:sz w:val="24"/>
            <w:szCs w:val="24"/>
          </w:rPr>
          <w:t>.</w:t>
        </w:r>
      </w:ins>
    </w:p>
    <w:p w14:paraId="3B248C92" w14:textId="315BCE6A" w:rsidR="004678AB" w:rsidRDefault="00310D3E">
      <w:pPr>
        <w:pStyle w:val="ListParagraph"/>
        <w:numPr>
          <w:ilvl w:val="0"/>
          <w:numId w:val="10"/>
        </w:numPr>
        <w:spacing w:line="244" w:lineRule="auto"/>
      </w:pPr>
      <w:r>
        <w:rPr>
          <w:rFonts w:ascii="Arial" w:hAnsi="Arial"/>
          <w:sz w:val="24"/>
          <w:szCs w:val="24"/>
        </w:rPr>
        <w:t>React Design pattern Accessed</w:t>
      </w:r>
      <w:r w:rsidR="00164996">
        <w:rPr>
          <w:rFonts w:ascii="Arial" w:hAnsi="Arial"/>
          <w:sz w:val="24"/>
          <w:szCs w:val="24"/>
        </w:rPr>
        <w:t xml:space="preserve"> 2021-03-18</w:t>
      </w:r>
      <w:r>
        <w:rPr>
          <w:rFonts w:ascii="Arial" w:hAnsi="Arial"/>
          <w:sz w:val="24"/>
          <w:szCs w:val="24"/>
        </w:rPr>
        <w:t xml:space="preserve">: </w:t>
      </w:r>
      <w:hyperlink r:id="rId126" w:history="1">
        <w:r>
          <w:rPr>
            <w:rFonts w:ascii="Arial" w:hAnsi="Arial"/>
            <w:sz w:val="24"/>
            <w:szCs w:val="24"/>
          </w:rPr>
          <w:t>https://www.educative.io/blog/react-design-patterns-best-practices</w:t>
        </w:r>
      </w:hyperlink>
    </w:p>
    <w:p w14:paraId="04319263" w14:textId="1F4E2CFF" w:rsidR="004678AB" w:rsidRDefault="00164996">
      <w:pPr>
        <w:pStyle w:val="ListParagraph"/>
        <w:numPr>
          <w:ilvl w:val="0"/>
          <w:numId w:val="10"/>
        </w:numPr>
        <w:spacing w:line="244" w:lineRule="auto"/>
        <w:rPr>
          <w:rFonts w:ascii="Arial" w:hAnsi="Arial"/>
          <w:sz w:val="24"/>
          <w:szCs w:val="24"/>
        </w:rPr>
      </w:pPr>
      <w:r>
        <w:rPr>
          <w:rFonts w:ascii="Arial" w:hAnsi="Arial"/>
          <w:sz w:val="24"/>
          <w:szCs w:val="24"/>
        </w:rPr>
        <w:t>Socket.io Accessed:2021-04-15</w:t>
      </w:r>
      <w:r w:rsidR="00310D3E">
        <w:rPr>
          <w:rFonts w:ascii="Arial" w:hAnsi="Arial"/>
          <w:sz w:val="24"/>
          <w:szCs w:val="24"/>
        </w:rPr>
        <w:t>https://en.wikipedia.org/wiki/Socket.IO</w:t>
      </w:r>
    </w:p>
    <w:p w14:paraId="7CC98F2B" w14:textId="77777777" w:rsidR="004678AB" w:rsidRDefault="004678AB">
      <w:pPr>
        <w:rPr>
          <w:rFonts w:ascii="Arial" w:hAnsi="Arial"/>
          <w:sz w:val="24"/>
          <w:szCs w:val="24"/>
        </w:rPr>
      </w:pPr>
    </w:p>
    <w:p w14:paraId="5B864F18" w14:textId="77777777" w:rsidR="004678AB" w:rsidRDefault="004678AB">
      <w:pPr>
        <w:rPr>
          <w:rFonts w:ascii="Arial" w:hAnsi="Arial"/>
          <w:sz w:val="24"/>
          <w:szCs w:val="24"/>
        </w:rPr>
      </w:pPr>
    </w:p>
    <w:p w14:paraId="4A9529E7" w14:textId="77777777" w:rsidR="004678AB" w:rsidRDefault="004678AB">
      <w:pPr>
        <w:rPr>
          <w:rFonts w:ascii="Arial" w:hAnsi="Arial"/>
          <w:sz w:val="24"/>
          <w:szCs w:val="24"/>
        </w:rPr>
      </w:pPr>
    </w:p>
    <w:p w14:paraId="7CE66C2A" w14:textId="77777777" w:rsidR="004678AB" w:rsidRDefault="004678AB">
      <w:pPr>
        <w:rPr>
          <w:rFonts w:ascii="Bahnschrift" w:hAnsi="Bahnschrift"/>
          <w:sz w:val="28"/>
          <w:szCs w:val="28"/>
        </w:rPr>
      </w:pPr>
    </w:p>
    <w:p w14:paraId="2ED090AD" w14:textId="77777777" w:rsidR="004678AB" w:rsidRDefault="004678AB">
      <w:pPr>
        <w:rPr>
          <w:rFonts w:ascii="Bahnschrift" w:hAnsi="Bahnschrift"/>
          <w:sz w:val="28"/>
          <w:szCs w:val="28"/>
        </w:rPr>
      </w:pPr>
    </w:p>
    <w:p w14:paraId="2EB37AD4" w14:textId="77777777" w:rsidR="004678AB" w:rsidRDefault="004678AB">
      <w:pPr>
        <w:rPr>
          <w:rFonts w:ascii="Bahnschrift" w:hAnsi="Bahnschrift"/>
          <w:sz w:val="28"/>
          <w:szCs w:val="28"/>
        </w:rPr>
      </w:pPr>
    </w:p>
    <w:p w14:paraId="367BD97A" w14:textId="77777777" w:rsidR="004678AB" w:rsidRDefault="004678AB">
      <w:pPr>
        <w:rPr>
          <w:sz w:val="26"/>
          <w:szCs w:val="26"/>
        </w:rPr>
      </w:pPr>
    </w:p>
    <w:p w14:paraId="4852FB94" w14:textId="77777777" w:rsidR="004678AB" w:rsidRDefault="004678AB"/>
    <w:p w14:paraId="328A49F0" w14:textId="77777777" w:rsidR="004678AB" w:rsidRDefault="004678AB"/>
    <w:sectPr w:rsidR="004678AB">
      <w:footerReference w:type="default" r:id="rId127"/>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1516F" w14:textId="77777777" w:rsidR="0017636E" w:rsidRDefault="0017636E" w:rsidP="000750C4">
      <w:pPr>
        <w:spacing w:after="0"/>
      </w:pPr>
      <w:r>
        <w:separator/>
      </w:r>
    </w:p>
  </w:endnote>
  <w:endnote w:type="continuationSeparator" w:id="0">
    <w:p w14:paraId="117A8A02" w14:textId="77777777" w:rsidR="0017636E" w:rsidRDefault="0017636E" w:rsidP="00075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altName w:val="Vrinda"/>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entury Schoolbook">
    <w:altName w:val="Century Schoolbook"/>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ArialMT">
    <w:altName w:val="Times New Roman"/>
    <w:panose1 w:val="00000000000000000000"/>
    <w:charset w:val="00"/>
    <w:family w:val="roman"/>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384357"/>
      <w:docPartObj>
        <w:docPartGallery w:val="Page Numbers (Bottom of Page)"/>
        <w:docPartUnique/>
      </w:docPartObj>
    </w:sdtPr>
    <w:sdtEndPr>
      <w:rPr>
        <w:noProof/>
      </w:rPr>
    </w:sdtEndPr>
    <w:sdtContent>
      <w:p w14:paraId="5165F87E" w14:textId="66EAE4CE" w:rsidR="000750C4" w:rsidRDefault="000750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FD0C04" w14:textId="77777777" w:rsidR="000750C4" w:rsidRDefault="000750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A67A9" w14:textId="77777777" w:rsidR="0017636E" w:rsidRDefault="0017636E" w:rsidP="000750C4">
      <w:pPr>
        <w:spacing w:after="0"/>
      </w:pPr>
      <w:r>
        <w:separator/>
      </w:r>
    </w:p>
  </w:footnote>
  <w:footnote w:type="continuationSeparator" w:id="0">
    <w:p w14:paraId="2B7A9CA0" w14:textId="77777777" w:rsidR="0017636E" w:rsidRDefault="0017636E" w:rsidP="000750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56A21"/>
    <w:multiLevelType w:val="multilevel"/>
    <w:tmpl w:val="7468426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3F36304"/>
    <w:multiLevelType w:val="multilevel"/>
    <w:tmpl w:val="BE80B964"/>
    <w:styleLink w:val="WWOutlineListStyle"/>
    <w:lvl w:ilvl="0">
      <w:start w:val="1"/>
      <w:numFmt w:val="decimal"/>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2EB8095E"/>
    <w:multiLevelType w:val="multilevel"/>
    <w:tmpl w:val="092092F0"/>
    <w:lvl w:ilvl="0">
      <w:numFmt w:val="bullet"/>
      <w:lvlText w:val="o"/>
      <w:lvlJc w:val="left"/>
      <w:pPr>
        <w:ind w:left="720" w:hanging="360"/>
      </w:pPr>
      <w:rPr>
        <w:rFonts w:ascii="Courier New" w:hAnsi="Courier New"/>
        <w:sz w:val="20"/>
      </w:rPr>
    </w:lvl>
    <w:lvl w:ilvl="1">
      <w:numFmt w:val="bullet"/>
      <w:lvlText w:val="o"/>
      <w:lvlJc w:val="left"/>
      <w:pPr>
        <w:ind w:left="1440" w:hanging="360"/>
      </w:pPr>
      <w:rPr>
        <w:rFonts w:ascii="Courier New" w:hAnsi="Courier New"/>
        <w:sz w:val="20"/>
      </w:rPr>
    </w:lvl>
    <w:lvl w:ilvl="2">
      <w:numFmt w:val="bullet"/>
      <w:lvlText w:val="o"/>
      <w:lvlJc w:val="left"/>
      <w:pPr>
        <w:ind w:left="2160" w:hanging="360"/>
      </w:pPr>
      <w:rPr>
        <w:rFonts w:ascii="Courier New" w:hAnsi="Courier New"/>
        <w:sz w:val="20"/>
      </w:rPr>
    </w:lvl>
    <w:lvl w:ilvl="3">
      <w:numFmt w:val="bullet"/>
      <w:lvlText w:val="o"/>
      <w:lvlJc w:val="left"/>
      <w:pPr>
        <w:ind w:left="2880" w:hanging="360"/>
      </w:pPr>
      <w:rPr>
        <w:rFonts w:ascii="Courier New" w:hAnsi="Courier New"/>
        <w:sz w:val="20"/>
      </w:rPr>
    </w:lvl>
    <w:lvl w:ilvl="4">
      <w:numFmt w:val="bullet"/>
      <w:lvlText w:val="o"/>
      <w:lvlJc w:val="left"/>
      <w:pPr>
        <w:ind w:left="3600" w:hanging="360"/>
      </w:pPr>
      <w:rPr>
        <w:rFonts w:ascii="Courier New" w:hAnsi="Courier New"/>
        <w:sz w:val="20"/>
      </w:rPr>
    </w:lvl>
    <w:lvl w:ilvl="5">
      <w:numFmt w:val="bullet"/>
      <w:lvlText w:val="o"/>
      <w:lvlJc w:val="left"/>
      <w:pPr>
        <w:ind w:left="4320" w:hanging="360"/>
      </w:pPr>
      <w:rPr>
        <w:rFonts w:ascii="Courier New" w:hAnsi="Courier New"/>
        <w:sz w:val="20"/>
      </w:rPr>
    </w:lvl>
    <w:lvl w:ilvl="6">
      <w:numFmt w:val="bullet"/>
      <w:lvlText w:val="o"/>
      <w:lvlJc w:val="left"/>
      <w:pPr>
        <w:ind w:left="5040" w:hanging="360"/>
      </w:pPr>
      <w:rPr>
        <w:rFonts w:ascii="Courier New" w:hAnsi="Courier New"/>
        <w:sz w:val="20"/>
      </w:rPr>
    </w:lvl>
    <w:lvl w:ilvl="7">
      <w:numFmt w:val="bullet"/>
      <w:lvlText w:val="o"/>
      <w:lvlJc w:val="left"/>
      <w:pPr>
        <w:ind w:left="5760" w:hanging="360"/>
      </w:pPr>
      <w:rPr>
        <w:rFonts w:ascii="Courier New" w:hAnsi="Courier New"/>
        <w:sz w:val="20"/>
      </w:rPr>
    </w:lvl>
    <w:lvl w:ilvl="8">
      <w:numFmt w:val="bullet"/>
      <w:lvlText w:val="o"/>
      <w:lvlJc w:val="left"/>
      <w:pPr>
        <w:ind w:left="6480" w:hanging="360"/>
      </w:pPr>
      <w:rPr>
        <w:rFonts w:ascii="Courier New" w:hAnsi="Courier New"/>
        <w:sz w:val="20"/>
      </w:rPr>
    </w:lvl>
  </w:abstractNum>
  <w:abstractNum w:abstractNumId="3" w15:restartNumberingAfterBreak="0">
    <w:nsid w:val="39984D3B"/>
    <w:multiLevelType w:val="multilevel"/>
    <w:tmpl w:val="17AC91BC"/>
    <w:styleLink w:val="WWOutlineListStyle1"/>
    <w:lvl w:ilvl="0">
      <w:start w:val="1"/>
      <w:numFmt w:val="decimal"/>
      <w:pStyle w:val="Heading1"/>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ADD69D8"/>
    <w:multiLevelType w:val="multilevel"/>
    <w:tmpl w:val="AD2E4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E94265"/>
    <w:multiLevelType w:val="multilevel"/>
    <w:tmpl w:val="AAECA8CA"/>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2D5243"/>
    <w:multiLevelType w:val="multilevel"/>
    <w:tmpl w:val="452AC5A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9C52476"/>
    <w:multiLevelType w:val="multilevel"/>
    <w:tmpl w:val="D9808AE4"/>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8" w15:restartNumberingAfterBreak="0">
    <w:nsid w:val="5B80074E"/>
    <w:multiLevelType w:val="multilevel"/>
    <w:tmpl w:val="FA1C8B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69ED09A2"/>
    <w:multiLevelType w:val="multilevel"/>
    <w:tmpl w:val="5790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8"/>
  </w:num>
  <w:num w:numId="8">
    <w:abstractNumId w:val="5"/>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AB"/>
    <w:rsid w:val="000176A9"/>
    <w:rsid w:val="000750C4"/>
    <w:rsid w:val="00096CD5"/>
    <w:rsid w:val="00117AA8"/>
    <w:rsid w:val="00164996"/>
    <w:rsid w:val="0017636E"/>
    <w:rsid w:val="001D4B23"/>
    <w:rsid w:val="002A797C"/>
    <w:rsid w:val="002E271B"/>
    <w:rsid w:val="00310D3E"/>
    <w:rsid w:val="003F1EC9"/>
    <w:rsid w:val="0045264A"/>
    <w:rsid w:val="004678AB"/>
    <w:rsid w:val="004F646B"/>
    <w:rsid w:val="005F1F42"/>
    <w:rsid w:val="007A40FD"/>
    <w:rsid w:val="007A5497"/>
    <w:rsid w:val="00825949"/>
    <w:rsid w:val="00877A09"/>
    <w:rsid w:val="008C68D1"/>
    <w:rsid w:val="00921914"/>
    <w:rsid w:val="009E3704"/>
    <w:rsid w:val="00BA176C"/>
    <w:rsid w:val="00CF54F5"/>
    <w:rsid w:val="00D066FA"/>
    <w:rsid w:val="00E02526"/>
    <w:rsid w:val="00E5168E"/>
    <w:rsid w:val="00EA41CB"/>
    <w:rsid w:val="00EF19DC"/>
    <w:rsid w:val="00EF30E4"/>
    <w:rsid w:val="00F958E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1FD7124"/>
  <w15:docId w15:val="{7E4FD454-3BF8-4B4B-9EFB-A8E6ADE61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style>
  <w:style w:type="paragraph" w:styleId="Heading1">
    <w:name w:val="heading 1"/>
    <w:basedOn w:val="Normal"/>
    <w:next w:val="Normal"/>
    <w:pPr>
      <w:keepNext/>
      <w:keepLines/>
      <w:numPr>
        <w:numId w:val="1"/>
      </w:numPr>
      <w:spacing w:before="240" w:after="0"/>
      <w:outlineLvl w:val="0"/>
    </w:pPr>
    <w:rPr>
      <w:rFonts w:ascii="Bahnschrift" w:eastAsia="Times New Roman" w:hAnsi="Bahnschrift" w:cs="Times New Roman"/>
      <w:sz w:val="40"/>
      <w:szCs w:val="32"/>
    </w:rPr>
  </w:style>
  <w:style w:type="paragraph" w:styleId="Heading2">
    <w:name w:val="heading 2"/>
    <w:basedOn w:val="Normal"/>
    <w:next w:val="Normal"/>
    <w:pPr>
      <w:keepNext/>
      <w:keepLines/>
      <w:spacing w:before="40" w:after="0"/>
      <w:outlineLvl w:val="1"/>
    </w:pPr>
    <w:rPr>
      <w:rFonts w:ascii="Bahnschrift" w:eastAsia="Times New Roman" w:hAnsi="Bahnschrift" w:cs="Times New Roman"/>
      <w:sz w:val="32"/>
      <w:szCs w:val="26"/>
    </w:rPr>
  </w:style>
  <w:style w:type="paragraph" w:styleId="Heading3">
    <w:name w:val="heading 3"/>
    <w:basedOn w:val="Normal"/>
    <w:next w:val="Normal"/>
    <w:pPr>
      <w:keepNext/>
      <w:keepLines/>
      <w:spacing w:before="40" w:after="0"/>
      <w:outlineLvl w:val="2"/>
    </w:pPr>
    <w:rPr>
      <w:rFonts w:ascii="Bahnschrift" w:eastAsia="Times New Roman" w:hAnsi="Bahnschrift" w:cs="Times New Roman"/>
      <w:sz w:val="28"/>
      <w:szCs w:val="24"/>
    </w:rPr>
  </w:style>
  <w:style w:type="paragraph" w:styleId="Heading4">
    <w:name w:val="heading 4"/>
    <w:basedOn w:val="Normal"/>
    <w:next w:val="Normal"/>
    <w:pPr>
      <w:keepNext/>
      <w:keepLines/>
      <w:spacing w:before="40" w:after="0"/>
      <w:outlineLvl w:val="3"/>
    </w:pPr>
    <w:rPr>
      <w:rFonts w:ascii="Calibri Light" w:eastAsia="Times New Roman" w:hAnsi="Calibri Light" w:cs="Times New Roman"/>
      <w:i/>
      <w:iCs/>
      <w:color w:val="2F5496"/>
    </w:rPr>
  </w:style>
  <w:style w:type="paragraph" w:styleId="Heading5">
    <w:name w:val="heading 5"/>
    <w:basedOn w:val="Normal"/>
    <w:next w:val="Normal"/>
    <w:pPr>
      <w:keepNext/>
      <w:keepLines/>
      <w:spacing w:before="40" w:after="0"/>
      <w:outlineLvl w:val="4"/>
    </w:pPr>
    <w:rPr>
      <w:rFonts w:ascii="Calibri Light" w:eastAsia="Times New Roman" w:hAnsi="Calibri Light" w:cs="Times New Roman"/>
      <w:color w:val="2F5496"/>
    </w:rPr>
  </w:style>
  <w:style w:type="paragraph" w:styleId="Heading6">
    <w:name w:val="heading 6"/>
    <w:basedOn w:val="Normal"/>
    <w:next w:val="Normal"/>
    <w:pPr>
      <w:keepNext/>
      <w:keepLines/>
      <w:spacing w:before="40" w:after="0"/>
      <w:outlineLvl w:val="5"/>
    </w:pPr>
    <w:rPr>
      <w:rFonts w:ascii="Calibri Light" w:eastAsia="Times New Roman" w:hAnsi="Calibri Light" w:cs="Times New Roman"/>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cs="Times New Roman"/>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s="Times New Roman"/>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1">
    <w:name w:val="WW_OutlineListStyle_1"/>
    <w:basedOn w:val="NoList"/>
    <w:pPr>
      <w:numPr>
        <w:numId w:val="1"/>
      </w:numPr>
    </w:pPr>
  </w:style>
  <w:style w:type="paragraph" w:styleId="Title">
    <w:name w:val="Title"/>
    <w:basedOn w:val="Normal"/>
    <w:next w:val="Normal"/>
    <w:pPr>
      <w:spacing w:after="0"/>
    </w:pPr>
    <w:rPr>
      <w:rFonts w:ascii="Calibri Light" w:eastAsia="Times New Roman" w:hAnsi="Calibri Light" w:cs="Times New Roman"/>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NoSpacing">
    <w:name w:val="No Spacing"/>
    <w:pPr>
      <w:suppressAutoHyphens/>
      <w:spacing w:after="0"/>
    </w:pPr>
  </w:style>
  <w:style w:type="paragraph" w:styleId="ListParagraph">
    <w:name w:val="List Paragraph"/>
    <w:basedOn w:val="Normal"/>
    <w:pPr>
      <w:ind w:left="720"/>
    </w:pPr>
  </w:style>
  <w:style w:type="character" w:styleId="Strong">
    <w:name w:val="Strong"/>
    <w:basedOn w:val="DefaultParagraphFont"/>
    <w:rPr>
      <w:b/>
      <w:bCs/>
    </w:rPr>
  </w:style>
  <w:style w:type="paragraph" w:customStyle="1" w:styleId="208ie">
    <w:name w:val="_208ie"/>
    <w:basedOn w:val="Normal"/>
    <w:pPr>
      <w:suppressAutoHyphens w:val="0"/>
      <w:spacing w:before="100" w:after="100"/>
      <w:textAlignment w:val="auto"/>
    </w:pPr>
    <w:rPr>
      <w:rFonts w:ascii="Times New Roman" w:eastAsia="Times New Roman" w:hAnsi="Times New Roman" w:cs="Times New Roman"/>
      <w:sz w:val="24"/>
      <w:szCs w:val="24"/>
    </w:rPr>
  </w:style>
  <w:style w:type="paragraph" w:styleId="Header">
    <w:name w:val="header"/>
    <w:basedOn w:val="Normal"/>
    <w:pPr>
      <w:tabs>
        <w:tab w:val="center" w:pos="4703"/>
        <w:tab w:val="right" w:pos="9406"/>
      </w:tabs>
      <w:spacing w:after="0"/>
    </w:pPr>
  </w:style>
  <w:style w:type="character" w:customStyle="1" w:styleId="HeaderChar">
    <w:name w:val="Header Char"/>
    <w:basedOn w:val="DefaultParagraphFont"/>
  </w:style>
  <w:style w:type="paragraph" w:styleId="Footer">
    <w:name w:val="footer"/>
    <w:basedOn w:val="Normal"/>
    <w:uiPriority w:val="99"/>
    <w:pPr>
      <w:tabs>
        <w:tab w:val="center" w:pos="4703"/>
        <w:tab w:val="right" w:pos="9406"/>
      </w:tabs>
      <w:spacing w:after="0"/>
    </w:pPr>
  </w:style>
  <w:style w:type="character" w:customStyle="1" w:styleId="FooterChar">
    <w:name w:val="Footer Char"/>
    <w:basedOn w:val="DefaultParagraphFont"/>
    <w:uiPriority w:val="99"/>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pPr>
      <w:suppressAutoHyphens w:val="0"/>
      <w:spacing w:before="100" w:after="100"/>
      <w:textAlignment w:val="auto"/>
    </w:pPr>
    <w:rPr>
      <w:rFonts w:ascii="Times New Roman" w:eastAsia="Times New Roman" w:hAnsi="Times New Roman" w:cs="Times New Roman"/>
      <w:sz w:val="24"/>
      <w:szCs w:val="24"/>
    </w:rPr>
  </w:style>
  <w:style w:type="character" w:styleId="Hyperlink">
    <w:name w:val="Hyperlink"/>
    <w:basedOn w:val="DefaultParagraphFont"/>
    <w:uiPriority w:val="99"/>
    <w:rPr>
      <w:color w:val="0000FF"/>
      <w:u w:val="single"/>
    </w:rPr>
  </w:style>
  <w:style w:type="paragraph" w:styleId="Caption">
    <w:name w:val="caption"/>
    <w:aliases w:val=" Car,Car Car,Car"/>
    <w:basedOn w:val="Normal"/>
    <w:next w:val="Normal"/>
    <w:link w:val="CaptionChar"/>
    <w:qFormat/>
    <w:pPr>
      <w:spacing w:after="200"/>
    </w:pPr>
    <w:rPr>
      <w:rFonts w:ascii="Arial" w:hAnsi="Arial"/>
      <w:i/>
      <w:iCs/>
      <w:sz w:val="20"/>
      <w:szCs w:val="18"/>
    </w:rPr>
  </w:style>
  <w:style w:type="character" w:customStyle="1" w:styleId="Heading2Char">
    <w:name w:val="Heading 2 Char"/>
    <w:basedOn w:val="DefaultParagraphFont"/>
    <w:rPr>
      <w:rFonts w:ascii="Bahnschrift" w:eastAsia="Times New Roman" w:hAnsi="Bahnschrift" w:cs="Times New Roman"/>
      <w:sz w:val="32"/>
      <w:szCs w:val="26"/>
    </w:rPr>
  </w:style>
  <w:style w:type="character" w:customStyle="1" w:styleId="Heading3Char">
    <w:name w:val="Heading 3 Char"/>
    <w:basedOn w:val="DefaultParagraphFont"/>
    <w:rPr>
      <w:rFonts w:ascii="Bahnschrift" w:eastAsia="Times New Roman" w:hAnsi="Bahnschrift" w:cs="Times New Roman"/>
      <w:sz w:val="28"/>
      <w:szCs w:val="24"/>
    </w:rPr>
  </w:style>
  <w:style w:type="character" w:customStyle="1" w:styleId="Heading4Char">
    <w:name w:val="Heading 4 Char"/>
    <w:basedOn w:val="DefaultParagraphFont"/>
    <w:rPr>
      <w:rFonts w:ascii="Calibri Light" w:eastAsia="Times New Roman" w:hAnsi="Calibri Light" w:cs="Times New Roman"/>
      <w:i/>
      <w:iCs/>
      <w:color w:val="2F5496"/>
    </w:rPr>
  </w:style>
  <w:style w:type="character" w:customStyle="1" w:styleId="Heading5Char">
    <w:name w:val="Heading 5 Char"/>
    <w:basedOn w:val="DefaultParagraphFont"/>
    <w:rPr>
      <w:rFonts w:ascii="Calibri Light" w:eastAsia="Times New Roman" w:hAnsi="Calibri Light" w:cs="Times New Roman"/>
      <w:color w:val="2F5496"/>
    </w:rPr>
  </w:style>
  <w:style w:type="character" w:customStyle="1" w:styleId="Heading6Char">
    <w:name w:val="Heading 6 Char"/>
    <w:basedOn w:val="DefaultParagraphFont"/>
    <w:rPr>
      <w:rFonts w:ascii="Calibri Light" w:eastAsia="Times New Roman" w:hAnsi="Calibri Light" w:cs="Times New Roman"/>
      <w:color w:val="1F3763"/>
    </w:rPr>
  </w:style>
  <w:style w:type="character" w:customStyle="1" w:styleId="Heading7Char">
    <w:name w:val="Heading 7 Char"/>
    <w:basedOn w:val="DefaultParagraphFont"/>
    <w:rPr>
      <w:rFonts w:ascii="Calibri Light" w:eastAsia="Times New Roman" w:hAnsi="Calibri Light" w:cs="Times New Roman"/>
      <w:i/>
      <w:iCs/>
      <w:color w:val="1F3763"/>
    </w:rPr>
  </w:style>
  <w:style w:type="character" w:customStyle="1" w:styleId="Heading8Char">
    <w:name w:val="Heading 8 Char"/>
    <w:basedOn w:val="DefaultParagraphFont"/>
    <w:rPr>
      <w:rFonts w:ascii="Calibri Light" w:eastAsia="Times New Roman" w:hAnsi="Calibri Light" w:cs="Times New Roman"/>
      <w:color w:val="272727"/>
      <w:sz w:val="21"/>
      <w:szCs w:val="21"/>
    </w:rPr>
  </w:style>
  <w:style w:type="character" w:customStyle="1" w:styleId="Heading9Char">
    <w:name w:val="Heading 9 Char"/>
    <w:basedOn w:val="DefaultParagraphFont"/>
    <w:rPr>
      <w:rFonts w:ascii="Calibri Light" w:eastAsia="Times New Roman" w:hAnsi="Calibri Light" w:cs="Times New Roman"/>
      <w:i/>
      <w:iCs/>
      <w:color w:val="272727"/>
      <w:sz w:val="21"/>
      <w:szCs w:val="21"/>
    </w:rPr>
  </w:style>
  <w:style w:type="paragraph" w:styleId="TableofFigures">
    <w:name w:val="table of figures"/>
    <w:basedOn w:val="Normal"/>
    <w:next w:val="Normal"/>
    <w:uiPriority w:val="99"/>
    <w:pPr>
      <w:spacing w:after="0"/>
    </w:pPr>
  </w:style>
  <w:style w:type="paragraph" w:styleId="TOCHeading">
    <w:name w:val="TOC Heading"/>
    <w:basedOn w:val="TOC1"/>
    <w:next w:val="Normal"/>
    <w:uiPriority w:val="39"/>
    <w:qFormat/>
    <w:pPr>
      <w:suppressAutoHyphens w:val="0"/>
      <w:spacing w:line="254" w:lineRule="auto"/>
      <w:textAlignment w:val="auto"/>
    </w:pPr>
    <w:rPr>
      <w:rFonts w:ascii="Calibri Light" w:hAnsi="Calibri Light"/>
      <w:color w:val="2F5496"/>
      <w:sz w:val="32"/>
    </w:rPr>
  </w:style>
  <w:style w:type="paragraph" w:styleId="TOC2">
    <w:name w:val="toc 2"/>
    <w:basedOn w:val="Normal"/>
    <w:next w:val="Normal"/>
    <w:autoRedefine/>
    <w:uiPriority w:val="39"/>
    <w:pPr>
      <w:spacing w:after="100"/>
      <w:ind w:left="220"/>
    </w:pPr>
  </w:style>
  <w:style w:type="paragraph" w:styleId="TOC1">
    <w:name w:val="toc 1"/>
    <w:basedOn w:val="Normal"/>
    <w:next w:val="Normal"/>
    <w:autoRedefine/>
    <w:uiPriority w:val="39"/>
    <w:pPr>
      <w:spacing w:after="100"/>
    </w:pPr>
  </w:style>
  <w:style w:type="paragraph" w:styleId="TOC3">
    <w:name w:val="toc 3"/>
    <w:basedOn w:val="Normal"/>
    <w:next w:val="Normal"/>
    <w:autoRedefine/>
    <w:uiPriority w:val="39"/>
    <w:pPr>
      <w:spacing w:after="100"/>
      <w:ind w:left="440"/>
    </w:pPr>
  </w:style>
  <w:style w:type="numbering" w:customStyle="1" w:styleId="WWOutlineListStyle">
    <w:name w:val="WW_OutlineListStyle"/>
    <w:basedOn w:val="NoList"/>
    <w:pPr>
      <w:numPr>
        <w:numId w:val="2"/>
      </w:numPr>
    </w:pPr>
  </w:style>
  <w:style w:type="character" w:styleId="PageNumber">
    <w:name w:val="page number"/>
    <w:basedOn w:val="DefaultParagraphFont"/>
    <w:rsid w:val="005F1F42"/>
  </w:style>
  <w:style w:type="character" w:customStyle="1" w:styleId="CaptionChar">
    <w:name w:val="Caption Char"/>
    <w:aliases w:val=" Car Char,Car Car Char,Car Char"/>
    <w:basedOn w:val="DefaultParagraphFont"/>
    <w:link w:val="Caption"/>
    <w:rsid w:val="005F1F42"/>
    <w:rPr>
      <w:rFonts w:ascii="Arial" w:hAnsi="Arial"/>
      <w:i/>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50.png"/><Relationship Id="rId21" Type="http://schemas.openxmlformats.org/officeDocument/2006/relationships/image" Target="media/image13.jpeg"/><Relationship Id="rId42" Type="http://schemas.openxmlformats.org/officeDocument/2006/relationships/hyperlink" Target="https://en.wikipedia.org/wiki/JavaScript_library" TargetMode="External"/><Relationship Id="rId47" Type="http://schemas.openxmlformats.org/officeDocument/2006/relationships/hyperlink" Target="https://en.wikipedia.org/wiki/React_(JavaScript_library)" TargetMode="External"/><Relationship Id="rId63" Type="http://schemas.openxmlformats.org/officeDocument/2006/relationships/hyperlink" Target="https://en.wikipedia.org/wiki/Web_application_framework" TargetMode="External"/><Relationship Id="rId68" Type="http://schemas.openxmlformats.org/officeDocument/2006/relationships/hyperlink" Target="https://en.wikipedia.org/wiki/Express.js" TargetMode="External"/><Relationship Id="rId84" Type="http://schemas.openxmlformats.org/officeDocument/2006/relationships/hyperlink" Target="https://en.wikipedia.org/wiki/Microsoft" TargetMode="External"/><Relationship Id="rId89" Type="http://schemas.openxmlformats.org/officeDocument/2006/relationships/hyperlink" Target="https://en.wikipedia.org/wiki/Debugging" TargetMode="External"/><Relationship Id="rId112" Type="http://schemas.openxmlformats.org/officeDocument/2006/relationships/image" Target="media/image45.png"/><Relationship Id="rId16" Type="http://schemas.openxmlformats.org/officeDocument/2006/relationships/image" Target="media/image8.png"/><Relationship Id="rId107" Type="http://schemas.openxmlformats.org/officeDocument/2006/relationships/hyperlink" Target="https://en.wikipedia.org/wiki/Word_processor" TargetMode="Externa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g"/><Relationship Id="rId53" Type="http://schemas.openxmlformats.org/officeDocument/2006/relationships/hyperlink" Target="https://en.wikipedia.org/wiki/CSS" TargetMode="External"/><Relationship Id="rId58" Type="http://schemas.openxmlformats.org/officeDocument/2006/relationships/hyperlink" Target="https://en.wikipedia.org/wiki/Web_navigation" TargetMode="External"/><Relationship Id="rId74" Type="http://schemas.openxmlformats.org/officeDocument/2006/relationships/hyperlink" Target="https://en.wikipedia.org/wiki/JavaScript" TargetMode="External"/><Relationship Id="rId79" Type="http://schemas.openxmlformats.org/officeDocument/2006/relationships/hyperlink" Target="https://en.wikipedia.org/wiki/Node.js" TargetMode="External"/><Relationship Id="rId102" Type="http://schemas.openxmlformats.org/officeDocument/2006/relationships/hyperlink" Target="https://en.wikipedia.org/wiki/Programmer" TargetMode="External"/><Relationship Id="rId123" Type="http://schemas.openxmlformats.org/officeDocument/2006/relationships/image" Target="media/image5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n.wikipedia.org/wiki/Syntax_highlighting" TargetMode="External"/><Relationship Id="rId95" Type="http://schemas.openxmlformats.org/officeDocument/2006/relationships/hyperlink" Target="https://en.wikipedia.org/wiki/Theme_(computing)"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en.wikipedia.org/wiki/State_(computer_science)" TargetMode="External"/><Relationship Id="rId48" Type="http://schemas.openxmlformats.org/officeDocument/2006/relationships/image" Target="media/image32.png"/><Relationship Id="rId56" Type="http://schemas.openxmlformats.org/officeDocument/2006/relationships/hyperlink" Target="https://en.wikipedia.org/wiki/Form_(HTML)" TargetMode="External"/><Relationship Id="rId64" Type="http://schemas.openxmlformats.org/officeDocument/2006/relationships/hyperlink" Target="https://en.wikipedia.org/wiki/Node.js" TargetMode="External"/><Relationship Id="rId69" Type="http://schemas.openxmlformats.org/officeDocument/2006/relationships/hyperlink" Target="https://en.wikipedia.org/wiki/De_facto_standard" TargetMode="External"/><Relationship Id="rId77" Type="http://schemas.openxmlformats.org/officeDocument/2006/relationships/hyperlink" Target="https://en.wikipedia.org/wiki/Web_browser" TargetMode="External"/><Relationship Id="rId100" Type="http://schemas.openxmlformats.org/officeDocument/2006/relationships/image" Target="media/image41.png"/><Relationship Id="rId105" Type="http://schemas.openxmlformats.org/officeDocument/2006/relationships/image" Target="media/image42.png"/><Relationship Id="rId113" Type="http://schemas.openxmlformats.org/officeDocument/2006/relationships/image" Target="media/image46.png"/><Relationship Id="rId118" Type="http://schemas.openxmlformats.org/officeDocument/2006/relationships/image" Target="media/image51.png"/><Relationship Id="rId126" Type="http://schemas.openxmlformats.org/officeDocument/2006/relationships/hyperlink" Target="https://www.educative.io/blog/react-design-patterns-best-practices" TargetMode="External"/><Relationship Id="rId8" Type="http://schemas.openxmlformats.org/officeDocument/2006/relationships/image" Target="media/image1.jpeg"/><Relationship Id="rId51" Type="http://schemas.openxmlformats.org/officeDocument/2006/relationships/hyperlink" Target="https://en.wikipedia.org/wiki/Responsive_web_design" TargetMode="External"/><Relationship Id="rId72" Type="http://schemas.openxmlformats.org/officeDocument/2006/relationships/image" Target="media/image36.png"/><Relationship Id="rId80" Type="http://schemas.openxmlformats.org/officeDocument/2006/relationships/hyperlink" Target="https://en.wikipedia.org/wiki/Node.js" TargetMode="External"/><Relationship Id="rId85" Type="http://schemas.openxmlformats.org/officeDocument/2006/relationships/hyperlink" Target="https://en.wikipedia.org/wiki/Windows" TargetMode="External"/><Relationship Id="rId93" Type="http://schemas.openxmlformats.org/officeDocument/2006/relationships/hyperlink" Target="https://en.wikipedia.org/wiki/Code_refactoring" TargetMode="External"/><Relationship Id="rId98" Type="http://schemas.openxmlformats.org/officeDocument/2006/relationships/image" Target="media/image39.png"/><Relationship Id="rId121"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User_interface" TargetMode="External"/><Relationship Id="rId59" Type="http://schemas.openxmlformats.org/officeDocument/2006/relationships/hyperlink" Target="https://en.wikipedia.org/wiki/GitHub" TargetMode="External"/><Relationship Id="rId67" Type="http://schemas.openxmlformats.org/officeDocument/2006/relationships/hyperlink" Target="https://en.wikipedia.org/wiki/API" TargetMode="External"/><Relationship Id="rId103" Type="http://schemas.openxmlformats.org/officeDocument/2006/relationships/hyperlink" Target="https://en.wikipedia.org/wiki/Source_code" TargetMode="External"/><Relationship Id="rId108" Type="http://schemas.openxmlformats.org/officeDocument/2006/relationships/hyperlink" Target="https://en.wikipedia.org/wiki/Microsoft" TargetMode="External"/><Relationship Id="rId116" Type="http://schemas.openxmlformats.org/officeDocument/2006/relationships/image" Target="media/image49.png"/><Relationship Id="rId124" Type="http://schemas.openxmlformats.org/officeDocument/2006/relationships/image" Target="media/image57.png"/><Relationship Id="rId129"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yperlink" Target="https://en.wikipedia.org/wiki/Open-source_software" TargetMode="External"/><Relationship Id="rId54" Type="http://schemas.openxmlformats.org/officeDocument/2006/relationships/hyperlink" Target="https://en.wikipedia.org/wiki/JavaScript" TargetMode="External"/><Relationship Id="rId62" Type="http://schemas.openxmlformats.org/officeDocument/2006/relationships/image" Target="media/image35.png"/><Relationship Id="rId70" Type="http://schemas.openxmlformats.org/officeDocument/2006/relationships/hyperlink" Target="https://en.wikipedia.org/wiki/Node.js" TargetMode="External"/><Relationship Id="rId75" Type="http://schemas.openxmlformats.org/officeDocument/2006/relationships/hyperlink" Target="https://en.wikipedia.org/wiki/Web_application" TargetMode="External"/><Relationship Id="rId83" Type="http://schemas.openxmlformats.org/officeDocument/2006/relationships/hyperlink" Target="https://en.wikipedia.org/wiki/Source-code_editor" TargetMode="External"/><Relationship Id="rId88" Type="http://schemas.openxmlformats.org/officeDocument/2006/relationships/hyperlink" Target="https://en.wikipedia.org/wiki/Visual_Studio_Code" TargetMode="External"/><Relationship Id="rId91" Type="http://schemas.openxmlformats.org/officeDocument/2006/relationships/hyperlink" Target="https://en.wikipedia.org/wiki/Intelligent_code_completion" TargetMode="External"/><Relationship Id="rId96" Type="http://schemas.openxmlformats.org/officeDocument/2006/relationships/hyperlink" Target="https://en.wikipedia.org/wiki/Keyboard_shortcut" TargetMode="External"/><Relationship Id="rId111"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Model&#8211;view&#8211;controller" TargetMode="Externa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en.wikipedia.org/wiki/Free_and_open-source" TargetMode="External"/><Relationship Id="rId57" Type="http://schemas.openxmlformats.org/officeDocument/2006/relationships/hyperlink" Target="https://en.wikipedia.org/wiki/Button_(computing)"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openxmlformats.org/officeDocument/2006/relationships/image" Target="media/image52.png"/><Relationship Id="rId127" Type="http://schemas.openxmlformats.org/officeDocument/2006/relationships/footer" Target="footer1.xml"/><Relationship Id="rId10" Type="http://schemas.openxmlformats.org/officeDocument/2006/relationships/hyperlink" Target="file:///D:\Projects\node-projects\fitness\testing%20words\more%20testing\current%20final2.docx" TargetMode="External"/><Relationship Id="rId31" Type="http://schemas.openxmlformats.org/officeDocument/2006/relationships/image" Target="media/image22.png"/><Relationship Id="rId44" Type="http://schemas.openxmlformats.org/officeDocument/2006/relationships/hyperlink" Target="https://en.wikipedia.org/wiki/React_(web_framework)" TargetMode="External"/><Relationship Id="rId52" Type="http://schemas.openxmlformats.org/officeDocument/2006/relationships/hyperlink" Target="https://en.wikipedia.org/wiki/Front-end_web_development" TargetMode="External"/><Relationship Id="rId60" Type="http://schemas.openxmlformats.org/officeDocument/2006/relationships/image" Target="media/image33.png"/><Relationship Id="rId65" Type="http://schemas.openxmlformats.org/officeDocument/2006/relationships/hyperlink" Target="https://en.wikipedia.org/wiki/Free_and_open-source_software" TargetMode="External"/><Relationship Id="rId73" Type="http://schemas.openxmlformats.org/officeDocument/2006/relationships/image" Target="media/image37.png"/><Relationship Id="rId78" Type="http://schemas.openxmlformats.org/officeDocument/2006/relationships/hyperlink" Target="https://en.wikipedia.org/wiki/Server-side" TargetMode="External"/><Relationship Id="rId81" Type="http://schemas.openxmlformats.org/officeDocument/2006/relationships/hyperlink" Target="https://en.wikipedia.org/wiki/Event-driven_architecture" TargetMode="External"/><Relationship Id="rId86" Type="http://schemas.openxmlformats.org/officeDocument/2006/relationships/hyperlink" Target="https://en.wikipedia.org/wiki/Linux" TargetMode="External"/><Relationship Id="rId94" Type="http://schemas.openxmlformats.org/officeDocument/2006/relationships/hyperlink" Target="https://en.wikipedia.org/wiki/Git" TargetMode="External"/><Relationship Id="rId99" Type="http://schemas.openxmlformats.org/officeDocument/2006/relationships/image" Target="media/image40.png"/><Relationship Id="rId101" Type="http://schemas.openxmlformats.org/officeDocument/2006/relationships/hyperlink" Target="https://en.wikipedia.org/wiki/Computer_file" TargetMode="External"/><Relationship Id="rId122"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hyperlink" Target="https://en.wikipedia.org/wiki/Microsoft_Word" TargetMode="External"/><Relationship Id="rId34" Type="http://schemas.openxmlformats.org/officeDocument/2006/relationships/image" Target="media/image25.jpeg"/><Relationship Id="rId50" Type="http://schemas.openxmlformats.org/officeDocument/2006/relationships/hyperlink" Target="https://en.wikipedia.org/wiki/CSS_framework" TargetMode="External"/><Relationship Id="rId55" Type="http://schemas.openxmlformats.org/officeDocument/2006/relationships/hyperlink" Target="https://en.wikipedia.org/wiki/Web_design" TargetMode="External"/><Relationship Id="rId76" Type="http://schemas.openxmlformats.org/officeDocument/2006/relationships/hyperlink" Target="https://en.wikipedia.org/wiki/Client-side" TargetMode="External"/><Relationship Id="rId97" Type="http://schemas.openxmlformats.org/officeDocument/2006/relationships/hyperlink" Target="https://en.wikipedia.org/wiki/Plug-in_(computing)" TargetMode="External"/><Relationship Id="rId104" Type="http://schemas.openxmlformats.org/officeDocument/2006/relationships/hyperlink" Target="https://en.wikipedia.org/wiki/Software_development" TargetMode="External"/><Relationship Id="rId120" Type="http://schemas.openxmlformats.org/officeDocument/2006/relationships/image" Target="media/image53.png"/><Relationship Id="rId125" Type="http://schemas.openxmlformats.org/officeDocument/2006/relationships/hyperlink" Target="https://www.axelerant.com/resources/team-blog/api-testing-with-postman" TargetMode="External"/><Relationship Id="rId7" Type="http://schemas.openxmlformats.org/officeDocument/2006/relationships/endnotes" Target="endnotes.xml"/><Relationship Id="rId71" Type="http://schemas.openxmlformats.org/officeDocument/2006/relationships/hyperlink" Target="https://en.wikipedia.org/wiki/Express.js" TargetMode="External"/><Relationship Id="rId92" Type="http://schemas.openxmlformats.org/officeDocument/2006/relationships/hyperlink" Target="https://en.wikipedia.org/wiki/Snippet_(programming)"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en.wikipedia.org/wiki/Angular_(web_framework)" TargetMode="External"/><Relationship Id="rId66" Type="http://schemas.openxmlformats.org/officeDocument/2006/relationships/hyperlink" Target="https://en.wikipedia.org/wiki/Web_application" TargetMode="External"/><Relationship Id="rId87" Type="http://schemas.openxmlformats.org/officeDocument/2006/relationships/hyperlink" Target="https://en.wikipedia.org/wiki/MacOS" TargetMode="External"/><Relationship Id="rId110" Type="http://schemas.openxmlformats.org/officeDocument/2006/relationships/hyperlink" Target="https://en.wikipedia.org/wiki/Xenix" TargetMode="External"/><Relationship Id="rId115" Type="http://schemas.openxmlformats.org/officeDocument/2006/relationships/image" Target="media/image48.png"/><Relationship Id="rId61" Type="http://schemas.openxmlformats.org/officeDocument/2006/relationships/image" Target="media/image34.png"/><Relationship Id="rId8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9403B-866B-470E-983F-E59E26C30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69</Pages>
  <Words>11182</Words>
  <Characters>63741</Characters>
  <Application>Microsoft Office Word</Application>
  <DocSecurity>0</DocSecurity>
  <Lines>531</Lines>
  <Paragraphs>149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Home</Company>
  <LinksUpToDate>false</LinksUpToDate>
  <CharactersWithSpaces>74774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rami.ferjani</dc:creator>
  <cp:lastModifiedBy>rami.ferjani</cp:lastModifiedBy>
  <cp:revision>2</cp:revision>
  <cp:lastPrinted>2021-06-28T16:24:00Z</cp:lastPrinted>
  <dcterms:created xsi:type="dcterms:W3CDTF">2021-06-28T16:25:00Z</dcterms:created>
  <dcterms:modified xsi:type="dcterms:W3CDTF">2021-06-28T16:25:00Z</dcterms:modified>
</cp:coreProperties>
</file>