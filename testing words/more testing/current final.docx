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BA176C" w:rsidRDefault="00EA41CB" w:rsidP="00902E2C">
      <w:pPr>
        <w:spacing w:after="0"/>
        <w:rPr>
          <w:rFonts w:ascii="Arial" w:hAnsi="Arial"/>
          <w:sz w:val="20"/>
          <w:szCs w:val="20"/>
          <w:lang w:val="fr-FR"/>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proofErr w:type="spellStart"/>
                  <w:r w:rsidRPr="00F41D21">
                    <w:rPr>
                      <w:b/>
                      <w:i/>
                      <w:iCs/>
                      <w:sz w:val="20"/>
                      <w:szCs w:val="20"/>
                    </w:rPr>
                    <w:t>D</w:t>
                  </w:r>
                  <w:r>
                    <w:rPr>
                      <w:b/>
                      <w:i/>
                      <w:iCs/>
                      <w:sz w:val="20"/>
                      <w:szCs w:val="20"/>
                    </w:rPr>
                    <w:t>é</w:t>
                  </w:r>
                  <w:r w:rsidRPr="00F41D21">
                    <w:rPr>
                      <w:b/>
                      <w:i/>
                      <w:iCs/>
                      <w:sz w:val="20"/>
                      <w:szCs w:val="20"/>
                    </w:rPr>
                    <w:t>partment</w:t>
                  </w:r>
                  <w:proofErr w:type="spellEnd"/>
                  <w:r w:rsidRPr="00F41D21">
                    <w:rPr>
                      <w:b/>
                      <w:i/>
                      <w:iCs/>
                      <w:sz w:val="20"/>
                      <w:szCs w:val="20"/>
                    </w:rPr>
                    <w:t xml:space="preserve"> </w:t>
                  </w:r>
                  <w:r>
                    <w:rPr>
                      <w:b/>
                      <w:i/>
                      <w:iCs/>
                      <w:sz w:val="20"/>
                      <w:szCs w:val="20"/>
                    </w:rPr>
                    <w:t>Informatique</w:t>
                  </w:r>
                </w:p>
              </w:txbxContent>
            </v:textbox>
          </v:shape>
        </w:pict>
      </w:r>
      <w:r w:rsidR="005F1F42" w:rsidRPr="00BA176C">
        <w:rPr>
          <w:noProof/>
          <w:lang w:val="fr-FR"/>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BA176C" w:rsidRDefault="005F1F42" w:rsidP="00F41D21">
      <w:pPr>
        <w:spacing w:after="0"/>
        <w:rPr>
          <w:rFonts w:ascii="Arial" w:hAnsi="Arial"/>
          <w:sz w:val="20"/>
          <w:szCs w:val="20"/>
          <w:lang w:val="fr-FR"/>
        </w:rPr>
      </w:pPr>
    </w:p>
    <w:p w14:paraId="427AEFCE" w14:textId="77777777" w:rsidR="005F1F42" w:rsidRPr="00BA176C" w:rsidRDefault="005F1F42" w:rsidP="00F41D21">
      <w:pPr>
        <w:keepNext/>
        <w:spacing w:after="0"/>
        <w:jc w:val="center"/>
        <w:outlineLvl w:val="0"/>
        <w:rPr>
          <w:rFonts w:ascii="Century Schoolbook" w:hAnsi="Century Schoolbook"/>
          <w:b/>
          <w:sz w:val="40"/>
          <w:szCs w:val="40"/>
          <w:lang w:val="fr-FR"/>
        </w:rPr>
      </w:pPr>
    </w:p>
    <w:p w14:paraId="014E97E4" w14:textId="77777777" w:rsidR="005F1F42" w:rsidRPr="00BA176C" w:rsidRDefault="005F1F42" w:rsidP="00F41D21">
      <w:pPr>
        <w:keepNext/>
        <w:spacing w:after="0"/>
        <w:outlineLvl w:val="0"/>
        <w:rPr>
          <w:rFonts w:ascii="Century Schoolbook" w:hAnsi="Century Schoolbook"/>
          <w:b/>
          <w:sz w:val="28"/>
          <w:szCs w:val="28"/>
          <w:lang w:val="fr-FR"/>
        </w:rPr>
      </w:pPr>
    </w:p>
    <w:p w14:paraId="3F25C871" w14:textId="77777777" w:rsidR="005F1F42" w:rsidRPr="00BA176C" w:rsidRDefault="005F1F42" w:rsidP="00F41D21">
      <w:pPr>
        <w:autoSpaceDE w:val="0"/>
        <w:adjustRightInd w:val="0"/>
        <w:spacing w:after="120"/>
        <w:ind w:firstLine="709"/>
        <w:jc w:val="right"/>
        <w:rPr>
          <w:rFonts w:eastAsia="Batang"/>
          <w:b/>
          <w:bCs/>
          <w:sz w:val="16"/>
          <w:szCs w:val="16"/>
          <w:lang w:val="fr-FR" w:eastAsia="ko-KR"/>
        </w:rPr>
      </w:pPr>
    </w:p>
    <w:p w14:paraId="27875CE3" w14:textId="77777777" w:rsidR="005F1F42" w:rsidRPr="00BA176C" w:rsidRDefault="005F1F42" w:rsidP="00F41D21">
      <w:pPr>
        <w:autoSpaceDE w:val="0"/>
        <w:adjustRightInd w:val="0"/>
        <w:spacing w:after="120"/>
        <w:ind w:firstLine="709"/>
        <w:jc w:val="right"/>
        <w:rPr>
          <w:rFonts w:eastAsia="Batang"/>
          <w:b/>
          <w:bCs/>
          <w:sz w:val="8"/>
          <w:szCs w:val="8"/>
          <w:lang w:val="fr-FR" w:eastAsia="ko-KR"/>
        </w:rPr>
      </w:pPr>
    </w:p>
    <w:p w14:paraId="0F033A7F" w14:textId="77777777" w:rsidR="005F1F42" w:rsidRPr="00BA176C" w:rsidRDefault="005F1F42" w:rsidP="00F41D21">
      <w:pPr>
        <w:autoSpaceDE w:val="0"/>
        <w:adjustRightInd w:val="0"/>
        <w:spacing w:after="120"/>
        <w:ind w:firstLine="709"/>
        <w:jc w:val="right"/>
        <w:rPr>
          <w:rFonts w:eastAsia="Batang"/>
          <w:sz w:val="20"/>
          <w:szCs w:val="20"/>
          <w:lang w:val="fr-FR" w:eastAsia="ko-KR"/>
        </w:rPr>
      </w:pPr>
      <w:r w:rsidRPr="00BA176C">
        <w:rPr>
          <w:rFonts w:eastAsia="Batang"/>
          <w:b/>
          <w:bCs/>
          <w:lang w:val="fr-FR" w:eastAsia="ko-KR"/>
        </w:rPr>
        <w:t>N° d’ordre :</w:t>
      </w:r>
    </w:p>
    <w:p w14:paraId="09E7DF4D" w14:textId="77777777" w:rsidR="005F1F42" w:rsidRPr="00BA176C" w:rsidRDefault="005F1F42" w:rsidP="00F41D21">
      <w:pPr>
        <w:keepNext/>
        <w:spacing w:after="0"/>
        <w:jc w:val="center"/>
        <w:outlineLvl w:val="0"/>
        <w:rPr>
          <w:rFonts w:ascii="Century Schoolbook" w:hAnsi="Century Schoolbook"/>
          <w:b/>
          <w:sz w:val="18"/>
          <w:szCs w:val="2"/>
          <w:lang w:val="fr-FR"/>
        </w:rPr>
      </w:pPr>
    </w:p>
    <w:p w14:paraId="1F6E3330" w14:textId="77777777" w:rsidR="005F1F42" w:rsidRPr="005F1F42" w:rsidRDefault="005F1F42" w:rsidP="009F518E">
      <w:pPr>
        <w:keepNext/>
        <w:spacing w:after="0"/>
        <w:jc w:val="center"/>
        <w:outlineLvl w:val="0"/>
        <w:rPr>
          <w:rFonts w:ascii="Century Schoolbook" w:hAnsi="Century Schoolbook"/>
          <w:b/>
          <w:sz w:val="72"/>
          <w:szCs w:val="20"/>
          <w:lang w:val="fr-FR"/>
        </w:rPr>
      </w:pPr>
      <w:r w:rsidRPr="005F1F42">
        <w:rPr>
          <w:rFonts w:ascii="Century Schoolbook" w:hAnsi="Century Schoolbook"/>
          <w:b/>
          <w:sz w:val="72"/>
          <w:szCs w:val="20"/>
          <w:lang w:val="fr-FR"/>
        </w:rPr>
        <w:t>Mémoire de Projet</w:t>
      </w:r>
    </w:p>
    <w:p w14:paraId="61AE8457" w14:textId="33459E69" w:rsidR="005F1F42" w:rsidRPr="005F1F42" w:rsidRDefault="005F1F42" w:rsidP="009F518E">
      <w:pPr>
        <w:keepNext/>
        <w:spacing w:after="0"/>
        <w:jc w:val="center"/>
        <w:outlineLvl w:val="0"/>
        <w:rPr>
          <w:rFonts w:ascii="Century Schoolbook" w:hAnsi="Century Schoolbook"/>
          <w:b/>
          <w:sz w:val="72"/>
          <w:szCs w:val="20"/>
          <w:lang w:val="fr-FR"/>
        </w:rPr>
      </w:pPr>
      <w:r w:rsidRPr="005F1F42">
        <w:rPr>
          <w:rFonts w:ascii="Century Schoolbook" w:hAnsi="Century Schoolbook"/>
          <w:b/>
          <w:sz w:val="72"/>
          <w:szCs w:val="20"/>
          <w:lang w:val="fr-FR"/>
        </w:rPr>
        <w:t>De</w:t>
      </w:r>
      <w:r>
        <w:rPr>
          <w:rFonts w:ascii="Century Schoolbook" w:hAnsi="Century Schoolbook"/>
          <w:b/>
          <w:sz w:val="72"/>
          <w:szCs w:val="20"/>
          <w:lang w:val="fr-FR"/>
        </w:rPr>
        <w:t xml:space="preserve"> </w:t>
      </w:r>
      <w:r w:rsidRPr="005F1F42">
        <w:rPr>
          <w:rFonts w:ascii="Century Schoolbook" w:hAnsi="Century Schoolbook"/>
          <w:b/>
          <w:sz w:val="72"/>
          <w:szCs w:val="20"/>
          <w:lang w:val="fr-FR"/>
        </w:rPr>
        <w:t>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EA41CB"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30D6F797" w14:textId="39BF0326" w:rsidR="005F1F42" w:rsidRPr="005F1F42" w:rsidRDefault="005F1F42" w:rsidP="00396DD2">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41E51912" w14:textId="77777777" w:rsidR="005F1F42" w:rsidRPr="005F1F42" w:rsidRDefault="005F1F42" w:rsidP="007E02B8">
      <w:pPr>
        <w:spacing w:after="0"/>
        <w:jc w:val="center"/>
        <w:rPr>
          <w:rFonts w:ascii="Arial" w:hAnsi="Arial"/>
          <w:lang w:val="fr-FR"/>
        </w:rPr>
      </w:pPr>
    </w:p>
    <w:p w14:paraId="0CFFB0BE" w14:textId="77777777" w:rsidR="005F1F42" w:rsidRPr="005F1F42" w:rsidRDefault="005F1F42" w:rsidP="007E02B8">
      <w:pPr>
        <w:spacing w:after="0"/>
        <w:jc w:val="center"/>
        <w:rPr>
          <w:rFonts w:ascii="Arial" w:hAnsi="Arial"/>
          <w:b/>
          <w:bCs/>
          <w:i/>
          <w:iCs/>
          <w:lang w:val="fr-FR"/>
        </w:rPr>
      </w:pPr>
      <w:proofErr w:type="gramStart"/>
      <w:r w:rsidRPr="005F1F42">
        <w:rPr>
          <w:rFonts w:ascii="Arial" w:hAnsi="Arial"/>
          <w:b/>
          <w:bCs/>
          <w:i/>
          <w:iCs/>
          <w:lang w:val="fr-FR"/>
        </w:rPr>
        <w:t>par</w:t>
      </w:r>
      <w:proofErr w:type="gramEnd"/>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5F1F42" w:rsidRDefault="005F1F42" w:rsidP="007E02B8">
      <w:pPr>
        <w:spacing w:after="0"/>
        <w:jc w:val="center"/>
        <w:rPr>
          <w:b/>
          <w:bCs/>
          <w:i/>
          <w:iCs/>
          <w:sz w:val="28"/>
          <w:szCs w:val="28"/>
          <w:lang w:val="fr-FR"/>
        </w:rPr>
      </w:pPr>
      <w:r>
        <w:rPr>
          <w:b/>
          <w:bCs/>
          <w:i/>
          <w:iCs/>
          <w:sz w:val="28"/>
          <w:szCs w:val="2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EA41CB"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EA41CB"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proofErr w:type="spellStart"/>
            <w:r w:rsidRPr="00B14852">
              <w:rPr>
                <w:rFonts w:ascii="ArialMT" w:hAnsi="ArialMT"/>
                <w:sz w:val="24"/>
              </w:rPr>
              <w:t>Président</w:t>
            </w:r>
            <w:proofErr w:type="spellEnd"/>
            <w:r w:rsidRPr="00B14852">
              <w:rPr>
                <w:rFonts w:ascii="ArialMT" w:hAnsi="ArialMT"/>
                <w:sz w:val="24"/>
              </w:rPr>
              <w:t xml:space="preserve">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proofErr w:type="spellStart"/>
            <w:r>
              <w:rPr>
                <w:rFonts w:ascii="ArialMT" w:hAnsi="ArialMT"/>
                <w:sz w:val="24"/>
              </w:rPr>
              <w:t>Maissa</w:t>
            </w:r>
            <w:proofErr w:type="spellEnd"/>
            <w:r>
              <w:rPr>
                <w:rFonts w:ascii="ArialMT" w:hAnsi="ArialMT"/>
                <w:sz w:val="24"/>
              </w:rPr>
              <w:t xml:space="preserve">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Pédagogique</w:t>
            </w:r>
            <w:proofErr w:type="spellEnd"/>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spellStart"/>
            <w:r>
              <w:rPr>
                <w:rFonts w:ascii="ArialMT" w:hAnsi="ArialMT"/>
                <w:sz w:val="24"/>
              </w:rPr>
              <w:t>Kais</w:t>
            </w:r>
            <w:proofErr w:type="spellEnd"/>
            <w:proofErr w:type="gramEnd"/>
            <w:r>
              <w:rPr>
                <w:rFonts w:ascii="ArialMT" w:hAnsi="ArialMT"/>
                <w:sz w:val="24"/>
              </w:rPr>
              <w:t xml:space="preserve"> JRAD</w:t>
            </w:r>
          </w:p>
        </w:tc>
        <w:tc>
          <w:tcPr>
            <w:tcW w:w="1398" w:type="pct"/>
          </w:tcPr>
          <w:p w14:paraId="7C6878F7" w14:textId="4110C44D"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Professionnel</w:t>
            </w:r>
            <w:proofErr w:type="spellEnd"/>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EA41CB"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DC715D6"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 xml:space="preserve">Le Projet consiste </w:t>
      </w:r>
      <w:proofErr w:type="spellStart"/>
      <w:proofErr w:type="gramStart"/>
      <w:r w:rsidRPr="005F1F42">
        <w:rPr>
          <w:rFonts w:asciiTheme="minorBidi" w:hAnsiTheme="minorBidi" w:cstheme="minorBidi"/>
          <w:sz w:val="24"/>
          <w:szCs w:val="24"/>
          <w:lang w:val="fr-FR"/>
        </w:rPr>
        <w:t>a</w:t>
      </w:r>
      <w:proofErr w:type="spellEnd"/>
      <w:proofErr w:type="gramEnd"/>
      <w:r w:rsidRPr="005F1F42">
        <w:rPr>
          <w:rFonts w:asciiTheme="minorBidi" w:hAnsiTheme="minorBidi" w:cstheme="minorBidi"/>
          <w:sz w:val="24"/>
          <w:szCs w:val="24"/>
          <w:lang w:val="fr-FR"/>
        </w:rPr>
        <w:t xml:space="preserve">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suivit et gestion des activités sportifs pour le compte de la société </w:t>
      </w:r>
      <w:proofErr w:type="spellStart"/>
      <w:r w:rsidRPr="005F1F42">
        <w:rPr>
          <w:rFonts w:asciiTheme="minorBidi" w:hAnsiTheme="minorBidi" w:cstheme="minorBidi"/>
          <w:sz w:val="24"/>
          <w:szCs w:val="24"/>
          <w:lang w:val="fr-FR"/>
        </w:rPr>
        <w:t>Mega</w:t>
      </w:r>
      <w:proofErr w:type="spellEnd"/>
      <w:r w:rsidRPr="005F1F42">
        <w:rPr>
          <w:rFonts w:asciiTheme="minorBidi" w:hAnsiTheme="minorBidi" w:cstheme="minorBidi"/>
          <w:sz w:val="24"/>
          <w:szCs w:val="24"/>
          <w:lang w:val="fr-FR"/>
        </w:rPr>
        <w:t xml:space="preserve">-DEV dans le cadre de l’obtention du Diplôme National de License Appliquée en Sciences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4857DD4B"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 xml:space="preserve">L’application permet </w:t>
      </w:r>
      <w:proofErr w:type="spellStart"/>
      <w:proofErr w:type="gramStart"/>
      <w:r w:rsidRPr="005F1F42">
        <w:rPr>
          <w:rFonts w:asciiTheme="minorBidi" w:hAnsiTheme="minorBidi" w:cstheme="minorBidi"/>
          <w:i w:val="0"/>
          <w:iCs w:val="0"/>
          <w:sz w:val="24"/>
          <w:szCs w:val="24"/>
          <w:lang w:val="fr-FR"/>
        </w:rPr>
        <w:t>a</w:t>
      </w:r>
      <w:proofErr w:type="spellEnd"/>
      <w:proofErr w:type="gramEnd"/>
      <w:r w:rsidRPr="005F1F42">
        <w:rPr>
          <w:rFonts w:asciiTheme="minorBidi" w:hAnsiTheme="minorBidi" w:cstheme="minorBidi"/>
          <w:i w:val="0"/>
          <w:iCs w:val="0"/>
          <w:sz w:val="24"/>
          <w:szCs w:val="24"/>
          <w:lang w:val="fr-FR"/>
        </w:rPr>
        <w:t xml:space="preserve">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EA41CB"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 xml:space="preserve">Mots </w:t>
      </w:r>
      <w:proofErr w:type="spellStart"/>
      <w:proofErr w:type="gramStart"/>
      <w:r w:rsidRPr="00BA176C">
        <w:rPr>
          <w:rFonts w:asciiTheme="minorBidi" w:hAnsiTheme="minorBidi" w:cstheme="minorBidi"/>
          <w:b/>
          <w:bCs/>
          <w:u w:val="single"/>
        </w:rPr>
        <w:t>clés</w:t>
      </w:r>
      <w:proofErr w:type="spellEnd"/>
      <w:r w:rsidRPr="00BA176C">
        <w:rPr>
          <w:rFonts w:asciiTheme="minorBidi" w:hAnsiTheme="minorBidi" w:cstheme="minorBidi"/>
          <w:b/>
          <w:bCs/>
        </w:rPr>
        <w:t xml:space="preserve"> :</w:t>
      </w:r>
      <w:proofErr w:type="gramEnd"/>
      <w:r w:rsidRPr="00BA176C">
        <w:rPr>
          <w:rFonts w:asciiTheme="minorBidi" w:hAnsiTheme="minorBidi" w:cstheme="minorBidi"/>
          <w:b/>
          <w:bCs/>
        </w:rPr>
        <w:t xml:space="preserve">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EA41CB"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3B36FC1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 xml:space="preserve">The project consists in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77777777"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EA41CB"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3214DCFC" w14:textId="4C2D325D" w:rsidR="005F1F42" w:rsidRPr="00BA176C" w:rsidRDefault="005F1F42" w:rsidP="005F1F42">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p>
    <w:bookmarkEnd w:id="3"/>
    <w:p w14:paraId="268FE5DA" w14:textId="77777777" w:rsidR="004678AB" w:rsidRDefault="004678AB">
      <w:pPr>
        <w:pStyle w:val="Title"/>
        <w:rPr>
          <w:lang w:bidi="ar-TN"/>
        </w:rPr>
      </w:pPr>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 xml:space="preserve">who gave me the strength and patient to finish this </w:t>
      </w:r>
      <w:proofErr w:type="gramStart"/>
      <w:r w:rsidRPr="000750C4">
        <w:rPr>
          <w:rFonts w:ascii="Candara" w:hAnsi="Candara"/>
          <w:sz w:val="24"/>
          <w:szCs w:val="24"/>
        </w:rPr>
        <w:t>work.</w:t>
      </w:r>
      <w:proofErr w:type="gramEnd"/>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 xml:space="preserve">Samira and </w:t>
      </w:r>
      <w:proofErr w:type="spellStart"/>
      <w:r w:rsidRPr="000750C4">
        <w:rPr>
          <w:rFonts w:ascii="Candara" w:hAnsi="Candara"/>
          <w:b/>
          <w:bCs/>
          <w:sz w:val="24"/>
          <w:szCs w:val="24"/>
        </w:rPr>
        <w:t>Ridha</w:t>
      </w:r>
      <w:proofErr w:type="spellEnd"/>
    </w:p>
    <w:p w14:paraId="6E4D06F2" w14:textId="77777777" w:rsidR="004678AB" w:rsidRPr="000750C4" w:rsidRDefault="00310D3E">
      <w:pPr>
        <w:suppressAutoHyphens w:val="0"/>
        <w:ind w:firstLine="720"/>
        <w:rPr>
          <w:rFonts w:ascii="Candara" w:hAnsi="Candara"/>
          <w:sz w:val="24"/>
          <w:szCs w:val="24"/>
        </w:rPr>
      </w:pPr>
      <w:ins w:id="4" w:author="Pubsure" w:date="2021-06-24T07:50:00Z">
        <w:r w:rsidRPr="000750C4">
          <w:rPr>
            <w:rFonts w:ascii="Candara" w:hAnsi="Candara"/>
            <w:sz w:val="24"/>
            <w:szCs w:val="24"/>
          </w:rPr>
          <w:t>To</w:t>
        </w:r>
      </w:ins>
      <w:del w:id="5" w:author="Pubsure" w:date="2021-06-24T07:50:00Z">
        <w:r w:rsidRPr="000750C4">
          <w:rPr>
            <w:rFonts w:ascii="Candara" w:hAnsi="Candara"/>
            <w:sz w:val="24"/>
            <w:szCs w:val="24"/>
          </w:rPr>
          <w:delText>For</w:delText>
        </w:r>
      </w:del>
      <w:r w:rsidRPr="000750C4">
        <w:rPr>
          <w:rFonts w:ascii="Candara" w:hAnsi="Candara"/>
          <w:sz w:val="24"/>
          <w:szCs w:val="24"/>
        </w:rPr>
        <w:t xml:space="preserve"> </w:t>
      </w:r>
      <w:ins w:id="6" w:author="Pubsure" w:date="2021-06-24T07:50:00Z">
        <w:r w:rsidRPr="000750C4">
          <w:rPr>
            <w:rFonts w:ascii="Candara" w:hAnsi="Candara"/>
            <w:sz w:val="24"/>
            <w:szCs w:val="24"/>
          </w:rPr>
          <w:t>raise</w:t>
        </w:r>
      </w:ins>
      <w:del w:id="7" w:author="Pubsure" w:date="2021-06-24T07:50:00Z">
        <w:r w:rsidRPr="000750C4">
          <w:rPr>
            <w:rFonts w:ascii="Candara" w:hAnsi="Candara"/>
            <w:sz w:val="24"/>
            <w:szCs w:val="24"/>
          </w:rPr>
          <w:delText>raising</w:delText>
        </w:r>
      </w:del>
      <w:r w:rsidRPr="000750C4">
        <w:rPr>
          <w:rFonts w:ascii="Candara" w:hAnsi="Candara"/>
          <w:sz w:val="24"/>
          <w:szCs w:val="24"/>
        </w:rPr>
        <w:t xml:space="preserve"> me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8" w:author="Pubsure" w:date="2021-06-24T07:50:00Z">
        <w:r w:rsidRPr="000750C4">
          <w:rPr>
            <w:rFonts w:ascii="Candara" w:hAnsi="Candara"/>
            <w:sz w:val="24"/>
            <w:szCs w:val="24"/>
          </w:rPr>
          <w:t>,</w:t>
        </w:r>
      </w:ins>
      <w:r w:rsidRPr="000750C4">
        <w:rPr>
          <w:rFonts w:ascii="Candara" w:hAnsi="Candara"/>
          <w:sz w:val="24"/>
          <w:szCs w:val="24"/>
        </w:rPr>
        <w:t xml:space="preserve"> </w:t>
      </w:r>
      <w:proofErr w:type="spellStart"/>
      <w:r w:rsidRPr="000750C4">
        <w:rPr>
          <w:rFonts w:ascii="Candara" w:hAnsi="Candara"/>
          <w:sz w:val="24"/>
          <w:szCs w:val="24"/>
        </w:rPr>
        <w:t>Meriem</w:t>
      </w:r>
      <w:proofErr w:type="spellEnd"/>
      <w:r w:rsidRPr="000750C4">
        <w:rPr>
          <w:rFonts w:ascii="Candara" w:hAnsi="Candara"/>
          <w:sz w:val="24"/>
          <w:szCs w:val="24"/>
        </w:rPr>
        <w:t xml:space="preserve"> and my brother Anis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9" w:author="Pubsure" w:date="2021-06-24T07:50:00Z">
        <w:r w:rsidRPr="000750C4">
          <w:rPr>
            <w:rFonts w:ascii="Candara" w:hAnsi="Candara"/>
            <w:sz w:val="24"/>
            <w:szCs w:val="24"/>
          </w:rPr>
          <w:t>the</w:t>
        </w:r>
      </w:ins>
      <w:del w:id="10"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11"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12"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w:t>
      </w:r>
      <w:proofErr w:type="spellStart"/>
      <w:r>
        <w:rPr>
          <w:rFonts w:ascii="Arial" w:hAnsi="Arial"/>
          <w:sz w:val="24"/>
          <w:szCs w:val="24"/>
        </w:rPr>
        <w:t>Kais</w:t>
      </w:r>
      <w:proofErr w:type="spellEnd"/>
      <w:r>
        <w:rPr>
          <w:rFonts w:ascii="Arial" w:hAnsi="Arial"/>
          <w:sz w:val="24"/>
          <w:szCs w:val="24"/>
        </w:rPr>
        <w:t xml:space="preserve"> </w:t>
      </w:r>
      <w:proofErr w:type="spellStart"/>
      <w:proofErr w:type="gramStart"/>
      <w:r>
        <w:rPr>
          <w:rFonts w:ascii="Arial" w:hAnsi="Arial"/>
          <w:sz w:val="24"/>
          <w:szCs w:val="24"/>
        </w:rPr>
        <w:t>Jrad</w:t>
      </w:r>
      <w:proofErr w:type="spellEnd"/>
      <w:r>
        <w:rPr>
          <w:rFonts w:ascii="Arial" w:hAnsi="Arial"/>
          <w:sz w:val="24"/>
          <w:szCs w:val="24"/>
        </w:rPr>
        <w:t xml:space="preserve"> ,</w:t>
      </w:r>
      <w:proofErr w:type="gramEnd"/>
      <w:r>
        <w:rPr>
          <w:rFonts w:ascii="Arial" w:hAnsi="Arial"/>
          <w:sz w:val="24"/>
          <w:szCs w:val="24"/>
        </w:rPr>
        <w:t xml:space="preserve"> the director of Mega-DEV</w:t>
      </w:r>
      <w:ins w:id="13" w:author="Pubsure" w:date="2021-06-24T07:50:00Z">
        <w:r>
          <w:rPr>
            <w:rFonts w:ascii="Arial" w:hAnsi="Arial"/>
            <w:sz w:val="24"/>
            <w:szCs w:val="24"/>
          </w:rPr>
          <w:t>,</w:t>
        </w:r>
      </w:ins>
      <w:r>
        <w:rPr>
          <w:rFonts w:ascii="Arial" w:hAnsi="Arial"/>
          <w:sz w:val="24"/>
          <w:szCs w:val="24"/>
        </w:rPr>
        <w:t xml:space="preserve"> </w:t>
      </w:r>
      <w:ins w:id="14" w:author="Pubsure" w:date="2021-06-24T07:50:00Z">
        <w:r>
          <w:rPr>
            <w:rFonts w:ascii="Arial" w:hAnsi="Arial"/>
            <w:sz w:val="24"/>
            <w:szCs w:val="24"/>
          </w:rPr>
          <w:t>which</w:t>
        </w:r>
      </w:ins>
      <w:del w:id="15"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xml:space="preserve">. Ben </w:t>
      </w:r>
      <w:proofErr w:type="spellStart"/>
      <w:r>
        <w:rPr>
          <w:rFonts w:ascii="Arial" w:hAnsi="Arial"/>
          <w:sz w:val="24"/>
          <w:szCs w:val="24"/>
        </w:rPr>
        <w:t>Ftima</w:t>
      </w:r>
      <w:proofErr w:type="spellEnd"/>
      <w:r>
        <w:rPr>
          <w:rFonts w:ascii="Arial" w:hAnsi="Arial"/>
          <w:sz w:val="24"/>
          <w:szCs w:val="24"/>
        </w:rPr>
        <w:t xml:space="preserve"> Fakher</w:t>
      </w:r>
      <w:ins w:id="16"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7" w:author="Pubsure" w:date="2021-06-24T07:50:00Z">
        <w:r>
          <w:rPr>
            <w:rFonts w:ascii="Arial" w:hAnsi="Arial"/>
            <w:sz w:val="24"/>
            <w:szCs w:val="24"/>
          </w:rPr>
          <w:t>,</w:t>
        </w:r>
      </w:ins>
      <w:r>
        <w:rPr>
          <w:rFonts w:ascii="Arial" w:hAnsi="Arial"/>
          <w:sz w:val="24"/>
          <w:szCs w:val="24"/>
        </w:rPr>
        <w:t xml:space="preserve"> which was very precious to me. Finally, </w:t>
      </w:r>
      <w:ins w:id="18" w:author="Pubsure" w:date="2021-06-24T07:50:00Z">
        <w:r>
          <w:rPr>
            <w:rFonts w:ascii="Arial" w:hAnsi="Arial"/>
            <w:sz w:val="24"/>
            <w:szCs w:val="24"/>
          </w:rPr>
          <w:t>I would</w:t>
        </w:r>
      </w:ins>
      <w:del w:id="19" w:author="Pubsure" w:date="2021-06-24T07:50:00Z">
        <w:r>
          <w:rPr>
            <w:rFonts w:ascii="Arial" w:hAnsi="Arial"/>
            <w:sz w:val="24"/>
            <w:szCs w:val="24"/>
          </w:rPr>
          <w:delText>my thanks also</w:delText>
        </w:r>
      </w:del>
      <w:r>
        <w:rPr>
          <w:rFonts w:ascii="Arial" w:hAnsi="Arial"/>
          <w:sz w:val="24"/>
          <w:szCs w:val="24"/>
        </w:rPr>
        <w:t xml:space="preserve"> </w:t>
      </w:r>
      <w:ins w:id="20" w:author="Pubsure" w:date="2021-06-24T07:50:00Z">
        <w:r>
          <w:rPr>
            <w:rFonts w:ascii="Arial" w:hAnsi="Arial"/>
            <w:sz w:val="24"/>
            <w:szCs w:val="24"/>
          </w:rPr>
          <w:t>like</w:t>
        </w:r>
      </w:ins>
      <w:del w:id="21" w:author="Pubsure" w:date="2021-06-24T07:50:00Z">
        <w:r>
          <w:rPr>
            <w:rFonts w:ascii="Arial" w:hAnsi="Arial"/>
            <w:sz w:val="24"/>
            <w:szCs w:val="24"/>
          </w:rPr>
          <w:delText>go</w:delText>
        </w:r>
      </w:del>
      <w:r>
        <w:rPr>
          <w:rFonts w:ascii="Arial" w:hAnsi="Arial"/>
          <w:sz w:val="24"/>
          <w:szCs w:val="24"/>
        </w:rPr>
        <w:t xml:space="preserve"> to </w:t>
      </w:r>
      <w:ins w:id="22"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23" w:author="Pubsure" w:date="2021-06-24T07:50:00Z">
        <w:r>
          <w:rPr>
            <w:rFonts w:ascii="Arial" w:hAnsi="Arial"/>
            <w:sz w:val="24"/>
            <w:szCs w:val="24"/>
          </w:rPr>
          <w:delText xml:space="preserve">My thanks go </w:delText>
        </w:r>
      </w:del>
      <w:r w:rsidR="00825949">
        <w:rPr>
          <w:rFonts w:ascii="Arial" w:hAnsi="Arial"/>
          <w:sz w:val="24"/>
          <w:szCs w:val="24"/>
        </w:rPr>
        <w:t>Finally,</w:t>
      </w:r>
      <w:del w:id="24" w:author="Pubsure" w:date="2021-06-24T07:50:00Z">
        <w:r>
          <w:rPr>
            <w:rFonts w:ascii="Arial" w:hAnsi="Arial"/>
            <w:sz w:val="24"/>
            <w:szCs w:val="24"/>
          </w:rPr>
          <w:delText>finally</w:delText>
        </w:r>
      </w:del>
      <w:ins w:id="25" w:author="Pubsure" w:date="2021-06-24T07:50:00Z">
        <w:r>
          <w:rPr>
            <w:rFonts w:ascii="Arial" w:hAnsi="Arial"/>
            <w:sz w:val="24"/>
            <w:szCs w:val="24"/>
          </w:rPr>
          <w:t xml:space="preserve"> I thank</w:t>
        </w:r>
      </w:ins>
      <w:del w:id="26"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p w14:paraId="711967E3" w14:textId="77777777" w:rsidR="004678AB" w:rsidRDefault="004678AB">
      <w:pPr>
        <w:suppressAutoHyphens w:val="0"/>
        <w:rPr>
          <w:lang w:bidi="ar-TN"/>
        </w:rPr>
      </w:pPr>
    </w:p>
    <w:p w14:paraId="76B3750F" w14:textId="77777777" w:rsidR="004678AB" w:rsidRDefault="00310D3E">
      <w:pPr>
        <w:pStyle w:val="TOCHeading"/>
        <w:numPr>
          <w:ilvl w:val="0"/>
          <w:numId w:val="0"/>
        </w:numPr>
        <w:outlineLvl w:val="9"/>
      </w:pPr>
      <w:r>
        <w:t>Table of Contents</w:t>
      </w:r>
    </w:p>
    <w:p w14:paraId="5D9EBB8E" w14:textId="77777777" w:rsidR="004678AB" w:rsidRDefault="00310D3E">
      <w:pPr>
        <w:pStyle w:val="TOC1"/>
        <w:tabs>
          <w:tab w:val="right" w:leader="dot" w:pos="9396"/>
        </w:tabs>
      </w:pPr>
      <w:r>
        <w:rPr>
          <w:rFonts w:ascii="Calibri Light" w:eastAsia="Times New Roman" w:hAnsi="Calibri Light" w:cs="Times New Roman"/>
          <w:color w:val="2F5496"/>
          <w:sz w:val="32"/>
          <w:szCs w:val="32"/>
        </w:rPr>
        <w:fldChar w:fldCharType="begin"/>
      </w:r>
      <w:r>
        <w:instrText xml:space="preserve"> TOC \o "1-3" \h </w:instrText>
      </w:r>
      <w:r>
        <w:rPr>
          <w:rFonts w:ascii="Calibri Light" w:eastAsia="Times New Roman" w:hAnsi="Calibri Light" w:cs="Times New Roman"/>
          <w:color w:val="2F5496"/>
          <w:sz w:val="32"/>
          <w:szCs w:val="32"/>
        </w:rPr>
        <w:fldChar w:fldCharType="separate"/>
      </w:r>
      <w:hyperlink w:anchor="_Toc75356917" w:history="1">
        <w:r>
          <w:rPr>
            <w:rStyle w:val="Hyperlink"/>
            <w:lang w:val="fr-FR"/>
          </w:rPr>
          <w:t>Chapter 1 : Context and Objectives</w:t>
        </w:r>
        <w:r>
          <w:tab/>
          <w:t>7</w:t>
        </w:r>
      </w:hyperlink>
    </w:p>
    <w:p w14:paraId="2D8E2136" w14:textId="77777777" w:rsidR="004678AB" w:rsidRDefault="00EA41CB">
      <w:pPr>
        <w:pStyle w:val="TOC2"/>
        <w:tabs>
          <w:tab w:val="right" w:leader="dot" w:pos="9396"/>
        </w:tabs>
      </w:pPr>
      <w:hyperlink w:anchor="_Toc75356918" w:history="1">
        <w:r w:rsidR="00310D3E">
          <w:rPr>
            <w:rStyle w:val="Hyperlink"/>
            <w:lang w:val="fr-FR"/>
          </w:rPr>
          <w:t>Introduction</w:t>
        </w:r>
        <w:r w:rsidR="00310D3E">
          <w:tab/>
          <w:t>7</w:t>
        </w:r>
      </w:hyperlink>
    </w:p>
    <w:p w14:paraId="409CDA4D" w14:textId="77777777" w:rsidR="004678AB" w:rsidRDefault="00EA41CB">
      <w:pPr>
        <w:pStyle w:val="TOC2"/>
        <w:tabs>
          <w:tab w:val="right" w:leader="dot" w:pos="9396"/>
        </w:tabs>
      </w:pPr>
      <w:hyperlink w:anchor="_Toc75356919" w:history="1">
        <w:r w:rsidR="00310D3E">
          <w:rPr>
            <w:rStyle w:val="Hyperlink"/>
          </w:rPr>
          <w:t>1.1 Internship Context</w:t>
        </w:r>
        <w:r w:rsidR="00310D3E">
          <w:tab/>
          <w:t>7</w:t>
        </w:r>
      </w:hyperlink>
    </w:p>
    <w:p w14:paraId="5C6F92F7" w14:textId="77777777" w:rsidR="004678AB" w:rsidRDefault="00EA41CB">
      <w:pPr>
        <w:pStyle w:val="TOC2"/>
        <w:tabs>
          <w:tab w:val="right" w:leader="dot" w:pos="9396"/>
        </w:tabs>
      </w:pPr>
      <w:hyperlink w:anchor="_Toc75356920" w:history="1">
        <w:r w:rsidR="00310D3E">
          <w:rPr>
            <w:rStyle w:val="Hyperlink"/>
          </w:rPr>
          <w:t>1.2 Presentation of the host company</w:t>
        </w:r>
        <w:r w:rsidR="00310D3E">
          <w:tab/>
          <w:t>7</w:t>
        </w:r>
      </w:hyperlink>
    </w:p>
    <w:p w14:paraId="3F65E326" w14:textId="77777777" w:rsidR="004678AB" w:rsidRDefault="00EA41CB">
      <w:pPr>
        <w:pStyle w:val="TOC2"/>
        <w:tabs>
          <w:tab w:val="right" w:leader="dot" w:pos="9396"/>
        </w:tabs>
      </w:pPr>
      <w:hyperlink w:anchor="_Toc75356921" w:history="1">
        <w:r w:rsidR="00310D3E">
          <w:rPr>
            <w:rStyle w:val="Hyperlink"/>
          </w:rPr>
          <w:t>1.3 Motivation and problematic</w:t>
        </w:r>
        <w:r w:rsidR="00310D3E">
          <w:tab/>
          <w:t>8</w:t>
        </w:r>
      </w:hyperlink>
    </w:p>
    <w:p w14:paraId="42C80557" w14:textId="77777777" w:rsidR="004678AB" w:rsidRDefault="00EA41CB">
      <w:pPr>
        <w:pStyle w:val="TOC2"/>
        <w:tabs>
          <w:tab w:val="right" w:leader="dot" w:pos="9396"/>
        </w:tabs>
      </w:pPr>
      <w:hyperlink w:anchor="_Toc75356922" w:history="1">
        <w:r w:rsidR="00310D3E">
          <w:rPr>
            <w:rStyle w:val="Hyperlink"/>
          </w:rPr>
          <w:t>1.4 Study of existing solution on the market</w:t>
        </w:r>
        <w:r w:rsidR="00310D3E">
          <w:tab/>
          <w:t>8</w:t>
        </w:r>
      </w:hyperlink>
    </w:p>
    <w:p w14:paraId="0E81C0F6" w14:textId="77777777" w:rsidR="004678AB" w:rsidRDefault="00EA41CB">
      <w:pPr>
        <w:pStyle w:val="TOC3"/>
        <w:tabs>
          <w:tab w:val="right" w:leader="dot" w:pos="9396"/>
        </w:tabs>
      </w:pPr>
      <w:hyperlink w:anchor="_Toc75356923" w:history="1">
        <w:r w:rsidR="00310D3E">
          <w:rPr>
            <w:rStyle w:val="Hyperlink"/>
          </w:rPr>
          <w:t>1.4.1 fitness Blender</w:t>
        </w:r>
        <w:r w:rsidR="00310D3E">
          <w:tab/>
          <w:t>8</w:t>
        </w:r>
      </w:hyperlink>
    </w:p>
    <w:p w14:paraId="22D4557E" w14:textId="77777777" w:rsidR="004678AB" w:rsidRDefault="00EA41CB">
      <w:pPr>
        <w:pStyle w:val="TOC3"/>
        <w:tabs>
          <w:tab w:val="right" w:leader="dot" w:pos="9396"/>
        </w:tabs>
      </w:pPr>
      <w:hyperlink w:anchor="_Toc75356924" w:history="1">
        <w:r w:rsidR="00310D3E">
          <w:rPr>
            <w:rStyle w:val="Hyperlink"/>
          </w:rPr>
          <w:t>1.4.2 BodyBuilding</w:t>
        </w:r>
        <w:r w:rsidR="00310D3E">
          <w:tab/>
          <w:t>11</w:t>
        </w:r>
      </w:hyperlink>
    </w:p>
    <w:p w14:paraId="46E0781F" w14:textId="77777777" w:rsidR="004678AB" w:rsidRDefault="00EA41CB">
      <w:pPr>
        <w:pStyle w:val="TOC3"/>
        <w:tabs>
          <w:tab w:val="right" w:leader="dot" w:pos="9396"/>
        </w:tabs>
      </w:pPr>
      <w:hyperlink w:anchor="_Toc75356925" w:history="1">
        <w:r w:rsidR="00310D3E">
          <w:rPr>
            <w:rStyle w:val="Hyperlink"/>
          </w:rPr>
          <w:t>1.4.3 6weeksixpack</w:t>
        </w:r>
        <w:r w:rsidR="00310D3E">
          <w:tab/>
          <w:t>13</w:t>
        </w:r>
      </w:hyperlink>
    </w:p>
    <w:p w14:paraId="2C6D23B1" w14:textId="77777777" w:rsidR="004678AB" w:rsidRDefault="00EA41CB">
      <w:pPr>
        <w:pStyle w:val="TOC2"/>
        <w:tabs>
          <w:tab w:val="right" w:leader="dot" w:pos="9396"/>
        </w:tabs>
      </w:pPr>
      <w:hyperlink w:anchor="_Toc75356926" w:history="1">
        <w:r w:rsidR="00310D3E">
          <w:rPr>
            <w:rStyle w:val="Hyperlink"/>
          </w:rPr>
          <w:t>1.5 Criticism of the existing solutions</w:t>
        </w:r>
        <w:r w:rsidR="00310D3E">
          <w:tab/>
          <w:t>15</w:t>
        </w:r>
      </w:hyperlink>
    </w:p>
    <w:p w14:paraId="71FEFC63" w14:textId="77777777" w:rsidR="004678AB" w:rsidRDefault="00EA41CB">
      <w:pPr>
        <w:pStyle w:val="TOC2"/>
        <w:tabs>
          <w:tab w:val="right" w:leader="dot" w:pos="9396"/>
        </w:tabs>
      </w:pPr>
      <w:hyperlink w:anchor="_Toc75356927" w:history="1">
        <w:r w:rsidR="00310D3E">
          <w:rPr>
            <w:rStyle w:val="Hyperlink"/>
            <w:lang w:val="fr-FR"/>
          </w:rPr>
          <w:t>1.6 Our</w:t>
        </w:r>
        <w:r w:rsidR="00310D3E">
          <w:rPr>
            <w:rStyle w:val="Hyperlink"/>
          </w:rPr>
          <w:t xml:space="preserve"> solution</w:t>
        </w:r>
        <w:r w:rsidR="00310D3E">
          <w:tab/>
          <w:t>16</w:t>
        </w:r>
      </w:hyperlink>
    </w:p>
    <w:p w14:paraId="5E255FEB" w14:textId="77777777" w:rsidR="004678AB" w:rsidRDefault="00EA41CB">
      <w:pPr>
        <w:pStyle w:val="TOC2"/>
        <w:tabs>
          <w:tab w:val="right" w:leader="dot" w:pos="9396"/>
        </w:tabs>
      </w:pPr>
      <w:hyperlink w:anchor="_Toc75356928" w:history="1">
        <w:r w:rsidR="00310D3E">
          <w:rPr>
            <w:rStyle w:val="Hyperlink"/>
          </w:rPr>
          <w:t>1.7 Methodologies</w:t>
        </w:r>
        <w:r w:rsidR="00310D3E">
          <w:tab/>
          <w:t>17</w:t>
        </w:r>
      </w:hyperlink>
    </w:p>
    <w:p w14:paraId="5ADDA13F" w14:textId="77777777" w:rsidR="004678AB" w:rsidRDefault="00EA41CB">
      <w:pPr>
        <w:pStyle w:val="TOC3"/>
        <w:tabs>
          <w:tab w:val="right" w:leader="dot" w:pos="9396"/>
        </w:tabs>
      </w:pPr>
      <w:hyperlink w:anchor="_Toc75356929" w:history="1">
        <w:r w:rsidR="00310D3E">
          <w:rPr>
            <w:rStyle w:val="Hyperlink"/>
          </w:rPr>
          <w:t>1.8.1Waterfall Approach</w:t>
        </w:r>
        <w:r w:rsidR="00310D3E">
          <w:tab/>
          <w:t>17</w:t>
        </w:r>
      </w:hyperlink>
    </w:p>
    <w:p w14:paraId="037FD6CA" w14:textId="77777777" w:rsidR="004678AB" w:rsidRDefault="00EA41CB">
      <w:pPr>
        <w:pStyle w:val="TOC2"/>
        <w:tabs>
          <w:tab w:val="right" w:leader="dot" w:pos="9396"/>
        </w:tabs>
      </w:pPr>
      <w:hyperlink w:anchor="_Toc75356930" w:history="1">
        <w:r w:rsidR="00310D3E">
          <w:rPr>
            <w:rStyle w:val="Hyperlink"/>
          </w:rPr>
          <w:t>1.8.2Scrum</w:t>
        </w:r>
        <w:r w:rsidR="00310D3E">
          <w:tab/>
          <w:t>18</w:t>
        </w:r>
      </w:hyperlink>
    </w:p>
    <w:p w14:paraId="5A5FC23F" w14:textId="77777777" w:rsidR="004678AB" w:rsidRDefault="00EA41CB">
      <w:pPr>
        <w:pStyle w:val="TOC2"/>
        <w:tabs>
          <w:tab w:val="right" w:leader="dot" w:pos="9396"/>
        </w:tabs>
      </w:pPr>
      <w:hyperlink w:anchor="_Toc75356931" w:history="1">
        <w:r w:rsidR="00310D3E">
          <w:rPr>
            <w:rStyle w:val="Hyperlink"/>
          </w:rPr>
          <w:t>1.9conclusion</w:t>
        </w:r>
        <w:r w:rsidR="00310D3E">
          <w:tab/>
          <w:t>20</w:t>
        </w:r>
      </w:hyperlink>
    </w:p>
    <w:p w14:paraId="26ABD3F0" w14:textId="77777777" w:rsidR="004678AB" w:rsidRDefault="00EA41CB">
      <w:pPr>
        <w:pStyle w:val="TOC1"/>
        <w:tabs>
          <w:tab w:val="right" w:leader="dot" w:pos="9396"/>
        </w:tabs>
      </w:pPr>
      <w:hyperlink w:anchor="_Toc75356932" w:history="1">
        <w:r w:rsidR="00310D3E">
          <w:rPr>
            <w:rStyle w:val="Hyperlink"/>
          </w:rPr>
          <w:t>Chapter 2 : Specification and Conception</w:t>
        </w:r>
        <w:r w:rsidR="00310D3E">
          <w:tab/>
          <w:t>21</w:t>
        </w:r>
      </w:hyperlink>
    </w:p>
    <w:p w14:paraId="28EE6AFE" w14:textId="77777777" w:rsidR="004678AB" w:rsidRDefault="00EA41CB">
      <w:pPr>
        <w:pStyle w:val="TOC2"/>
        <w:tabs>
          <w:tab w:val="right" w:leader="dot" w:pos="9396"/>
        </w:tabs>
      </w:pPr>
      <w:hyperlink w:anchor="_Toc75356933" w:history="1">
        <w:r w:rsidR="00310D3E">
          <w:rPr>
            <w:rStyle w:val="Hyperlink"/>
          </w:rPr>
          <w:t>2.1Introduction</w:t>
        </w:r>
        <w:r w:rsidR="00310D3E">
          <w:tab/>
          <w:t>21</w:t>
        </w:r>
      </w:hyperlink>
    </w:p>
    <w:p w14:paraId="5D8B4CB7" w14:textId="77777777" w:rsidR="004678AB" w:rsidRDefault="00EA41CB">
      <w:pPr>
        <w:pStyle w:val="TOC2"/>
        <w:tabs>
          <w:tab w:val="right" w:leader="dot" w:pos="9396"/>
        </w:tabs>
      </w:pPr>
      <w:hyperlink w:anchor="_Toc75356934" w:history="1">
        <w:r w:rsidR="00310D3E">
          <w:rPr>
            <w:rStyle w:val="Hyperlink"/>
          </w:rPr>
          <w:t>2.2Functional requirements</w:t>
        </w:r>
        <w:r w:rsidR="00310D3E">
          <w:tab/>
          <w:t>21</w:t>
        </w:r>
      </w:hyperlink>
    </w:p>
    <w:p w14:paraId="440AFC65" w14:textId="77777777" w:rsidR="004678AB" w:rsidRDefault="00EA41CB">
      <w:pPr>
        <w:pStyle w:val="TOC2"/>
        <w:tabs>
          <w:tab w:val="right" w:leader="dot" w:pos="9396"/>
        </w:tabs>
      </w:pPr>
      <w:hyperlink w:anchor="_Toc75356935" w:history="1">
        <w:r w:rsidR="00310D3E">
          <w:rPr>
            <w:rStyle w:val="Hyperlink"/>
          </w:rPr>
          <w:t>2.3Non-Functional requirements</w:t>
        </w:r>
        <w:r w:rsidR="00310D3E">
          <w:tab/>
          <w:t>22</w:t>
        </w:r>
      </w:hyperlink>
    </w:p>
    <w:p w14:paraId="74818874" w14:textId="77777777" w:rsidR="004678AB" w:rsidRDefault="00EA41CB">
      <w:pPr>
        <w:pStyle w:val="TOC2"/>
        <w:tabs>
          <w:tab w:val="right" w:leader="dot" w:pos="9396"/>
        </w:tabs>
      </w:pPr>
      <w:hyperlink w:anchor="_Toc75356936" w:history="1">
        <w:r w:rsidR="00310D3E">
          <w:rPr>
            <w:rStyle w:val="Hyperlink"/>
          </w:rPr>
          <w:t>2.5 Identification of Actors</w:t>
        </w:r>
        <w:r w:rsidR="00310D3E">
          <w:tab/>
          <w:t>23</w:t>
        </w:r>
      </w:hyperlink>
    </w:p>
    <w:p w14:paraId="285CBB36" w14:textId="77777777" w:rsidR="004678AB" w:rsidRDefault="00EA41CB">
      <w:pPr>
        <w:pStyle w:val="TOC2"/>
        <w:tabs>
          <w:tab w:val="right" w:leader="dot" w:pos="9396"/>
        </w:tabs>
      </w:pPr>
      <w:hyperlink w:anchor="_Toc75356937" w:history="1">
        <w:r w:rsidR="00310D3E">
          <w:rPr>
            <w:rStyle w:val="Hyperlink"/>
          </w:rPr>
          <w:t>2.4 Use-case diagrams</w:t>
        </w:r>
        <w:r w:rsidR="00310D3E">
          <w:tab/>
          <w:t>23</w:t>
        </w:r>
      </w:hyperlink>
    </w:p>
    <w:p w14:paraId="0886BDD8" w14:textId="77777777" w:rsidR="004678AB" w:rsidRDefault="00EA41CB">
      <w:pPr>
        <w:pStyle w:val="TOC3"/>
        <w:tabs>
          <w:tab w:val="right" w:leader="dot" w:pos="9396"/>
        </w:tabs>
      </w:pPr>
      <w:hyperlink w:anchor="_Toc75356938" w:history="1">
        <w:r w:rsidR="00310D3E">
          <w:rPr>
            <w:rStyle w:val="Hyperlink"/>
          </w:rPr>
          <w:t>2.4.1Global use-case diagram:</w:t>
        </w:r>
        <w:r w:rsidR="00310D3E">
          <w:tab/>
          <w:t>24</w:t>
        </w:r>
      </w:hyperlink>
    </w:p>
    <w:p w14:paraId="342DB5ED" w14:textId="77777777" w:rsidR="004678AB" w:rsidRDefault="00EA41CB">
      <w:pPr>
        <w:pStyle w:val="TOC3"/>
        <w:tabs>
          <w:tab w:val="right" w:leader="dot" w:pos="9396"/>
        </w:tabs>
      </w:pPr>
      <w:hyperlink w:anchor="_Toc75356939" w:history="1">
        <w:r w:rsidR="00310D3E">
          <w:rPr>
            <w:rStyle w:val="Hyperlink"/>
          </w:rPr>
          <w:t>2.4.2Authentication use-case diagram:</w:t>
        </w:r>
        <w:r w:rsidR="00310D3E">
          <w:tab/>
          <w:t>25</w:t>
        </w:r>
      </w:hyperlink>
    </w:p>
    <w:p w14:paraId="58A91040" w14:textId="77777777" w:rsidR="004678AB" w:rsidRDefault="00EA41CB">
      <w:pPr>
        <w:pStyle w:val="TOC3"/>
        <w:tabs>
          <w:tab w:val="right" w:leader="dot" w:pos="9396"/>
        </w:tabs>
      </w:pPr>
      <w:hyperlink w:anchor="_Toc75356940" w:history="1">
        <w:r w:rsidR="00310D3E">
          <w:rPr>
            <w:rStyle w:val="Hyperlink"/>
          </w:rPr>
          <w:t>2.4.3Workout Management use-case diagram</w:t>
        </w:r>
        <w:r w:rsidR="00310D3E">
          <w:tab/>
          <w:t>26</w:t>
        </w:r>
      </w:hyperlink>
    </w:p>
    <w:p w14:paraId="68E14834" w14:textId="77777777" w:rsidR="004678AB" w:rsidRDefault="00EA41CB">
      <w:pPr>
        <w:pStyle w:val="TOC3"/>
        <w:tabs>
          <w:tab w:val="right" w:leader="dot" w:pos="9396"/>
        </w:tabs>
      </w:pPr>
      <w:hyperlink w:anchor="_Toc75356941" w:history="1">
        <w:r w:rsidR="00310D3E">
          <w:rPr>
            <w:rStyle w:val="Hyperlink"/>
          </w:rPr>
          <w:t>2.4.4Chat Management use case Diagram</w:t>
        </w:r>
        <w:r w:rsidR="00310D3E">
          <w:tab/>
          <w:t>29</w:t>
        </w:r>
      </w:hyperlink>
    </w:p>
    <w:p w14:paraId="259BF4BE" w14:textId="77777777" w:rsidR="004678AB" w:rsidRDefault="00EA41CB">
      <w:pPr>
        <w:pStyle w:val="TOC2"/>
        <w:tabs>
          <w:tab w:val="right" w:leader="dot" w:pos="9396"/>
        </w:tabs>
      </w:pPr>
      <w:hyperlink w:anchor="_Toc75356942" w:history="1">
        <w:r w:rsidR="00310D3E">
          <w:rPr>
            <w:rStyle w:val="Hyperlink"/>
          </w:rPr>
          <w:t>Conclusion</w:t>
        </w:r>
        <w:r w:rsidR="00310D3E">
          <w:tab/>
          <w:t>32</w:t>
        </w:r>
      </w:hyperlink>
    </w:p>
    <w:p w14:paraId="6B08EE8B" w14:textId="77777777" w:rsidR="004678AB" w:rsidRDefault="00EA41CB">
      <w:pPr>
        <w:pStyle w:val="TOC1"/>
        <w:tabs>
          <w:tab w:val="right" w:leader="dot" w:pos="9396"/>
        </w:tabs>
      </w:pPr>
      <w:hyperlink w:anchor="_Toc75356943" w:history="1">
        <w:r w:rsidR="00310D3E">
          <w:rPr>
            <w:rStyle w:val="Hyperlink"/>
          </w:rPr>
          <w:t>Chapter 3 :Design and Architecture</w:t>
        </w:r>
        <w:r w:rsidR="00310D3E">
          <w:tab/>
          <w:t>33</w:t>
        </w:r>
      </w:hyperlink>
    </w:p>
    <w:p w14:paraId="50B43C50" w14:textId="77777777" w:rsidR="004678AB" w:rsidRDefault="00EA41CB">
      <w:pPr>
        <w:pStyle w:val="TOC2"/>
        <w:tabs>
          <w:tab w:val="right" w:leader="dot" w:pos="9396"/>
        </w:tabs>
      </w:pPr>
      <w:hyperlink w:anchor="_Toc75356944" w:history="1">
        <w:r w:rsidR="00310D3E">
          <w:rPr>
            <w:rStyle w:val="Hyperlink"/>
          </w:rPr>
          <w:t>3.1 Introduction</w:t>
        </w:r>
        <w:r w:rsidR="00310D3E">
          <w:tab/>
          <w:t>33</w:t>
        </w:r>
      </w:hyperlink>
    </w:p>
    <w:p w14:paraId="2D7A9F9B" w14:textId="77777777" w:rsidR="004678AB" w:rsidRDefault="00EA41CB">
      <w:pPr>
        <w:pStyle w:val="TOC2"/>
        <w:tabs>
          <w:tab w:val="right" w:leader="dot" w:pos="9396"/>
        </w:tabs>
      </w:pPr>
      <w:hyperlink w:anchor="_Toc75356945" w:history="1">
        <w:r w:rsidR="00310D3E">
          <w:rPr>
            <w:rStyle w:val="Hyperlink"/>
          </w:rPr>
          <w:t>3.2 Design Pattern</w:t>
        </w:r>
        <w:r w:rsidR="00310D3E">
          <w:tab/>
          <w:t>33</w:t>
        </w:r>
      </w:hyperlink>
    </w:p>
    <w:p w14:paraId="5449CF47" w14:textId="77777777" w:rsidR="004678AB" w:rsidRDefault="00EA41CB">
      <w:pPr>
        <w:pStyle w:val="TOC3"/>
        <w:tabs>
          <w:tab w:val="right" w:leader="dot" w:pos="9396"/>
        </w:tabs>
      </w:pPr>
      <w:hyperlink w:anchor="_Toc75356946" w:history="1">
        <w:r w:rsidR="00310D3E">
          <w:rPr>
            <w:rStyle w:val="Hyperlink"/>
          </w:rPr>
          <w:t>3.2.1 MVC MERN Stack</w:t>
        </w:r>
        <w:r w:rsidR="00310D3E">
          <w:tab/>
          <w:t>33</w:t>
        </w:r>
      </w:hyperlink>
    </w:p>
    <w:p w14:paraId="2EA1CC0F" w14:textId="77777777" w:rsidR="004678AB" w:rsidRDefault="00EA41CB">
      <w:pPr>
        <w:pStyle w:val="TOC3"/>
        <w:tabs>
          <w:tab w:val="right" w:leader="dot" w:pos="9396"/>
        </w:tabs>
      </w:pPr>
      <w:hyperlink w:anchor="_Toc75356947" w:history="1">
        <w:r w:rsidR="00310D3E">
          <w:rPr>
            <w:rStyle w:val="Hyperlink"/>
          </w:rPr>
          <w:t>3.2.2 MVC Flow</w:t>
        </w:r>
        <w:r w:rsidR="00310D3E">
          <w:tab/>
          <w:t>35</w:t>
        </w:r>
      </w:hyperlink>
    </w:p>
    <w:p w14:paraId="101E1932" w14:textId="77777777" w:rsidR="004678AB" w:rsidRDefault="00EA41CB">
      <w:pPr>
        <w:pStyle w:val="TOC2"/>
        <w:tabs>
          <w:tab w:val="right" w:leader="dot" w:pos="9396"/>
        </w:tabs>
      </w:pPr>
      <w:hyperlink w:anchor="_Toc75356948" w:history="1">
        <w:r w:rsidR="00310D3E">
          <w:rPr>
            <w:rStyle w:val="Hyperlink"/>
          </w:rPr>
          <w:t>3.3Physical Architecture</w:t>
        </w:r>
        <w:r w:rsidR="00310D3E">
          <w:tab/>
          <w:t>36</w:t>
        </w:r>
      </w:hyperlink>
    </w:p>
    <w:p w14:paraId="6DB93A0D" w14:textId="77777777" w:rsidR="004678AB" w:rsidRDefault="00EA41CB">
      <w:pPr>
        <w:pStyle w:val="TOC2"/>
        <w:tabs>
          <w:tab w:val="right" w:leader="dot" w:pos="9396"/>
        </w:tabs>
      </w:pPr>
      <w:hyperlink w:anchor="_Toc75356949" w:history="1">
        <w:r w:rsidR="00310D3E">
          <w:rPr>
            <w:rStyle w:val="Hyperlink"/>
          </w:rPr>
          <w:t>3.4 Deployment Diagram</w:t>
        </w:r>
        <w:r w:rsidR="00310D3E">
          <w:tab/>
          <w:t>37</w:t>
        </w:r>
      </w:hyperlink>
    </w:p>
    <w:p w14:paraId="75F4E8F9" w14:textId="77777777" w:rsidR="004678AB" w:rsidRDefault="00EA41CB">
      <w:pPr>
        <w:pStyle w:val="TOC2"/>
        <w:tabs>
          <w:tab w:val="right" w:leader="dot" w:pos="9396"/>
        </w:tabs>
      </w:pPr>
      <w:hyperlink w:anchor="_Toc75356950" w:history="1">
        <w:r w:rsidR="00310D3E">
          <w:rPr>
            <w:rStyle w:val="Hyperlink"/>
          </w:rPr>
          <w:t>3.5 Logical Architecture</w:t>
        </w:r>
        <w:r w:rsidR="00310D3E">
          <w:tab/>
          <w:t>38</w:t>
        </w:r>
      </w:hyperlink>
    </w:p>
    <w:p w14:paraId="4F9A9A28" w14:textId="77777777" w:rsidR="004678AB" w:rsidRDefault="00EA41CB">
      <w:pPr>
        <w:pStyle w:val="TOC2"/>
        <w:tabs>
          <w:tab w:val="right" w:leader="dot" w:pos="9396"/>
        </w:tabs>
      </w:pPr>
      <w:hyperlink w:anchor="_Toc75356951" w:history="1">
        <w:r w:rsidR="00310D3E">
          <w:rPr>
            <w:rStyle w:val="Hyperlink"/>
          </w:rPr>
          <w:t>3.6 Sequence diagrams</w:t>
        </w:r>
        <w:r w:rsidR="00310D3E">
          <w:tab/>
          <w:t>40</w:t>
        </w:r>
      </w:hyperlink>
    </w:p>
    <w:p w14:paraId="7918DA8D" w14:textId="77777777" w:rsidR="004678AB" w:rsidRDefault="00EA41CB">
      <w:pPr>
        <w:pStyle w:val="TOC3"/>
        <w:tabs>
          <w:tab w:val="right" w:leader="dot" w:pos="9396"/>
        </w:tabs>
      </w:pPr>
      <w:hyperlink w:anchor="_Toc75356952" w:history="1">
        <w:r w:rsidR="00310D3E">
          <w:rPr>
            <w:rStyle w:val="Hyperlink"/>
            <w:shd w:val="clear" w:color="auto" w:fill="FFFFFF"/>
          </w:rPr>
          <w:t>3.5.1 Authentication Sequence Diagram</w:t>
        </w:r>
        <w:r w:rsidR="00310D3E">
          <w:tab/>
          <w:t>41</w:t>
        </w:r>
      </w:hyperlink>
    </w:p>
    <w:p w14:paraId="49855440" w14:textId="77777777" w:rsidR="004678AB" w:rsidRDefault="00EA41CB">
      <w:pPr>
        <w:pStyle w:val="TOC3"/>
        <w:tabs>
          <w:tab w:val="right" w:leader="dot" w:pos="9396"/>
        </w:tabs>
      </w:pPr>
      <w:hyperlink w:anchor="_Toc75356953" w:history="1">
        <w:r w:rsidR="00310D3E">
          <w:rPr>
            <w:rStyle w:val="Hyperlink"/>
            <w:shd w:val="clear" w:color="auto" w:fill="FFFFFF"/>
          </w:rPr>
          <w:t>3.5.1 User Management Sequence Diagram</w:t>
        </w:r>
        <w:r w:rsidR="00310D3E">
          <w:tab/>
          <w:t>41</w:t>
        </w:r>
      </w:hyperlink>
    </w:p>
    <w:p w14:paraId="1AFDED00" w14:textId="77777777" w:rsidR="004678AB" w:rsidRDefault="00EA41CB">
      <w:pPr>
        <w:pStyle w:val="TOC3"/>
        <w:tabs>
          <w:tab w:val="right" w:leader="dot" w:pos="9396"/>
        </w:tabs>
      </w:pPr>
      <w:hyperlink w:anchor="_Toc75356954" w:history="1">
        <w:r w:rsidR="00310D3E">
          <w:rPr>
            <w:rStyle w:val="Hyperlink"/>
            <w:shd w:val="clear" w:color="auto" w:fill="FFFFFF"/>
          </w:rPr>
          <w:t>3.5.1 New Chat Sequence Diagram</w:t>
        </w:r>
        <w:r w:rsidR="00310D3E">
          <w:tab/>
          <w:t>43</w:t>
        </w:r>
      </w:hyperlink>
    </w:p>
    <w:p w14:paraId="1A79D2FF" w14:textId="77777777" w:rsidR="004678AB" w:rsidRDefault="00EA41CB">
      <w:pPr>
        <w:pStyle w:val="TOC2"/>
        <w:tabs>
          <w:tab w:val="right" w:leader="dot" w:pos="9396"/>
        </w:tabs>
      </w:pPr>
      <w:hyperlink w:anchor="_Toc75356955" w:history="1">
        <w:r w:rsidR="00310D3E">
          <w:rPr>
            <w:rStyle w:val="Hyperlink"/>
          </w:rPr>
          <w:t>3.6 General Class Diagram</w:t>
        </w:r>
        <w:r w:rsidR="00310D3E">
          <w:tab/>
          <w:t>43</w:t>
        </w:r>
      </w:hyperlink>
    </w:p>
    <w:p w14:paraId="4EA04ABD" w14:textId="77777777" w:rsidR="004678AB" w:rsidRDefault="00EA41CB">
      <w:pPr>
        <w:pStyle w:val="TOC2"/>
        <w:tabs>
          <w:tab w:val="right" w:leader="dot" w:pos="9396"/>
        </w:tabs>
      </w:pPr>
      <w:hyperlink w:anchor="_Toc75356956" w:history="1">
        <w:r w:rsidR="00310D3E">
          <w:rPr>
            <w:rStyle w:val="Hyperlink"/>
          </w:rPr>
          <w:t>3.7 Gantt Diagram</w:t>
        </w:r>
        <w:r w:rsidR="00310D3E">
          <w:tab/>
          <w:t>44</w:t>
        </w:r>
      </w:hyperlink>
    </w:p>
    <w:p w14:paraId="76602726" w14:textId="77777777" w:rsidR="004678AB" w:rsidRDefault="00EA41CB">
      <w:pPr>
        <w:pStyle w:val="TOC2"/>
        <w:tabs>
          <w:tab w:val="right" w:leader="dot" w:pos="9396"/>
        </w:tabs>
      </w:pPr>
      <w:hyperlink w:anchor="_Toc75356957" w:history="1">
        <w:r w:rsidR="00310D3E">
          <w:rPr>
            <w:rStyle w:val="Hyperlink"/>
          </w:rPr>
          <w:t>3.8 Conclusion</w:t>
        </w:r>
        <w:r w:rsidR="00310D3E">
          <w:tab/>
          <w:t>45</w:t>
        </w:r>
      </w:hyperlink>
    </w:p>
    <w:p w14:paraId="61CACB9F" w14:textId="77777777" w:rsidR="004678AB" w:rsidRDefault="00EA41CB">
      <w:pPr>
        <w:pStyle w:val="TOC1"/>
        <w:tabs>
          <w:tab w:val="right" w:leader="dot" w:pos="9396"/>
        </w:tabs>
      </w:pPr>
      <w:hyperlink w:anchor="_Toc75356958" w:history="1">
        <w:r w:rsidR="00310D3E">
          <w:rPr>
            <w:rStyle w:val="Hyperlink"/>
          </w:rPr>
          <w:t>Chapter 4 : Realization</w:t>
        </w:r>
        <w:r w:rsidR="00310D3E">
          <w:tab/>
          <w:t>46</w:t>
        </w:r>
      </w:hyperlink>
    </w:p>
    <w:p w14:paraId="3BF2857A" w14:textId="77777777" w:rsidR="004678AB" w:rsidRDefault="00EA41CB">
      <w:pPr>
        <w:pStyle w:val="TOC2"/>
        <w:tabs>
          <w:tab w:val="right" w:leader="dot" w:pos="9396"/>
        </w:tabs>
      </w:pPr>
      <w:hyperlink w:anchor="_Toc75356959" w:history="1">
        <w:r w:rsidR="00310D3E">
          <w:rPr>
            <w:rStyle w:val="Hyperlink"/>
          </w:rPr>
          <w:t>4.1Introduction</w:t>
        </w:r>
        <w:r w:rsidR="00310D3E">
          <w:tab/>
          <w:t>46</w:t>
        </w:r>
      </w:hyperlink>
    </w:p>
    <w:p w14:paraId="61F776AE" w14:textId="77777777" w:rsidR="004678AB" w:rsidRDefault="00EA41CB">
      <w:pPr>
        <w:pStyle w:val="TOC2"/>
        <w:tabs>
          <w:tab w:val="right" w:leader="dot" w:pos="9396"/>
        </w:tabs>
      </w:pPr>
      <w:hyperlink w:anchor="_Toc75356960" w:history="1">
        <w:r w:rsidR="00310D3E">
          <w:rPr>
            <w:rStyle w:val="Hyperlink"/>
          </w:rPr>
          <w:t>4.2 Working environment and tools</w:t>
        </w:r>
        <w:r w:rsidR="00310D3E">
          <w:tab/>
          <w:t>46</w:t>
        </w:r>
      </w:hyperlink>
    </w:p>
    <w:p w14:paraId="6D90D77C" w14:textId="77777777" w:rsidR="004678AB" w:rsidRDefault="00EA41CB">
      <w:pPr>
        <w:pStyle w:val="TOC3"/>
        <w:tabs>
          <w:tab w:val="right" w:leader="dot" w:pos="9396"/>
        </w:tabs>
      </w:pPr>
      <w:hyperlink w:anchor="_Toc75356961" w:history="1">
        <w:r w:rsidR="00310D3E">
          <w:rPr>
            <w:rStyle w:val="Hyperlink"/>
          </w:rPr>
          <w:t>4.2.1 Material Environment</w:t>
        </w:r>
        <w:r w:rsidR="00310D3E">
          <w:tab/>
          <w:t>46</w:t>
        </w:r>
      </w:hyperlink>
    </w:p>
    <w:p w14:paraId="68A7ADED" w14:textId="77777777" w:rsidR="004678AB" w:rsidRDefault="00EA41CB">
      <w:pPr>
        <w:pStyle w:val="TOC3"/>
        <w:tabs>
          <w:tab w:val="right" w:leader="dot" w:pos="9396"/>
        </w:tabs>
      </w:pPr>
      <w:hyperlink w:anchor="_Toc75356962" w:history="1">
        <w:r w:rsidR="00310D3E">
          <w:rPr>
            <w:rStyle w:val="Hyperlink"/>
          </w:rPr>
          <w:t>4.2.2 Software Environment</w:t>
        </w:r>
        <w:r w:rsidR="00310D3E">
          <w:tab/>
          <w:t>47</w:t>
        </w:r>
      </w:hyperlink>
    </w:p>
    <w:p w14:paraId="03C83CEF" w14:textId="77777777" w:rsidR="004678AB" w:rsidRDefault="00EA41CB">
      <w:pPr>
        <w:pStyle w:val="TOC2"/>
        <w:tabs>
          <w:tab w:val="right" w:leader="dot" w:pos="9396"/>
        </w:tabs>
      </w:pPr>
      <w:hyperlink w:anchor="_Toc75356963" w:history="1">
        <w:r w:rsidR="00310D3E">
          <w:rPr>
            <w:rStyle w:val="Hyperlink"/>
          </w:rPr>
          <w:t>4.3 Implementation</w:t>
        </w:r>
        <w:r w:rsidR="00310D3E">
          <w:tab/>
          <w:t>53</w:t>
        </w:r>
      </w:hyperlink>
    </w:p>
    <w:p w14:paraId="33D65C84" w14:textId="77777777" w:rsidR="004678AB" w:rsidRDefault="00EA41CB">
      <w:pPr>
        <w:pStyle w:val="TOC3"/>
        <w:tabs>
          <w:tab w:val="right" w:leader="dot" w:pos="9396"/>
        </w:tabs>
      </w:pPr>
      <w:hyperlink w:anchor="_Toc75356964" w:history="1">
        <w:r w:rsidR="00310D3E">
          <w:rPr>
            <w:rStyle w:val="Hyperlink"/>
          </w:rPr>
          <w:t>4.3.1 Home Interface</w:t>
        </w:r>
        <w:r w:rsidR="00310D3E">
          <w:tab/>
          <w:t>53</w:t>
        </w:r>
      </w:hyperlink>
    </w:p>
    <w:p w14:paraId="41A7F691" w14:textId="77777777" w:rsidR="004678AB" w:rsidRDefault="00EA41CB">
      <w:pPr>
        <w:pStyle w:val="TOC3"/>
        <w:tabs>
          <w:tab w:val="right" w:leader="dot" w:pos="9396"/>
        </w:tabs>
      </w:pPr>
      <w:hyperlink w:anchor="_Toc75356965" w:history="1">
        <w:r w:rsidR="00310D3E">
          <w:rPr>
            <w:rStyle w:val="Hyperlink"/>
          </w:rPr>
          <w:t>4.3.2 Registration interface</w:t>
        </w:r>
        <w:r w:rsidR="00310D3E">
          <w:tab/>
          <w:t>54</w:t>
        </w:r>
      </w:hyperlink>
    </w:p>
    <w:p w14:paraId="63AADE82" w14:textId="77777777" w:rsidR="004678AB" w:rsidRDefault="00EA41CB">
      <w:pPr>
        <w:pStyle w:val="TOC3"/>
        <w:tabs>
          <w:tab w:val="right" w:leader="dot" w:pos="9396"/>
        </w:tabs>
      </w:pPr>
      <w:hyperlink w:anchor="_Toc75356966" w:history="1">
        <w:r w:rsidR="00310D3E">
          <w:rPr>
            <w:rStyle w:val="Hyperlink"/>
          </w:rPr>
          <w:t>4.3.3 Login Interface</w:t>
        </w:r>
        <w:r w:rsidR="00310D3E">
          <w:tab/>
          <w:t>55</w:t>
        </w:r>
      </w:hyperlink>
    </w:p>
    <w:p w14:paraId="2D270628" w14:textId="77777777" w:rsidR="004678AB" w:rsidRDefault="00EA41CB">
      <w:pPr>
        <w:pStyle w:val="TOC3"/>
        <w:tabs>
          <w:tab w:val="right" w:leader="dot" w:pos="9396"/>
        </w:tabs>
      </w:pPr>
      <w:hyperlink w:anchor="_Toc75356967" w:history="1">
        <w:r w:rsidR="00310D3E">
          <w:rPr>
            <w:rStyle w:val="Hyperlink"/>
          </w:rPr>
          <w:t>4.3.4 Admin Dashboard interface</w:t>
        </w:r>
        <w:r w:rsidR="00310D3E">
          <w:tab/>
          <w:t>56</w:t>
        </w:r>
      </w:hyperlink>
    </w:p>
    <w:p w14:paraId="4D23F9B5" w14:textId="77777777" w:rsidR="004678AB" w:rsidRDefault="00EA41CB">
      <w:pPr>
        <w:pStyle w:val="TOC3"/>
        <w:tabs>
          <w:tab w:val="right" w:leader="dot" w:pos="9396"/>
        </w:tabs>
      </w:pPr>
      <w:hyperlink w:anchor="_Toc75356968" w:history="1">
        <w:r w:rsidR="00310D3E">
          <w:rPr>
            <w:rStyle w:val="Hyperlink"/>
          </w:rPr>
          <w:t>4.3.5 Create workout interface</w:t>
        </w:r>
        <w:r w:rsidR="00310D3E">
          <w:tab/>
          <w:t>57</w:t>
        </w:r>
      </w:hyperlink>
    </w:p>
    <w:p w14:paraId="782F7209" w14:textId="77777777" w:rsidR="004678AB" w:rsidRDefault="00EA41CB">
      <w:pPr>
        <w:pStyle w:val="TOC3"/>
        <w:tabs>
          <w:tab w:val="right" w:leader="dot" w:pos="9396"/>
        </w:tabs>
      </w:pPr>
      <w:hyperlink w:anchor="_Toc75356969" w:history="1">
        <w:r w:rsidR="00310D3E">
          <w:rPr>
            <w:rStyle w:val="Hyperlink"/>
          </w:rPr>
          <w:t>4.3.6 Manage Workout Interface</w:t>
        </w:r>
        <w:r w:rsidR="00310D3E">
          <w:tab/>
          <w:t>59</w:t>
        </w:r>
      </w:hyperlink>
    </w:p>
    <w:p w14:paraId="4F36C8F1" w14:textId="77777777" w:rsidR="004678AB" w:rsidRDefault="00EA41CB">
      <w:pPr>
        <w:pStyle w:val="TOC3"/>
        <w:tabs>
          <w:tab w:val="right" w:leader="dot" w:pos="9396"/>
        </w:tabs>
      </w:pPr>
      <w:hyperlink w:anchor="_Toc75356970" w:history="1">
        <w:r w:rsidR="00310D3E">
          <w:rPr>
            <w:rStyle w:val="Hyperlink"/>
          </w:rPr>
          <w:t>4.3.7 Manage Workout Interface</w:t>
        </w:r>
        <w:r w:rsidR="00310D3E">
          <w:tab/>
          <w:t>59</w:t>
        </w:r>
      </w:hyperlink>
    </w:p>
    <w:p w14:paraId="03C7A131" w14:textId="77777777" w:rsidR="004678AB" w:rsidRDefault="00EA41CB">
      <w:pPr>
        <w:pStyle w:val="TOC3"/>
        <w:tabs>
          <w:tab w:val="right" w:leader="dot" w:pos="9396"/>
        </w:tabs>
      </w:pPr>
      <w:hyperlink w:anchor="_Toc75356971" w:history="1">
        <w:r w:rsidR="00310D3E">
          <w:rPr>
            <w:rStyle w:val="Hyperlink"/>
          </w:rPr>
          <w:t>4.3.8 Chat Interface</w:t>
        </w:r>
        <w:r w:rsidR="00310D3E">
          <w:tab/>
          <w:t>60</w:t>
        </w:r>
      </w:hyperlink>
    </w:p>
    <w:p w14:paraId="1C7F8DE6" w14:textId="77777777" w:rsidR="004678AB" w:rsidRDefault="00EA41CB">
      <w:pPr>
        <w:pStyle w:val="TOC3"/>
        <w:tabs>
          <w:tab w:val="right" w:leader="dot" w:pos="9396"/>
        </w:tabs>
      </w:pPr>
      <w:hyperlink w:anchor="_Toc75356972" w:history="1">
        <w:r w:rsidR="00310D3E">
          <w:rPr>
            <w:rStyle w:val="Hyperlink"/>
          </w:rPr>
          <w:t>4.3.8 Create Group Chat Interface</w:t>
        </w:r>
        <w:r w:rsidR="00310D3E">
          <w:tab/>
          <w:t>60</w:t>
        </w:r>
      </w:hyperlink>
    </w:p>
    <w:p w14:paraId="647373C3" w14:textId="77777777" w:rsidR="004678AB" w:rsidRDefault="00EA41CB">
      <w:pPr>
        <w:pStyle w:val="TOC3"/>
        <w:tabs>
          <w:tab w:val="right" w:leader="dot" w:pos="9396"/>
        </w:tabs>
      </w:pPr>
      <w:hyperlink w:anchor="_Toc75356973" w:history="1">
        <w:r w:rsidR="00310D3E">
          <w:rPr>
            <w:rStyle w:val="Hyperlink"/>
          </w:rPr>
          <w:t>4.3.8 Leaderboard Interface</w:t>
        </w:r>
        <w:r w:rsidR="00310D3E">
          <w:tab/>
          <w:t>61</w:t>
        </w:r>
      </w:hyperlink>
    </w:p>
    <w:p w14:paraId="3C2CFD6C" w14:textId="77777777" w:rsidR="004678AB" w:rsidRDefault="00EA41CB">
      <w:pPr>
        <w:pStyle w:val="TOC3"/>
        <w:tabs>
          <w:tab w:val="right" w:leader="dot" w:pos="9396"/>
        </w:tabs>
      </w:pPr>
      <w:hyperlink w:anchor="_Toc75356974" w:history="1">
        <w:r w:rsidR="00310D3E">
          <w:rPr>
            <w:rStyle w:val="Hyperlink"/>
          </w:rPr>
          <w:t>4.3.9 Profile Interface</w:t>
        </w:r>
        <w:r w:rsidR="00310D3E">
          <w:tab/>
          <w:t>62</w:t>
        </w:r>
      </w:hyperlink>
    </w:p>
    <w:p w14:paraId="2502DC32" w14:textId="77777777" w:rsidR="004678AB" w:rsidRDefault="00EA41CB">
      <w:pPr>
        <w:pStyle w:val="TOC2"/>
        <w:tabs>
          <w:tab w:val="right" w:leader="dot" w:pos="9396"/>
        </w:tabs>
      </w:pPr>
      <w:hyperlink w:anchor="_Toc75356975" w:history="1">
        <w:r w:rsidR="00310D3E">
          <w:rPr>
            <w:rStyle w:val="Hyperlink"/>
          </w:rPr>
          <w:t>Conclusion</w:t>
        </w:r>
        <w:r w:rsidR="00310D3E">
          <w:tab/>
          <w:t>62</w:t>
        </w:r>
      </w:hyperlink>
    </w:p>
    <w:p w14:paraId="79C63A56" w14:textId="77777777" w:rsidR="004678AB" w:rsidRDefault="00EA41CB">
      <w:pPr>
        <w:pStyle w:val="TOC2"/>
        <w:tabs>
          <w:tab w:val="right" w:leader="dot" w:pos="9396"/>
        </w:tabs>
      </w:pPr>
      <w:hyperlink w:anchor="_Toc75356976" w:history="1">
        <w:r w:rsidR="00310D3E">
          <w:rPr>
            <w:rStyle w:val="Hyperlink"/>
          </w:rPr>
          <w:t>General conclusion and perspectives</w:t>
        </w:r>
        <w:r w:rsidR="00310D3E">
          <w:tab/>
          <w:t>63</w:t>
        </w:r>
      </w:hyperlink>
    </w:p>
    <w:p w14:paraId="44B8DCB8" w14:textId="77777777" w:rsidR="004678AB" w:rsidRDefault="00EA41CB">
      <w:pPr>
        <w:pStyle w:val="TOC2"/>
        <w:tabs>
          <w:tab w:val="right" w:leader="dot" w:pos="9396"/>
        </w:tabs>
      </w:pPr>
      <w:hyperlink w:anchor="_Toc75356977" w:history="1">
        <w:r w:rsidR="00310D3E">
          <w:rPr>
            <w:rStyle w:val="Hyperlink"/>
          </w:rPr>
          <w:t>Webography</w:t>
        </w:r>
        <w:r w:rsidR="00310D3E">
          <w:tab/>
          <w:t>64</w:t>
        </w:r>
      </w:hyperlink>
    </w:p>
    <w:p w14:paraId="02F852D8" w14:textId="77777777" w:rsidR="004678AB" w:rsidRDefault="00310D3E">
      <w:r>
        <w:fldChar w:fldCharType="end"/>
      </w:r>
    </w:p>
    <w:p w14:paraId="0B8ECD56" w14:textId="77777777" w:rsidR="004678AB" w:rsidRDefault="004678AB">
      <w:pPr>
        <w:pageBreakBefore/>
        <w:suppressAutoHyphens w:val="0"/>
        <w:rPr>
          <w:lang w:bidi="ar-TN"/>
        </w:rPr>
      </w:pP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4C939C1A" w14:textId="77777777" w:rsidR="004678AB" w:rsidRDefault="00310D3E">
      <w:pPr>
        <w:suppressAutoHyphens w:val="0"/>
        <w:rPr>
          <w:rFonts w:ascii="Bahnschrift" w:hAnsi="Bahnschrift"/>
          <w:sz w:val="32"/>
          <w:szCs w:val="32"/>
          <w:lang w:bidi="ar-TN"/>
        </w:rPr>
      </w:pPr>
      <w:r>
        <w:rPr>
          <w:rFonts w:ascii="Bahnschrift" w:hAnsi="Bahnschrift"/>
          <w:sz w:val="32"/>
          <w:szCs w:val="32"/>
          <w:lang w:bidi="ar-TN"/>
        </w:rPr>
        <w:t>List of figures</w:t>
      </w:r>
    </w:p>
    <w:p w14:paraId="55D86DDE" w14:textId="77777777" w:rsidR="004678AB" w:rsidRDefault="004678AB">
      <w:pPr>
        <w:suppressAutoHyphens w:val="0"/>
      </w:pPr>
    </w:p>
    <w:p w14:paraId="6AFBCCB1" w14:textId="77777777" w:rsidR="004678AB" w:rsidRPr="005F1F42" w:rsidRDefault="00EA41CB">
      <w:pPr>
        <w:pStyle w:val="TableofFigures"/>
        <w:tabs>
          <w:tab w:val="right" w:leader="dot" w:pos="9396"/>
        </w:tabs>
      </w:pPr>
      <w:hyperlink w:anchor="_Toc7535325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1.1 Fitness Blender Home Page</w:t>
        </w:r>
        <w:r w:rsidR="00310D3E" w:rsidRPr="005F1F42">
          <w:tab/>
          <w:t>8</w:t>
        </w:r>
      </w:hyperlink>
    </w:p>
    <w:p w14:paraId="58E8837B" w14:textId="77777777" w:rsidR="004678AB" w:rsidRPr="005F1F42" w:rsidRDefault="00EA41CB">
      <w:pPr>
        <w:pStyle w:val="TableofFigures"/>
        <w:tabs>
          <w:tab w:val="right" w:leader="dot" w:pos="9396"/>
        </w:tabs>
      </w:pPr>
      <w:hyperlink w:anchor="_Toc7535325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1.2Fitness Blender video page</w:t>
        </w:r>
        <w:r w:rsidR="00310D3E" w:rsidRPr="005F1F42">
          <w:tab/>
          <w:t>8</w:t>
        </w:r>
      </w:hyperlink>
    </w:p>
    <w:p w14:paraId="6B08F626" w14:textId="77777777" w:rsidR="004678AB" w:rsidRPr="005F1F42" w:rsidRDefault="00EA41CB">
      <w:pPr>
        <w:pStyle w:val="TableofFigures"/>
        <w:tabs>
          <w:tab w:val="right" w:leader="dot" w:pos="9396"/>
        </w:tabs>
      </w:pPr>
      <w:hyperlink w:anchor="_Toc75353258"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w:t>
        </w:r>
        <w:proofErr w:type="gramStart"/>
        <w:r w:rsidR="00310D3E" w:rsidRPr="005F1F42">
          <w:rPr>
            <w:rStyle w:val="Hyperlink"/>
            <w:color w:val="auto"/>
          </w:rPr>
          <w:t>3:Bodybuilding</w:t>
        </w:r>
        <w:proofErr w:type="gramEnd"/>
        <w:r w:rsidR="00310D3E" w:rsidRPr="005F1F42">
          <w:rPr>
            <w:rStyle w:val="Hyperlink"/>
            <w:color w:val="auto"/>
          </w:rPr>
          <w:t xml:space="preserve"> home page</w:t>
        </w:r>
        <w:r w:rsidR="00310D3E" w:rsidRPr="005F1F42">
          <w:tab/>
          <w:t>10</w:t>
        </w:r>
      </w:hyperlink>
    </w:p>
    <w:p w14:paraId="51D8024B" w14:textId="77777777" w:rsidR="004678AB" w:rsidRPr="005F1F42" w:rsidRDefault="00EA41CB">
      <w:pPr>
        <w:pStyle w:val="TableofFigures"/>
        <w:tabs>
          <w:tab w:val="right" w:leader="dot" w:pos="9396"/>
        </w:tabs>
      </w:pPr>
      <w:hyperlink w:anchor="_Toc75353259"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w:t>
        </w:r>
        <w:proofErr w:type="gramStart"/>
        <w:r w:rsidR="00310D3E" w:rsidRPr="005F1F42">
          <w:rPr>
            <w:rStyle w:val="Hyperlink"/>
            <w:color w:val="auto"/>
          </w:rPr>
          <w:t>4:Bodybuilding</w:t>
        </w:r>
        <w:proofErr w:type="gramEnd"/>
        <w:r w:rsidR="00310D3E" w:rsidRPr="005F1F42">
          <w:rPr>
            <w:rStyle w:val="Hyperlink"/>
            <w:color w:val="auto"/>
          </w:rPr>
          <w:t xml:space="preserve"> Body Fit page</w:t>
        </w:r>
        <w:r w:rsidR="00310D3E" w:rsidRPr="005F1F42">
          <w:tab/>
          <w:t>10</w:t>
        </w:r>
      </w:hyperlink>
    </w:p>
    <w:p w14:paraId="66DCE610" w14:textId="77777777" w:rsidR="004678AB" w:rsidRPr="005F1F42" w:rsidRDefault="00EA41CB">
      <w:pPr>
        <w:pStyle w:val="TableofFigures"/>
        <w:tabs>
          <w:tab w:val="right" w:leader="dot" w:pos="9396"/>
        </w:tabs>
      </w:pPr>
      <w:hyperlink w:anchor="_Toc75353260"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 xml:space="preserve">1.5: </w:t>
        </w:r>
        <w:proofErr w:type="spellStart"/>
        <w:r w:rsidR="00310D3E" w:rsidRPr="005F1F42">
          <w:rPr>
            <w:rStyle w:val="Hyperlink"/>
            <w:color w:val="auto"/>
          </w:rPr>
          <w:t>weeksixpack</w:t>
        </w:r>
        <w:proofErr w:type="spellEnd"/>
        <w:r w:rsidR="00310D3E" w:rsidRPr="005F1F42">
          <w:rPr>
            <w:rStyle w:val="Hyperlink"/>
            <w:color w:val="auto"/>
          </w:rPr>
          <w:t xml:space="preserve"> Home Page</w:t>
        </w:r>
        <w:r w:rsidR="00310D3E" w:rsidRPr="005F1F42">
          <w:tab/>
          <w:t>12</w:t>
        </w:r>
      </w:hyperlink>
    </w:p>
    <w:p w14:paraId="4372E674" w14:textId="77777777" w:rsidR="004678AB" w:rsidRPr="005F1F42" w:rsidRDefault="00EA41CB">
      <w:pPr>
        <w:pStyle w:val="TableofFigures"/>
        <w:tabs>
          <w:tab w:val="right" w:leader="dot" w:pos="9396"/>
        </w:tabs>
      </w:pPr>
      <w:hyperlink w:anchor="_Toc75353261"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w:t>
        </w:r>
        <w:proofErr w:type="gramStart"/>
        <w:r w:rsidR="00310D3E" w:rsidRPr="005F1F42">
          <w:rPr>
            <w:rStyle w:val="Hyperlink"/>
            <w:color w:val="auto"/>
          </w:rPr>
          <w:t>6:sixweeksixpac</w:t>
        </w:r>
        <w:proofErr w:type="gramEnd"/>
        <w:r w:rsidR="00310D3E" w:rsidRPr="005F1F42">
          <w:rPr>
            <w:rStyle w:val="Hyperlink"/>
            <w:color w:val="auto"/>
          </w:rPr>
          <w:t xml:space="preserve"> Home Page</w:t>
        </w:r>
        <w:r w:rsidR="00310D3E" w:rsidRPr="005F1F42">
          <w:tab/>
          <w:t>12</w:t>
        </w:r>
      </w:hyperlink>
    </w:p>
    <w:p w14:paraId="29FFC689" w14:textId="77777777" w:rsidR="004678AB" w:rsidRPr="005F1F42" w:rsidRDefault="00EA41CB">
      <w:pPr>
        <w:pStyle w:val="TableofFigures"/>
        <w:tabs>
          <w:tab w:val="right" w:leader="dot" w:pos="9396"/>
        </w:tabs>
      </w:pPr>
      <w:hyperlink w:anchor="_Toc75353262"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1.7: Waterfall methodology diagram</w:t>
        </w:r>
        <w:r w:rsidR="00310D3E" w:rsidRPr="005F1F42">
          <w:tab/>
          <w:t>16</w:t>
        </w:r>
      </w:hyperlink>
    </w:p>
    <w:p w14:paraId="547039CE" w14:textId="77777777" w:rsidR="004678AB" w:rsidRPr="005F1F42" w:rsidRDefault="00EA41CB">
      <w:pPr>
        <w:pStyle w:val="TableofFigures"/>
        <w:tabs>
          <w:tab w:val="right" w:leader="dot" w:pos="9396"/>
        </w:tabs>
      </w:pPr>
      <w:hyperlink w:anchor="_Toc75353263"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1.8: Scrum Process Diagram</w:t>
        </w:r>
        <w:r w:rsidR="00310D3E" w:rsidRPr="005F1F42">
          <w:tab/>
          <w:t>17</w:t>
        </w:r>
      </w:hyperlink>
    </w:p>
    <w:p w14:paraId="70666AFA" w14:textId="77777777" w:rsidR="004678AB" w:rsidRPr="005F1F42" w:rsidRDefault="00EA41CB">
      <w:pPr>
        <w:pStyle w:val="TableofFigures"/>
        <w:tabs>
          <w:tab w:val="right" w:leader="dot" w:pos="9396"/>
        </w:tabs>
      </w:pPr>
      <w:hyperlink w:anchor="_Toc75353264"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2.</w:t>
        </w:r>
        <w:proofErr w:type="gramStart"/>
        <w:r w:rsidR="00310D3E" w:rsidRPr="005F1F42">
          <w:rPr>
            <w:rStyle w:val="Hyperlink"/>
            <w:color w:val="auto"/>
          </w:rPr>
          <w:t>1:General</w:t>
        </w:r>
        <w:proofErr w:type="gramEnd"/>
        <w:r w:rsidR="00310D3E" w:rsidRPr="005F1F42">
          <w:rPr>
            <w:rStyle w:val="Hyperlink"/>
            <w:color w:val="auto"/>
          </w:rPr>
          <w:t xml:space="preserve"> use case diagram</w:t>
        </w:r>
        <w:r w:rsidR="00310D3E" w:rsidRPr="005F1F42">
          <w:tab/>
          <w:t>22</w:t>
        </w:r>
      </w:hyperlink>
    </w:p>
    <w:p w14:paraId="2422DC2D" w14:textId="77777777" w:rsidR="004678AB" w:rsidRPr="005F1F42" w:rsidRDefault="00EA41CB">
      <w:pPr>
        <w:pStyle w:val="TableofFigures"/>
        <w:tabs>
          <w:tab w:val="right" w:leader="dot" w:pos="9396"/>
        </w:tabs>
      </w:pPr>
      <w:hyperlink w:anchor="_Toc75353265"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2.</w:t>
        </w:r>
        <w:proofErr w:type="gramStart"/>
        <w:r w:rsidR="00310D3E" w:rsidRPr="005F1F42">
          <w:rPr>
            <w:rStyle w:val="Hyperlink"/>
            <w:color w:val="auto"/>
          </w:rPr>
          <w:t>2:Authentication</w:t>
        </w:r>
        <w:proofErr w:type="gramEnd"/>
        <w:r w:rsidR="00310D3E" w:rsidRPr="005F1F42">
          <w:rPr>
            <w:rStyle w:val="Hyperlink"/>
            <w:color w:val="auto"/>
          </w:rPr>
          <w:t xml:space="preserve"> use case diagram</w:t>
        </w:r>
        <w:r w:rsidR="00310D3E" w:rsidRPr="005F1F42">
          <w:tab/>
          <w:t>23</w:t>
        </w:r>
      </w:hyperlink>
    </w:p>
    <w:p w14:paraId="68657ECA" w14:textId="77777777" w:rsidR="004678AB" w:rsidRPr="005F1F42" w:rsidRDefault="00EA41CB">
      <w:pPr>
        <w:pStyle w:val="TableofFigures"/>
        <w:tabs>
          <w:tab w:val="right" w:leader="dot" w:pos="9396"/>
        </w:tabs>
      </w:pPr>
      <w:hyperlink w:anchor="_Toc7535326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2.</w:t>
        </w:r>
        <w:proofErr w:type="gramStart"/>
        <w:r w:rsidR="00310D3E" w:rsidRPr="005F1F42">
          <w:rPr>
            <w:rStyle w:val="Hyperlink"/>
            <w:color w:val="auto"/>
          </w:rPr>
          <w:t>3:Workout</w:t>
        </w:r>
        <w:proofErr w:type="gramEnd"/>
        <w:r w:rsidR="00310D3E" w:rsidRPr="005F1F42">
          <w:rPr>
            <w:rStyle w:val="Hyperlink"/>
            <w:color w:val="auto"/>
          </w:rPr>
          <w:t xml:space="preserve"> Management Use-Case Diagram</w:t>
        </w:r>
        <w:r w:rsidR="00310D3E" w:rsidRPr="005F1F42">
          <w:tab/>
          <w:t>25</w:t>
        </w:r>
      </w:hyperlink>
    </w:p>
    <w:p w14:paraId="18BE006C" w14:textId="77777777" w:rsidR="004678AB" w:rsidRPr="005F1F42" w:rsidRDefault="00EA41CB">
      <w:pPr>
        <w:pStyle w:val="TableofFigures"/>
        <w:tabs>
          <w:tab w:val="right" w:leader="dot" w:pos="9396"/>
        </w:tabs>
      </w:pPr>
      <w:hyperlink w:anchor="_Toc7535326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2.</w:t>
        </w:r>
        <w:proofErr w:type="gramStart"/>
        <w:r w:rsidR="00310D3E" w:rsidRPr="005F1F42">
          <w:rPr>
            <w:rStyle w:val="Hyperlink"/>
            <w:color w:val="auto"/>
          </w:rPr>
          <w:t>4:Chats</w:t>
        </w:r>
        <w:proofErr w:type="gramEnd"/>
        <w:r w:rsidR="00310D3E" w:rsidRPr="005F1F42">
          <w:rPr>
            <w:rStyle w:val="Hyperlink"/>
            <w:color w:val="auto"/>
          </w:rPr>
          <w:t xml:space="preserve"> Management Use Case Diagram</w:t>
        </w:r>
        <w:r w:rsidR="00310D3E" w:rsidRPr="005F1F42">
          <w:tab/>
          <w:t>28</w:t>
        </w:r>
      </w:hyperlink>
    </w:p>
    <w:p w14:paraId="4C22FE6F" w14:textId="77777777" w:rsidR="004678AB" w:rsidRPr="005F1F42" w:rsidRDefault="00EA41CB">
      <w:pPr>
        <w:pStyle w:val="TableofFigures"/>
        <w:tabs>
          <w:tab w:val="left" w:pos="2548"/>
          <w:tab w:val="right" w:leader="dot" w:pos="9396"/>
        </w:tabs>
      </w:pPr>
      <w:hyperlink w:anchor="_Toc75353268"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1:The</w:t>
        </w:r>
        <w:proofErr w:type="gramEnd"/>
        <w:r w:rsidR="00310D3E" w:rsidRPr="005F1F42">
          <w:rPr>
            <w:rStyle w:val="Hyperlink"/>
            <w:color w:val="auto"/>
          </w:rPr>
          <w:t xml:space="preserve"> Controller  </w:t>
        </w:r>
        <w:r w:rsidR="00310D3E" w:rsidRPr="005F1F42">
          <w:tab/>
        </w:r>
        <w:r w:rsidR="00310D3E" w:rsidRPr="005F1F42">
          <w:rPr>
            <w:rStyle w:val="Hyperlink"/>
            <w:color w:val="auto"/>
          </w:rPr>
          <w:t xml:space="preserve">   Figure </w:t>
        </w:r>
        <w:r w:rsidR="00310D3E" w:rsidRPr="005F1F42">
          <w:rPr>
            <w:rStyle w:val="Hyperlink"/>
            <w:color w:val="auto"/>
            <w:cs/>
          </w:rPr>
          <w:t>‎</w:t>
        </w:r>
        <w:r w:rsidR="00310D3E" w:rsidRPr="005F1F42">
          <w:rPr>
            <w:rStyle w:val="Hyperlink"/>
            <w:color w:val="auto"/>
          </w:rPr>
          <w:t>3.2:The View</w:t>
        </w:r>
        <w:r w:rsidR="00310D3E" w:rsidRPr="005F1F42">
          <w:tab/>
          <w:t>33</w:t>
        </w:r>
      </w:hyperlink>
    </w:p>
    <w:p w14:paraId="7587C1EF" w14:textId="77777777" w:rsidR="004678AB" w:rsidRPr="005F1F42" w:rsidRDefault="00EA41CB">
      <w:pPr>
        <w:pStyle w:val="TableofFigures"/>
        <w:tabs>
          <w:tab w:val="right" w:leader="dot" w:pos="9396"/>
        </w:tabs>
      </w:pPr>
      <w:hyperlink r:id="rId10" w:anchor="_Toc75353269"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3:The</w:t>
        </w:r>
        <w:proofErr w:type="gramEnd"/>
        <w:r w:rsidR="00310D3E" w:rsidRPr="005F1F42">
          <w:rPr>
            <w:rStyle w:val="Hyperlink"/>
            <w:color w:val="auto"/>
          </w:rPr>
          <w:t xml:space="preserve"> model</w:t>
        </w:r>
        <w:r w:rsidR="00310D3E" w:rsidRPr="005F1F42">
          <w:tab/>
          <w:t>34</w:t>
        </w:r>
      </w:hyperlink>
    </w:p>
    <w:p w14:paraId="7427F751" w14:textId="77777777" w:rsidR="004678AB" w:rsidRPr="005F1F42" w:rsidRDefault="00EA41CB">
      <w:pPr>
        <w:pStyle w:val="TableofFigures"/>
        <w:tabs>
          <w:tab w:val="right" w:leader="dot" w:pos="9396"/>
        </w:tabs>
      </w:pPr>
      <w:hyperlink w:anchor="_Toc75353270"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4:MVC</w:t>
        </w:r>
        <w:proofErr w:type="gramEnd"/>
        <w:r w:rsidR="00310D3E" w:rsidRPr="005F1F42">
          <w:rPr>
            <w:rStyle w:val="Hyperlink"/>
            <w:color w:val="auto"/>
          </w:rPr>
          <w:t xml:space="preserve"> flow</w:t>
        </w:r>
        <w:r w:rsidR="00310D3E" w:rsidRPr="005F1F42">
          <w:tab/>
          <w:t>34</w:t>
        </w:r>
      </w:hyperlink>
    </w:p>
    <w:p w14:paraId="3C47C441" w14:textId="77777777" w:rsidR="004678AB" w:rsidRPr="005F1F42" w:rsidRDefault="00EA41CB">
      <w:pPr>
        <w:pStyle w:val="TableofFigures"/>
        <w:tabs>
          <w:tab w:val="right" w:leader="dot" w:pos="9396"/>
        </w:tabs>
      </w:pPr>
      <w:hyperlink w:anchor="_Toc75353271"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5:Physical</w:t>
        </w:r>
        <w:proofErr w:type="gramEnd"/>
        <w:r w:rsidR="00310D3E" w:rsidRPr="005F1F42">
          <w:rPr>
            <w:rStyle w:val="Hyperlink"/>
            <w:color w:val="auto"/>
          </w:rPr>
          <w:t xml:space="preserve"> Architecture</w:t>
        </w:r>
        <w:r w:rsidR="00310D3E" w:rsidRPr="005F1F42">
          <w:tab/>
          <w:t>35</w:t>
        </w:r>
      </w:hyperlink>
    </w:p>
    <w:p w14:paraId="2840C5C2" w14:textId="77777777" w:rsidR="004678AB" w:rsidRPr="005F1F42" w:rsidRDefault="00EA41CB">
      <w:pPr>
        <w:pStyle w:val="TableofFigures"/>
        <w:tabs>
          <w:tab w:val="right" w:leader="dot" w:pos="9396"/>
        </w:tabs>
      </w:pPr>
      <w:hyperlink w:anchor="_Toc75353272"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6:Deployment</w:t>
        </w:r>
        <w:proofErr w:type="gramEnd"/>
        <w:r w:rsidR="00310D3E" w:rsidRPr="005F1F42">
          <w:rPr>
            <w:rStyle w:val="Hyperlink"/>
            <w:color w:val="auto"/>
          </w:rPr>
          <w:t xml:space="preserve"> Diagram</w:t>
        </w:r>
        <w:r w:rsidR="00310D3E" w:rsidRPr="005F1F42">
          <w:tab/>
          <w:t>36</w:t>
        </w:r>
      </w:hyperlink>
    </w:p>
    <w:p w14:paraId="57EF7CA4" w14:textId="77777777" w:rsidR="004678AB" w:rsidRPr="005F1F42" w:rsidRDefault="00EA41CB">
      <w:pPr>
        <w:pStyle w:val="TableofFigures"/>
        <w:tabs>
          <w:tab w:val="right" w:leader="dot" w:pos="9396"/>
        </w:tabs>
      </w:pPr>
      <w:hyperlink w:anchor="_Toc75353273"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7:Logical</w:t>
        </w:r>
        <w:proofErr w:type="gramEnd"/>
        <w:r w:rsidR="00310D3E" w:rsidRPr="005F1F42">
          <w:rPr>
            <w:rStyle w:val="Hyperlink"/>
            <w:color w:val="auto"/>
          </w:rPr>
          <w:t xml:space="preserve"> Architecture Diagram</w:t>
        </w:r>
        <w:r w:rsidR="00310D3E" w:rsidRPr="005F1F42">
          <w:tab/>
          <w:t>37</w:t>
        </w:r>
      </w:hyperlink>
    </w:p>
    <w:p w14:paraId="198D7F44" w14:textId="77777777" w:rsidR="004678AB" w:rsidRPr="005F1F42" w:rsidRDefault="00EA41CB">
      <w:pPr>
        <w:pStyle w:val="TableofFigures"/>
        <w:tabs>
          <w:tab w:val="right" w:leader="dot" w:pos="9396"/>
        </w:tabs>
      </w:pPr>
      <w:hyperlink w:anchor="_Toc75353274"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8:BackEnd</w:t>
        </w:r>
        <w:proofErr w:type="gramEnd"/>
        <w:r w:rsidR="00310D3E" w:rsidRPr="005F1F42">
          <w:rPr>
            <w:rStyle w:val="Hyperlink"/>
            <w:color w:val="auto"/>
          </w:rPr>
          <w:t xml:space="preserve"> diagram</w:t>
        </w:r>
        <w:r w:rsidR="00310D3E" w:rsidRPr="005F1F42">
          <w:tab/>
          <w:t>38</w:t>
        </w:r>
      </w:hyperlink>
    </w:p>
    <w:p w14:paraId="64580574" w14:textId="77777777" w:rsidR="004678AB" w:rsidRPr="005F1F42" w:rsidRDefault="00EA41CB">
      <w:pPr>
        <w:pStyle w:val="TableofFigures"/>
        <w:tabs>
          <w:tab w:val="right" w:leader="dot" w:pos="9396"/>
        </w:tabs>
      </w:pPr>
      <w:hyperlink w:anchor="_Toc75353275"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9:Redux</w:t>
        </w:r>
        <w:proofErr w:type="gramEnd"/>
        <w:r w:rsidR="00310D3E" w:rsidRPr="005F1F42">
          <w:rPr>
            <w:rStyle w:val="Hyperlink"/>
            <w:color w:val="auto"/>
          </w:rPr>
          <w:t xml:space="preserve"> diagram</w:t>
        </w:r>
        <w:r w:rsidR="00310D3E" w:rsidRPr="005F1F42">
          <w:tab/>
          <w:t>39</w:t>
        </w:r>
      </w:hyperlink>
    </w:p>
    <w:p w14:paraId="1FD6245C" w14:textId="77777777" w:rsidR="004678AB" w:rsidRPr="005F1F42" w:rsidRDefault="00EA41CB">
      <w:pPr>
        <w:pStyle w:val="TableofFigures"/>
        <w:tabs>
          <w:tab w:val="right" w:leader="dot" w:pos="9396"/>
        </w:tabs>
      </w:pPr>
      <w:hyperlink w:anchor="_Toc7535327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10:Authentication</w:t>
        </w:r>
        <w:proofErr w:type="gramEnd"/>
        <w:r w:rsidR="00310D3E" w:rsidRPr="005F1F42">
          <w:rPr>
            <w:rStyle w:val="Hyperlink"/>
            <w:color w:val="auto"/>
          </w:rPr>
          <w:t xml:space="preserve"> Sequence Diagram</w:t>
        </w:r>
        <w:r w:rsidR="00310D3E" w:rsidRPr="005F1F42">
          <w:tab/>
          <w:t>40</w:t>
        </w:r>
      </w:hyperlink>
    </w:p>
    <w:p w14:paraId="753DA281" w14:textId="77777777" w:rsidR="004678AB" w:rsidRPr="005F1F42" w:rsidRDefault="00EA41CB">
      <w:pPr>
        <w:pStyle w:val="TableofFigures"/>
        <w:tabs>
          <w:tab w:val="right" w:leader="dot" w:pos="9396"/>
        </w:tabs>
      </w:pPr>
      <w:hyperlink w:anchor="_Toc7535327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11:User</w:t>
        </w:r>
        <w:proofErr w:type="gramEnd"/>
        <w:r w:rsidR="00310D3E" w:rsidRPr="005F1F42">
          <w:rPr>
            <w:rStyle w:val="Hyperlink"/>
            <w:color w:val="auto"/>
          </w:rPr>
          <w:t xml:space="preserve"> Management Sequence Diagram</w:t>
        </w:r>
        <w:r w:rsidR="00310D3E" w:rsidRPr="005F1F42">
          <w:tab/>
          <w:t>41</w:t>
        </w:r>
      </w:hyperlink>
    </w:p>
    <w:p w14:paraId="58901AD5" w14:textId="77777777" w:rsidR="004678AB" w:rsidRPr="005F1F42" w:rsidRDefault="00EA41CB">
      <w:pPr>
        <w:pStyle w:val="TableofFigures"/>
        <w:tabs>
          <w:tab w:val="right" w:leader="dot" w:pos="9396"/>
        </w:tabs>
      </w:pPr>
      <w:hyperlink w:anchor="_Toc75353278"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12:Create</w:t>
        </w:r>
        <w:proofErr w:type="gramEnd"/>
        <w:r w:rsidR="00310D3E" w:rsidRPr="005F1F42">
          <w:rPr>
            <w:rStyle w:val="Hyperlink"/>
            <w:color w:val="auto"/>
          </w:rPr>
          <w:t xml:space="preserve"> New Conversation Sequence Diagram</w:t>
        </w:r>
        <w:r w:rsidR="00310D3E" w:rsidRPr="005F1F42">
          <w:tab/>
          <w:t>42</w:t>
        </w:r>
      </w:hyperlink>
    </w:p>
    <w:p w14:paraId="2B6253D8" w14:textId="77777777" w:rsidR="004678AB" w:rsidRPr="005F1F42" w:rsidRDefault="00EA41CB">
      <w:pPr>
        <w:pStyle w:val="TableofFigures"/>
        <w:tabs>
          <w:tab w:val="right" w:leader="dot" w:pos="9396"/>
        </w:tabs>
      </w:pPr>
      <w:hyperlink w:anchor="_Toc75353279" w:history="1">
        <w:r w:rsidR="00310D3E" w:rsidRPr="005F1F42">
          <w:rPr>
            <w:rStyle w:val="Hyperlink"/>
            <w:color w:val="auto"/>
          </w:rPr>
          <w:t xml:space="preserve">Figure </w:t>
        </w:r>
        <w:r w:rsidR="00310D3E" w:rsidRPr="005F1F42">
          <w:rPr>
            <w:rStyle w:val="Hyperlink"/>
            <w:color w:val="auto"/>
            <w:cs/>
          </w:rPr>
          <w:t>‎</w:t>
        </w:r>
        <w:proofErr w:type="gramStart"/>
        <w:r w:rsidR="00310D3E" w:rsidRPr="005F1F42">
          <w:rPr>
            <w:rStyle w:val="Hyperlink"/>
            <w:color w:val="auto"/>
          </w:rPr>
          <w:t>3.13::</w:t>
        </w:r>
        <w:proofErr w:type="gramEnd"/>
        <w:r w:rsidR="00310D3E" w:rsidRPr="005F1F42">
          <w:rPr>
            <w:rStyle w:val="Hyperlink"/>
            <w:color w:val="auto"/>
          </w:rPr>
          <w:t xml:space="preserve"> General Class Diagram</w:t>
        </w:r>
        <w:r w:rsidR="00310D3E" w:rsidRPr="005F1F42">
          <w:tab/>
          <w:t>43</w:t>
        </w:r>
      </w:hyperlink>
    </w:p>
    <w:p w14:paraId="76373F9C" w14:textId="77777777" w:rsidR="004678AB" w:rsidRPr="005F1F42" w:rsidRDefault="00EA41CB">
      <w:pPr>
        <w:pStyle w:val="TableofFigures"/>
        <w:tabs>
          <w:tab w:val="right" w:leader="dot" w:pos="9396"/>
        </w:tabs>
      </w:pPr>
      <w:hyperlink w:anchor="_Toc75353280"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3.</w:t>
        </w:r>
        <w:proofErr w:type="gramStart"/>
        <w:r w:rsidR="00310D3E" w:rsidRPr="005F1F42">
          <w:rPr>
            <w:rStyle w:val="Hyperlink"/>
            <w:color w:val="auto"/>
          </w:rPr>
          <w:t>14:Gantt</w:t>
        </w:r>
        <w:proofErr w:type="gramEnd"/>
        <w:r w:rsidR="00310D3E" w:rsidRPr="005F1F42">
          <w:rPr>
            <w:rStyle w:val="Hyperlink"/>
            <w:color w:val="auto"/>
          </w:rPr>
          <w:t xml:space="preserve"> Diagram</w:t>
        </w:r>
        <w:r w:rsidR="00310D3E" w:rsidRPr="005F1F42">
          <w:tab/>
          <w:t>44</w:t>
        </w:r>
      </w:hyperlink>
    </w:p>
    <w:p w14:paraId="40904214" w14:textId="77777777" w:rsidR="004678AB" w:rsidRPr="005F1F42" w:rsidRDefault="00EA41CB">
      <w:pPr>
        <w:pStyle w:val="TableofFigures"/>
        <w:tabs>
          <w:tab w:val="right" w:leader="dot" w:pos="9396"/>
        </w:tabs>
      </w:pPr>
      <w:hyperlink w:anchor="_Toc75353281"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1:Computer</w:t>
        </w:r>
        <w:proofErr w:type="gramEnd"/>
        <w:r w:rsidR="00310D3E" w:rsidRPr="005F1F42">
          <w:rPr>
            <w:rStyle w:val="Hyperlink"/>
            <w:color w:val="auto"/>
          </w:rPr>
          <w:t xml:space="preserve"> characteristics</w:t>
        </w:r>
        <w:r w:rsidR="00310D3E" w:rsidRPr="005F1F42">
          <w:tab/>
          <w:t>46</w:t>
        </w:r>
      </w:hyperlink>
    </w:p>
    <w:p w14:paraId="7943BD39" w14:textId="77777777" w:rsidR="004678AB" w:rsidRPr="005F1F42" w:rsidRDefault="00EA41CB">
      <w:pPr>
        <w:pStyle w:val="TableofFigures"/>
        <w:tabs>
          <w:tab w:val="right" w:leader="dot" w:pos="9396"/>
        </w:tabs>
      </w:pPr>
      <w:hyperlink w:anchor="_Toc75353282"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2:ReactJS</w:t>
        </w:r>
        <w:proofErr w:type="gramEnd"/>
        <w:r w:rsidR="00310D3E" w:rsidRPr="005F1F42">
          <w:rPr>
            <w:rStyle w:val="Hyperlink"/>
            <w:color w:val="auto"/>
          </w:rPr>
          <w:t xml:space="preserve"> logo</w:t>
        </w:r>
        <w:r w:rsidR="00310D3E" w:rsidRPr="005F1F42">
          <w:tab/>
          <w:t>47</w:t>
        </w:r>
      </w:hyperlink>
    </w:p>
    <w:p w14:paraId="36BF2A3F" w14:textId="77777777" w:rsidR="004678AB" w:rsidRPr="005F1F42" w:rsidRDefault="00EA41CB">
      <w:pPr>
        <w:pStyle w:val="TableofFigures"/>
        <w:tabs>
          <w:tab w:val="right" w:leader="dot" w:pos="9396"/>
        </w:tabs>
      </w:pPr>
      <w:hyperlink w:anchor="_Toc75353283"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3:Redux</w:t>
        </w:r>
        <w:proofErr w:type="gramEnd"/>
        <w:r w:rsidR="00310D3E" w:rsidRPr="005F1F42">
          <w:rPr>
            <w:rStyle w:val="Hyperlink"/>
            <w:color w:val="auto"/>
          </w:rPr>
          <w:t xml:space="preserve"> Logo</w:t>
        </w:r>
        <w:r w:rsidR="00310D3E" w:rsidRPr="005F1F42">
          <w:tab/>
          <w:t>47</w:t>
        </w:r>
      </w:hyperlink>
    </w:p>
    <w:p w14:paraId="5EC47426" w14:textId="77777777" w:rsidR="004678AB" w:rsidRPr="005F1F42" w:rsidRDefault="00EA41CB">
      <w:pPr>
        <w:pStyle w:val="TableofFigures"/>
        <w:tabs>
          <w:tab w:val="right" w:leader="dot" w:pos="9396"/>
        </w:tabs>
      </w:pPr>
      <w:hyperlink w:anchor="_Toc75353284"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4:Bootstrap</w:t>
        </w:r>
        <w:proofErr w:type="gramEnd"/>
        <w:r w:rsidR="00310D3E" w:rsidRPr="005F1F42">
          <w:rPr>
            <w:rStyle w:val="Hyperlink"/>
            <w:color w:val="auto"/>
          </w:rPr>
          <w:t xml:space="preserve"> Logo</w:t>
        </w:r>
        <w:r w:rsidR="00310D3E" w:rsidRPr="005F1F42">
          <w:tab/>
          <w:t>47</w:t>
        </w:r>
      </w:hyperlink>
    </w:p>
    <w:p w14:paraId="31A8B7AA" w14:textId="77777777" w:rsidR="004678AB" w:rsidRPr="005F1F42" w:rsidRDefault="00EA41CB">
      <w:pPr>
        <w:pStyle w:val="TableofFigures"/>
        <w:tabs>
          <w:tab w:val="right" w:leader="dot" w:pos="9396"/>
        </w:tabs>
      </w:pPr>
      <w:hyperlink w:anchor="_Toc75353285"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5:Reactstrap</w:t>
        </w:r>
        <w:proofErr w:type="gramEnd"/>
        <w:r w:rsidR="00310D3E" w:rsidRPr="005F1F42">
          <w:rPr>
            <w:rStyle w:val="Hyperlink"/>
            <w:color w:val="auto"/>
          </w:rPr>
          <w:t xml:space="preserve"> Logo</w:t>
        </w:r>
        <w:r w:rsidR="00310D3E" w:rsidRPr="005F1F42">
          <w:tab/>
          <w:t>48</w:t>
        </w:r>
      </w:hyperlink>
    </w:p>
    <w:p w14:paraId="309AB0C7" w14:textId="77777777" w:rsidR="004678AB" w:rsidRPr="005F1F42" w:rsidRDefault="00EA41CB">
      <w:pPr>
        <w:pStyle w:val="TableofFigures"/>
        <w:tabs>
          <w:tab w:val="right" w:leader="dot" w:pos="9396"/>
        </w:tabs>
      </w:pPr>
      <w:hyperlink w:anchor="_Toc7535328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6:Node.js</w:t>
        </w:r>
        <w:proofErr w:type="gramEnd"/>
        <w:r w:rsidR="00310D3E" w:rsidRPr="005F1F42">
          <w:rPr>
            <w:rStyle w:val="Hyperlink"/>
            <w:color w:val="auto"/>
          </w:rPr>
          <w:t xml:space="preserve"> Logo</w:t>
        </w:r>
        <w:r w:rsidR="00310D3E" w:rsidRPr="005F1F42">
          <w:tab/>
          <w:t>48</w:t>
        </w:r>
      </w:hyperlink>
    </w:p>
    <w:p w14:paraId="397C88BA" w14:textId="77777777" w:rsidR="004678AB" w:rsidRPr="005F1F42" w:rsidRDefault="00EA41CB">
      <w:pPr>
        <w:pStyle w:val="TableofFigures"/>
        <w:tabs>
          <w:tab w:val="right" w:leader="dot" w:pos="9396"/>
        </w:tabs>
      </w:pPr>
      <w:hyperlink w:anchor="_Toc7535328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7:Express.js</w:t>
        </w:r>
        <w:proofErr w:type="gramEnd"/>
        <w:r w:rsidR="00310D3E" w:rsidRPr="005F1F42">
          <w:rPr>
            <w:rStyle w:val="Hyperlink"/>
            <w:color w:val="auto"/>
          </w:rPr>
          <w:t xml:space="preserve"> logo</w:t>
        </w:r>
        <w:r w:rsidR="00310D3E" w:rsidRPr="005F1F42">
          <w:tab/>
          <w:t>49</w:t>
        </w:r>
      </w:hyperlink>
    </w:p>
    <w:p w14:paraId="79961784" w14:textId="77777777" w:rsidR="004678AB" w:rsidRPr="005F1F42" w:rsidRDefault="00EA41CB">
      <w:pPr>
        <w:pStyle w:val="TableofFigures"/>
        <w:tabs>
          <w:tab w:val="right" w:leader="dot" w:pos="9396"/>
        </w:tabs>
      </w:pPr>
      <w:hyperlink w:anchor="_Toc75353288"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8:MongoDB</w:t>
        </w:r>
        <w:proofErr w:type="gramEnd"/>
        <w:r w:rsidR="00310D3E" w:rsidRPr="005F1F42">
          <w:rPr>
            <w:rStyle w:val="Hyperlink"/>
            <w:color w:val="auto"/>
          </w:rPr>
          <w:t xml:space="preserve"> logo</w:t>
        </w:r>
        <w:r w:rsidR="00310D3E" w:rsidRPr="005F1F42">
          <w:tab/>
          <w:t>49</w:t>
        </w:r>
      </w:hyperlink>
    </w:p>
    <w:p w14:paraId="0E111BE4" w14:textId="77777777" w:rsidR="004678AB" w:rsidRPr="005F1F42" w:rsidRDefault="00EA41CB">
      <w:pPr>
        <w:pStyle w:val="TableofFigures"/>
        <w:tabs>
          <w:tab w:val="right" w:leader="dot" w:pos="9396"/>
        </w:tabs>
      </w:pPr>
      <w:hyperlink w:anchor="_Toc75353289"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9:Socket.io</w:t>
        </w:r>
        <w:proofErr w:type="gramEnd"/>
        <w:r w:rsidR="00310D3E" w:rsidRPr="005F1F42">
          <w:rPr>
            <w:rStyle w:val="Hyperlink"/>
            <w:color w:val="auto"/>
          </w:rPr>
          <w:t xml:space="preserve"> Logo</w:t>
        </w:r>
        <w:r w:rsidR="00310D3E" w:rsidRPr="005F1F42">
          <w:tab/>
          <w:t>49</w:t>
        </w:r>
      </w:hyperlink>
    </w:p>
    <w:p w14:paraId="4167B3E6" w14:textId="77777777" w:rsidR="004678AB" w:rsidRPr="005F1F42" w:rsidRDefault="00EA41CB">
      <w:pPr>
        <w:pStyle w:val="TableofFigures"/>
        <w:tabs>
          <w:tab w:val="right" w:leader="dot" w:pos="9396"/>
        </w:tabs>
      </w:pPr>
      <w:hyperlink w:anchor="_Toc75353290"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10:Visual</w:t>
        </w:r>
        <w:proofErr w:type="gramEnd"/>
        <w:r w:rsidR="00310D3E" w:rsidRPr="005F1F42">
          <w:rPr>
            <w:rStyle w:val="Hyperlink"/>
            <w:color w:val="auto"/>
          </w:rPr>
          <w:t xml:space="preserve"> Studio Code Logo</w:t>
        </w:r>
        <w:r w:rsidR="00310D3E" w:rsidRPr="005F1F42">
          <w:tab/>
          <w:t>50</w:t>
        </w:r>
      </w:hyperlink>
    </w:p>
    <w:p w14:paraId="426D4FA1" w14:textId="77777777" w:rsidR="004678AB" w:rsidRPr="005F1F42" w:rsidRDefault="00EA41CB">
      <w:pPr>
        <w:pStyle w:val="TableofFigures"/>
        <w:tabs>
          <w:tab w:val="right" w:leader="dot" w:pos="9396"/>
        </w:tabs>
      </w:pPr>
      <w:hyperlink w:anchor="_Toc75353291"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11:StarUML</w:t>
        </w:r>
        <w:proofErr w:type="gramEnd"/>
        <w:r w:rsidR="00310D3E" w:rsidRPr="005F1F42">
          <w:rPr>
            <w:rStyle w:val="Hyperlink"/>
            <w:color w:val="auto"/>
          </w:rPr>
          <w:t xml:space="preserve"> Logo</w:t>
        </w:r>
        <w:r w:rsidR="00310D3E" w:rsidRPr="005F1F42">
          <w:tab/>
          <w:t>50</w:t>
        </w:r>
      </w:hyperlink>
    </w:p>
    <w:p w14:paraId="76949B7E" w14:textId="77777777" w:rsidR="004678AB" w:rsidRPr="005F1F42" w:rsidRDefault="00EA41CB">
      <w:pPr>
        <w:pStyle w:val="TableofFigures"/>
        <w:tabs>
          <w:tab w:val="right" w:leader="dot" w:pos="9396"/>
        </w:tabs>
      </w:pPr>
      <w:hyperlink w:anchor="_Toc75353292"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12:draw.io</w:t>
        </w:r>
        <w:proofErr w:type="gramEnd"/>
        <w:r w:rsidR="00310D3E" w:rsidRPr="005F1F42">
          <w:rPr>
            <w:rStyle w:val="Hyperlink"/>
            <w:color w:val="auto"/>
          </w:rPr>
          <w:t xml:space="preserve"> Logo</w:t>
        </w:r>
        <w:r w:rsidR="00310D3E" w:rsidRPr="005F1F42">
          <w:tab/>
          <w:t>51</w:t>
        </w:r>
      </w:hyperlink>
    </w:p>
    <w:p w14:paraId="3E1E1FF8" w14:textId="77777777" w:rsidR="004678AB" w:rsidRPr="005F1F42" w:rsidRDefault="00EA41CB">
      <w:pPr>
        <w:pStyle w:val="TableofFigures"/>
        <w:tabs>
          <w:tab w:val="right" w:leader="dot" w:pos="9396"/>
        </w:tabs>
      </w:pPr>
      <w:hyperlink w:anchor="_Toc75353293"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13:Git</w:t>
        </w:r>
        <w:proofErr w:type="gramEnd"/>
        <w:r w:rsidR="00310D3E" w:rsidRPr="005F1F42">
          <w:rPr>
            <w:rStyle w:val="Hyperlink"/>
            <w:color w:val="auto"/>
          </w:rPr>
          <w:t xml:space="preserve"> Logo</w:t>
        </w:r>
        <w:r w:rsidR="00310D3E" w:rsidRPr="005F1F42">
          <w:tab/>
          <w:t>51</w:t>
        </w:r>
      </w:hyperlink>
    </w:p>
    <w:p w14:paraId="24BD35DA" w14:textId="77777777" w:rsidR="004678AB" w:rsidRPr="005F1F42" w:rsidRDefault="00EA41CB">
      <w:pPr>
        <w:pStyle w:val="TableofFigures"/>
        <w:tabs>
          <w:tab w:val="right" w:leader="dot" w:pos="9396"/>
        </w:tabs>
      </w:pPr>
      <w:hyperlink w:anchor="_Toc75353294"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14:Postman</w:t>
        </w:r>
        <w:proofErr w:type="gramEnd"/>
        <w:r w:rsidR="00310D3E" w:rsidRPr="005F1F42">
          <w:rPr>
            <w:rStyle w:val="Hyperlink"/>
            <w:color w:val="auto"/>
          </w:rPr>
          <w:t xml:space="preserve"> Logo</w:t>
        </w:r>
        <w:r w:rsidR="00310D3E" w:rsidRPr="005F1F42">
          <w:tab/>
          <w:t>51</w:t>
        </w:r>
      </w:hyperlink>
    </w:p>
    <w:p w14:paraId="09C7ADFC" w14:textId="77777777" w:rsidR="004678AB" w:rsidRPr="005F1F42" w:rsidRDefault="00EA41CB">
      <w:pPr>
        <w:pStyle w:val="TableofFigures"/>
        <w:tabs>
          <w:tab w:val="right" w:leader="dot" w:pos="9396"/>
        </w:tabs>
      </w:pPr>
      <w:hyperlink w:anchor="_Toc75353295"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15:Microsoft</w:t>
        </w:r>
        <w:proofErr w:type="gramEnd"/>
        <w:r w:rsidR="00310D3E" w:rsidRPr="005F1F42">
          <w:rPr>
            <w:rStyle w:val="Hyperlink"/>
            <w:color w:val="auto"/>
          </w:rPr>
          <w:t xml:space="preserve"> Word Logo</w:t>
        </w:r>
        <w:r w:rsidR="00310D3E" w:rsidRPr="005F1F42">
          <w:tab/>
          <w:t>52</w:t>
        </w:r>
      </w:hyperlink>
    </w:p>
    <w:p w14:paraId="4C6A6274" w14:textId="77777777" w:rsidR="004678AB" w:rsidRPr="005F1F42" w:rsidRDefault="00EA41CB">
      <w:pPr>
        <w:pStyle w:val="TableofFigures"/>
        <w:tabs>
          <w:tab w:val="right" w:leader="dot" w:pos="9396"/>
        </w:tabs>
      </w:pPr>
      <w:hyperlink w:anchor="_Toc7535329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16:Home</w:t>
        </w:r>
        <w:proofErr w:type="gramEnd"/>
        <w:r w:rsidR="00310D3E" w:rsidRPr="005F1F42">
          <w:rPr>
            <w:rStyle w:val="Hyperlink"/>
            <w:color w:val="auto"/>
          </w:rPr>
          <w:t xml:space="preserve"> page</w:t>
        </w:r>
        <w:r w:rsidR="00310D3E" w:rsidRPr="005F1F42">
          <w:tab/>
          <w:t>53</w:t>
        </w:r>
      </w:hyperlink>
    </w:p>
    <w:p w14:paraId="284FE80A" w14:textId="77777777" w:rsidR="004678AB" w:rsidRPr="005F1F42" w:rsidRDefault="00EA41CB">
      <w:pPr>
        <w:pStyle w:val="TableofFigures"/>
        <w:tabs>
          <w:tab w:val="right" w:leader="dot" w:pos="9396"/>
        </w:tabs>
      </w:pPr>
      <w:hyperlink w:anchor="_Toc7535329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17:Registration</w:t>
        </w:r>
        <w:proofErr w:type="gramEnd"/>
        <w:r w:rsidR="00310D3E" w:rsidRPr="005F1F42">
          <w:rPr>
            <w:rStyle w:val="Hyperlink"/>
            <w:color w:val="auto"/>
          </w:rPr>
          <w:t xml:space="preserve"> Interface</w:t>
        </w:r>
        <w:r w:rsidR="00310D3E" w:rsidRPr="005F1F42">
          <w:tab/>
          <w:t>54</w:t>
        </w:r>
      </w:hyperlink>
    </w:p>
    <w:p w14:paraId="1C8590B1" w14:textId="77777777" w:rsidR="004678AB" w:rsidRPr="005F1F42" w:rsidRDefault="00EA41CB">
      <w:pPr>
        <w:pStyle w:val="TableofFigures"/>
        <w:tabs>
          <w:tab w:val="right" w:leader="dot" w:pos="9396"/>
        </w:tabs>
      </w:pPr>
      <w:hyperlink w:anchor="_Toc75353298"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18:Login</w:t>
        </w:r>
        <w:proofErr w:type="gramEnd"/>
        <w:r w:rsidR="00310D3E" w:rsidRPr="005F1F42">
          <w:rPr>
            <w:rStyle w:val="Hyperlink"/>
            <w:color w:val="auto"/>
          </w:rPr>
          <w:t xml:space="preserve"> interface</w:t>
        </w:r>
        <w:r w:rsidR="00310D3E" w:rsidRPr="005F1F42">
          <w:tab/>
          <w:t>55</w:t>
        </w:r>
      </w:hyperlink>
    </w:p>
    <w:p w14:paraId="4B0C8D99" w14:textId="77777777" w:rsidR="004678AB" w:rsidRPr="005F1F42" w:rsidRDefault="00EA41CB">
      <w:pPr>
        <w:pStyle w:val="TableofFigures"/>
        <w:tabs>
          <w:tab w:val="right" w:leader="dot" w:pos="9396"/>
        </w:tabs>
      </w:pPr>
      <w:hyperlink w:anchor="_Toc75353299"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19:Admin</w:t>
        </w:r>
        <w:proofErr w:type="gramEnd"/>
        <w:r w:rsidR="00310D3E" w:rsidRPr="005F1F42">
          <w:rPr>
            <w:rStyle w:val="Hyperlink"/>
            <w:color w:val="auto"/>
          </w:rPr>
          <w:t xml:space="preserve"> Dashboard</w:t>
        </w:r>
        <w:r w:rsidR="00310D3E" w:rsidRPr="005F1F42">
          <w:tab/>
          <w:t>56</w:t>
        </w:r>
      </w:hyperlink>
    </w:p>
    <w:p w14:paraId="3BA1025F" w14:textId="77777777" w:rsidR="004678AB" w:rsidRPr="005F1F42" w:rsidRDefault="00EA41CB">
      <w:pPr>
        <w:pStyle w:val="TableofFigures"/>
        <w:tabs>
          <w:tab w:val="right" w:leader="dot" w:pos="9396"/>
        </w:tabs>
      </w:pPr>
      <w:hyperlink w:anchor="_Toc75353300"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20:Create</w:t>
        </w:r>
        <w:proofErr w:type="gramEnd"/>
        <w:r w:rsidR="00310D3E" w:rsidRPr="005F1F42">
          <w:rPr>
            <w:rStyle w:val="Hyperlink"/>
            <w:color w:val="auto"/>
          </w:rPr>
          <w:t xml:space="preserve"> workout 1</w:t>
        </w:r>
        <w:r w:rsidR="00310D3E" w:rsidRPr="005F1F42">
          <w:tab/>
          <w:t>57</w:t>
        </w:r>
      </w:hyperlink>
    </w:p>
    <w:p w14:paraId="2AE4BD8C" w14:textId="77777777" w:rsidR="004678AB" w:rsidRPr="005F1F42" w:rsidRDefault="00EA41CB">
      <w:pPr>
        <w:pStyle w:val="TableofFigures"/>
        <w:tabs>
          <w:tab w:val="right" w:leader="dot" w:pos="9396"/>
        </w:tabs>
      </w:pPr>
      <w:hyperlink w:anchor="_Toc75353301"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21:Create</w:t>
        </w:r>
        <w:proofErr w:type="gramEnd"/>
        <w:r w:rsidR="00310D3E" w:rsidRPr="005F1F42">
          <w:rPr>
            <w:rStyle w:val="Hyperlink"/>
            <w:color w:val="auto"/>
          </w:rPr>
          <w:t xml:space="preserve"> Workout 2</w:t>
        </w:r>
        <w:r w:rsidR="00310D3E" w:rsidRPr="005F1F42">
          <w:tab/>
          <w:t>57</w:t>
        </w:r>
      </w:hyperlink>
    </w:p>
    <w:p w14:paraId="24485ED4" w14:textId="77777777" w:rsidR="004678AB" w:rsidRPr="005F1F42" w:rsidRDefault="00EA41CB">
      <w:pPr>
        <w:pStyle w:val="TableofFigures"/>
        <w:tabs>
          <w:tab w:val="right" w:leader="dot" w:pos="9396"/>
        </w:tabs>
      </w:pPr>
      <w:hyperlink w:anchor="_Toc75353302"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22:The</w:t>
        </w:r>
        <w:proofErr w:type="gramEnd"/>
        <w:r w:rsidR="00310D3E" w:rsidRPr="005F1F42">
          <w:rPr>
            <w:rStyle w:val="Hyperlink"/>
            <w:color w:val="auto"/>
          </w:rPr>
          <w:t xml:space="preserve"> Manage Workout Interface</w:t>
        </w:r>
        <w:r w:rsidR="00310D3E" w:rsidRPr="005F1F42">
          <w:tab/>
          <w:t>58</w:t>
        </w:r>
      </w:hyperlink>
    </w:p>
    <w:p w14:paraId="076AC2FC" w14:textId="77777777" w:rsidR="004678AB" w:rsidRPr="005F1F42" w:rsidRDefault="00EA41CB">
      <w:pPr>
        <w:pStyle w:val="TableofFigures"/>
        <w:tabs>
          <w:tab w:val="right" w:leader="dot" w:pos="9396"/>
        </w:tabs>
      </w:pPr>
      <w:hyperlink w:anchor="_Toc75353303"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23:Manage</w:t>
        </w:r>
        <w:proofErr w:type="gramEnd"/>
        <w:r w:rsidR="00310D3E" w:rsidRPr="005F1F42">
          <w:rPr>
            <w:rStyle w:val="Hyperlink"/>
            <w:color w:val="auto"/>
          </w:rPr>
          <w:t xml:space="preserve"> Users Interface</w:t>
        </w:r>
        <w:r w:rsidR="00310D3E" w:rsidRPr="005F1F42">
          <w:tab/>
          <w:t>58</w:t>
        </w:r>
      </w:hyperlink>
    </w:p>
    <w:p w14:paraId="25C6FA77" w14:textId="77777777" w:rsidR="004678AB" w:rsidRPr="005F1F42" w:rsidRDefault="00EA41CB">
      <w:pPr>
        <w:pStyle w:val="TableofFigures"/>
        <w:tabs>
          <w:tab w:val="right" w:leader="dot" w:pos="9396"/>
        </w:tabs>
      </w:pPr>
      <w:hyperlink w:anchor="_Toc75353304"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24:Chat</w:t>
        </w:r>
        <w:proofErr w:type="gramEnd"/>
        <w:r w:rsidR="00310D3E" w:rsidRPr="005F1F42">
          <w:rPr>
            <w:rStyle w:val="Hyperlink"/>
            <w:color w:val="auto"/>
          </w:rPr>
          <w:t xml:space="preserve"> Interface</w:t>
        </w:r>
        <w:r w:rsidR="00310D3E" w:rsidRPr="005F1F42">
          <w:tab/>
          <w:t>59</w:t>
        </w:r>
      </w:hyperlink>
    </w:p>
    <w:p w14:paraId="5D83748E" w14:textId="77777777" w:rsidR="004678AB" w:rsidRPr="005F1F42" w:rsidRDefault="00EA41CB">
      <w:pPr>
        <w:pStyle w:val="TableofFigures"/>
        <w:tabs>
          <w:tab w:val="right" w:leader="dot" w:pos="9396"/>
        </w:tabs>
      </w:pPr>
      <w:hyperlink w:anchor="_Toc75353305"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25:Create</w:t>
        </w:r>
        <w:proofErr w:type="gramEnd"/>
        <w:r w:rsidR="00310D3E" w:rsidRPr="005F1F42">
          <w:rPr>
            <w:rStyle w:val="Hyperlink"/>
            <w:color w:val="auto"/>
          </w:rPr>
          <w:t xml:space="preserve"> Group Chat Interface</w:t>
        </w:r>
        <w:r w:rsidR="00310D3E" w:rsidRPr="005F1F42">
          <w:tab/>
          <w:t>60</w:t>
        </w:r>
      </w:hyperlink>
    </w:p>
    <w:p w14:paraId="171B56D0" w14:textId="77777777" w:rsidR="004678AB" w:rsidRPr="005F1F42" w:rsidRDefault="00EA41CB">
      <w:pPr>
        <w:pStyle w:val="TableofFigures"/>
        <w:tabs>
          <w:tab w:val="right" w:leader="dot" w:pos="9396"/>
        </w:tabs>
      </w:pPr>
      <w:hyperlink w:anchor="_Toc75353306"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26:Leaderboard</w:t>
        </w:r>
        <w:proofErr w:type="gramEnd"/>
        <w:r w:rsidR="00310D3E" w:rsidRPr="005F1F42">
          <w:rPr>
            <w:rStyle w:val="Hyperlink"/>
            <w:color w:val="auto"/>
          </w:rPr>
          <w:t xml:space="preserve"> Interface</w:t>
        </w:r>
        <w:r w:rsidR="00310D3E" w:rsidRPr="005F1F42">
          <w:tab/>
          <w:t>60</w:t>
        </w:r>
      </w:hyperlink>
    </w:p>
    <w:p w14:paraId="0EDE1A45" w14:textId="77777777" w:rsidR="004678AB" w:rsidRDefault="00EA41CB">
      <w:pPr>
        <w:pStyle w:val="TableofFigures"/>
        <w:tabs>
          <w:tab w:val="right" w:leader="dot" w:pos="9396"/>
        </w:tabs>
      </w:pPr>
      <w:hyperlink w:anchor="_Toc75353307" w:history="1">
        <w:r w:rsidR="00310D3E" w:rsidRPr="005F1F42">
          <w:rPr>
            <w:rStyle w:val="Hyperlink"/>
            <w:color w:val="auto"/>
          </w:rPr>
          <w:t xml:space="preserve">Figure </w:t>
        </w:r>
        <w:r w:rsidR="00310D3E" w:rsidRPr="005F1F42">
          <w:rPr>
            <w:rStyle w:val="Hyperlink"/>
            <w:color w:val="auto"/>
            <w:cs/>
          </w:rPr>
          <w:t>‎</w:t>
        </w:r>
        <w:r w:rsidR="00310D3E" w:rsidRPr="005F1F42">
          <w:rPr>
            <w:rStyle w:val="Hyperlink"/>
            <w:color w:val="auto"/>
          </w:rPr>
          <w:t>4.</w:t>
        </w:r>
        <w:proofErr w:type="gramStart"/>
        <w:r w:rsidR="00310D3E" w:rsidRPr="005F1F42">
          <w:rPr>
            <w:rStyle w:val="Hyperlink"/>
            <w:color w:val="auto"/>
          </w:rPr>
          <w:t>27:Profile</w:t>
        </w:r>
        <w:proofErr w:type="gramEnd"/>
        <w:r w:rsidR="00310D3E" w:rsidRPr="005F1F42">
          <w:rPr>
            <w:rStyle w:val="Hyperlink"/>
            <w:color w:val="auto"/>
          </w:rPr>
          <w:t xml:space="preserve"> Interface</w:t>
        </w:r>
        <w:r w:rsidR="00310D3E" w:rsidRPr="005F1F42">
          <w:tab/>
          <w:t>61</w:t>
        </w:r>
      </w:hyperlink>
    </w:p>
    <w:p w14:paraId="79A27F16" w14:textId="77777777" w:rsidR="004678AB" w:rsidRDefault="004678AB">
      <w:pPr>
        <w:suppressAutoHyphens w:val="0"/>
      </w:pPr>
    </w:p>
    <w:p w14:paraId="69F26DC5" w14:textId="77777777" w:rsidR="004678AB" w:rsidRDefault="004678AB">
      <w:pPr>
        <w:pageBreakBefore/>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0F56E51F"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Pr>
            <w:noProof/>
            <w:webHidden/>
          </w:rPr>
          <w:t>20</w:t>
        </w:r>
        <w:r>
          <w:rPr>
            <w:noProof/>
            <w:webHidden/>
          </w:rPr>
          <w:fldChar w:fldCharType="end"/>
        </w:r>
      </w:hyperlink>
    </w:p>
    <w:p w14:paraId="63184B2A" w14:textId="79D0747F" w:rsidR="00E02526" w:rsidRDefault="00EA41CB">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E02526">
          <w:rPr>
            <w:noProof/>
            <w:webHidden/>
          </w:rPr>
          <w:t>29</w:t>
        </w:r>
        <w:r w:rsidR="00E02526">
          <w:rPr>
            <w:noProof/>
            <w:webHidden/>
          </w:rPr>
          <w:fldChar w:fldCharType="end"/>
        </w:r>
      </w:hyperlink>
    </w:p>
    <w:p w14:paraId="36086CCA" w14:textId="7A130708" w:rsidR="00E02526" w:rsidRDefault="00EA41CB">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E02526">
          <w:rPr>
            <w:noProof/>
            <w:webHidden/>
          </w:rPr>
          <w:t>31</w:t>
        </w:r>
        <w:r w:rsidR="00E02526">
          <w:rPr>
            <w:noProof/>
            <w:webHidden/>
          </w:rPr>
          <w:fldChar w:fldCharType="end"/>
        </w:r>
      </w:hyperlink>
    </w:p>
    <w:p w14:paraId="7C4255C0" w14:textId="77FCE1AE" w:rsidR="00E02526" w:rsidRDefault="00EA41CB">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E02526">
          <w:rPr>
            <w:noProof/>
            <w:webHidden/>
          </w:rPr>
          <w:t>31</w:t>
        </w:r>
        <w:r w:rsidR="00E02526">
          <w:rPr>
            <w:noProof/>
            <w:webHidden/>
          </w:rPr>
          <w:fldChar w:fldCharType="end"/>
        </w:r>
      </w:hyperlink>
    </w:p>
    <w:p w14:paraId="17E094D3" w14:textId="27F66638" w:rsidR="00E02526" w:rsidRDefault="00EA41CB">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E02526">
          <w:rPr>
            <w:noProof/>
            <w:webHidden/>
          </w:rPr>
          <w:t>32</w:t>
        </w:r>
        <w:r w:rsidR="00E02526">
          <w:rPr>
            <w:noProof/>
            <w:webHidden/>
          </w:rPr>
          <w:fldChar w:fldCharType="end"/>
        </w:r>
      </w:hyperlink>
    </w:p>
    <w:p w14:paraId="1DBA0FB0" w14:textId="1D4E6162" w:rsidR="00E02526" w:rsidRDefault="00EA41CB">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E02526">
          <w:rPr>
            <w:noProof/>
            <w:webHidden/>
          </w:rPr>
          <w:t>32</w:t>
        </w:r>
        <w:r w:rsidR="00E02526">
          <w:rPr>
            <w:noProof/>
            <w:webHidden/>
          </w:rPr>
          <w:fldChar w:fldCharType="end"/>
        </w:r>
      </w:hyperlink>
    </w:p>
    <w:p w14:paraId="05F88CC9" w14:textId="7E957DAD" w:rsidR="00E02526" w:rsidRDefault="00EA41CB">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E02526">
          <w:rPr>
            <w:noProof/>
            <w:webHidden/>
          </w:rPr>
          <w:t>33</w:t>
        </w:r>
        <w:r w:rsidR="00E02526">
          <w:rPr>
            <w:noProof/>
            <w:webHidden/>
          </w:rPr>
          <w:fldChar w:fldCharType="end"/>
        </w:r>
      </w:hyperlink>
    </w:p>
    <w:p w14:paraId="2B3DB730" w14:textId="1C51E957" w:rsidR="00E02526" w:rsidRDefault="00EA41CB">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E02526">
          <w:rPr>
            <w:noProof/>
            <w:webHidden/>
          </w:rPr>
          <w:t>34</w:t>
        </w:r>
        <w:r w:rsidR="00E02526">
          <w:rPr>
            <w:noProof/>
            <w:webHidden/>
          </w:rPr>
          <w:fldChar w:fldCharType="end"/>
        </w:r>
      </w:hyperlink>
    </w:p>
    <w:p w14:paraId="79A980CE" w14:textId="09424004" w:rsidR="00E02526" w:rsidRDefault="00EA41CB">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E02526">
          <w:rPr>
            <w:noProof/>
            <w:webHidden/>
          </w:rPr>
          <w:t>34</w:t>
        </w:r>
        <w:r w:rsidR="00E02526">
          <w:rPr>
            <w:noProof/>
            <w:webHidden/>
          </w:rPr>
          <w:fldChar w:fldCharType="end"/>
        </w:r>
      </w:hyperlink>
    </w:p>
    <w:p w14:paraId="76BF4CE7" w14:textId="4EE5E575" w:rsidR="00E02526" w:rsidRDefault="00EA41CB">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E02526">
          <w:rPr>
            <w:noProof/>
            <w:webHidden/>
          </w:rPr>
          <w:t>35</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7" w:name="_Toc75356585"/>
      <w:r>
        <w:rPr>
          <w:rFonts w:ascii="Bahnschrift" w:hAnsi="Bahnschrift"/>
          <w:sz w:val="32"/>
          <w:szCs w:val="32"/>
          <w:lang w:bidi="ar-TN"/>
        </w:rPr>
        <w:t>General Introduction</w:t>
      </w:r>
      <w:bookmarkEnd w:id="27"/>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8"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9"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30" w:author="Pubsure" w:date="2021-06-24T07:50:00Z">
        <w:r>
          <w:rPr>
            <w:rFonts w:ascii="Arial" w:hAnsi="Arial"/>
            <w:sz w:val="24"/>
            <w:szCs w:val="24"/>
          </w:rPr>
          <w:t>,</w:t>
        </w:r>
      </w:ins>
      <w:r>
        <w:rPr>
          <w:rFonts w:ascii="Arial" w:hAnsi="Arial"/>
          <w:sz w:val="24"/>
          <w:szCs w:val="24"/>
        </w:rPr>
        <w:t xml:space="preserve"> and cardiovascular disease. It </w:t>
      </w:r>
      <w:ins w:id="31" w:author="Pubsure" w:date="2021-06-24T07:50:00Z">
        <w:r>
          <w:rPr>
            <w:rFonts w:ascii="Arial" w:hAnsi="Arial"/>
            <w:sz w:val="24"/>
            <w:szCs w:val="24"/>
            <w:lang w:bidi="ar-TN"/>
          </w:rPr>
          <w:t>has</w:t>
        </w:r>
      </w:ins>
      <w:del w:id="32"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33" w:author="Pubsure" w:date="2021-06-24T07:50:00Z">
        <w:r>
          <w:rPr>
            <w:rFonts w:ascii="Arial" w:hAnsi="Arial"/>
            <w:sz w:val="24"/>
            <w:szCs w:val="24"/>
            <w:lang w:bidi="ar-TN"/>
          </w:rPr>
          <w:t>activities</w:t>
        </w:r>
      </w:ins>
      <w:del w:id="34"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5" w:author="Pubsure" w:date="2021-06-24T07:50:00Z">
        <w:r>
          <w:rPr>
            <w:rFonts w:ascii="Arial" w:hAnsi="Arial"/>
            <w:sz w:val="24"/>
            <w:szCs w:val="24"/>
            <w:lang w:bidi="ar-TN"/>
          </w:rPr>
          <w:t>the</w:t>
        </w:r>
      </w:ins>
      <w:del w:id="36"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7" w:author="Pubsure" w:date="2021-06-24T07:50:00Z">
        <w:r>
          <w:rPr>
            <w:rFonts w:ascii="Arial" w:hAnsi="Arial"/>
            <w:sz w:val="24"/>
            <w:szCs w:val="24"/>
            <w:lang w:bidi="ar-TN"/>
          </w:rPr>
          <w:t>Therefore</w:t>
        </w:r>
      </w:ins>
      <w:del w:id="38"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9" w:author="Pubsure" w:date="2021-06-24T07:50:00Z">
        <w:r>
          <w:rPr>
            <w:rFonts w:ascii="Arial" w:hAnsi="Arial"/>
            <w:sz w:val="24"/>
            <w:szCs w:val="24"/>
            <w:lang w:bidi="ar-TN"/>
          </w:rPr>
          <w:delText>,</w:delText>
        </w:r>
      </w:del>
      <w:r>
        <w:rPr>
          <w:rFonts w:ascii="Arial" w:hAnsi="Arial"/>
          <w:sz w:val="24"/>
          <w:szCs w:val="24"/>
          <w:lang w:bidi="ar-TN"/>
        </w:rPr>
        <w:t xml:space="preserve"> or seeking </w:t>
      </w:r>
      <w:ins w:id="40" w:author="Pubsure" w:date="2021-06-24T07:50:00Z">
        <w:r>
          <w:rPr>
            <w:rFonts w:ascii="Arial" w:hAnsi="Arial"/>
            <w:sz w:val="24"/>
            <w:szCs w:val="24"/>
            <w:lang w:bidi="ar-TN"/>
          </w:rPr>
          <w:t>fitness-related</w:t>
        </w:r>
      </w:ins>
      <w:del w:id="41"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42"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43"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4" w:author="Pubsure" w:date="2021-06-24T07:50:00Z">
        <w:r>
          <w:rPr>
            <w:rFonts w:ascii="Arial" w:hAnsi="Arial"/>
            <w:sz w:val="24"/>
            <w:szCs w:val="24"/>
            <w:lang w:bidi="ar-TN"/>
          </w:rPr>
          <w:t>end-of-study</w:t>
        </w:r>
      </w:ins>
      <w:del w:id="45"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6" w:author="Pubsure" w:date="2021-06-24T07:50:00Z">
        <w:r>
          <w:rPr>
            <w:rFonts w:ascii="Arial" w:hAnsi="Arial"/>
            <w:sz w:val="24"/>
            <w:szCs w:val="24"/>
            <w:lang w:bidi="ar-TN"/>
          </w:rPr>
          <w:t>an</w:t>
        </w:r>
      </w:ins>
      <w:del w:id="47"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8"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9" w:author="Pubsure" w:date="2021-06-24T07:50:00Z">
        <w:r>
          <w:rPr>
            <w:rFonts w:ascii="Arial" w:hAnsi="Arial"/>
            <w:sz w:val="24"/>
            <w:szCs w:val="24"/>
            <w:lang w:bidi="ar-TN"/>
          </w:rPr>
          <w:t>workout management</w:t>
        </w:r>
      </w:ins>
      <w:del w:id="50"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51" w:author="Pubsure" w:date="2021-06-24T07:50:00Z">
        <w:r>
          <w:rPr>
            <w:rFonts w:ascii="Arial" w:hAnsi="Arial"/>
            <w:sz w:val="24"/>
            <w:szCs w:val="24"/>
            <w:lang w:bidi="ar-TN"/>
          </w:rPr>
          <w:t>application</w:t>
        </w:r>
      </w:ins>
      <w:del w:id="52"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53"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4" w:author="Pubsure" w:date="2021-06-24T07:50:00Z">
        <w:r>
          <w:rPr>
            <w:rFonts w:ascii="Arial" w:hAnsi="Arial"/>
            <w:sz w:val="24"/>
            <w:szCs w:val="24"/>
          </w:rPr>
          <w:t>,</w:t>
        </w:r>
      </w:ins>
      <w:r>
        <w:rPr>
          <w:rFonts w:ascii="Arial" w:hAnsi="Arial"/>
          <w:sz w:val="24"/>
          <w:szCs w:val="24"/>
        </w:rPr>
        <w:t xml:space="preserve"> which is organized </w:t>
      </w:r>
      <w:ins w:id="55" w:author="Pubsure" w:date="2021-06-24T07:50:00Z">
        <w:r>
          <w:rPr>
            <w:rFonts w:ascii="Arial" w:hAnsi="Arial"/>
            <w:sz w:val="24"/>
            <w:szCs w:val="24"/>
            <w:lang w:bidi="ar-TN"/>
          </w:rPr>
          <w:t>into</w:t>
        </w:r>
      </w:ins>
      <w:del w:id="56" w:author="Pubsure" w:date="2021-06-24T07:50:00Z">
        <w:r>
          <w:rPr>
            <w:rFonts w:ascii="Arial" w:hAnsi="Arial"/>
            <w:sz w:val="24"/>
            <w:szCs w:val="24"/>
            <w:lang w:bidi="ar-TN"/>
          </w:rPr>
          <w:delText>in</w:delText>
        </w:r>
      </w:del>
      <w:r>
        <w:rPr>
          <w:rFonts w:ascii="Arial" w:hAnsi="Arial"/>
          <w:sz w:val="24"/>
          <w:szCs w:val="24"/>
          <w:lang w:bidi="ar-TN"/>
        </w:rPr>
        <w:t xml:space="preserve"> four </w:t>
      </w:r>
      <w:ins w:id="57" w:author="Pubsure" w:date="2021-06-24T07:50:00Z">
        <w:r>
          <w:rPr>
            <w:rFonts w:ascii="Arial" w:hAnsi="Arial"/>
            <w:sz w:val="24"/>
            <w:szCs w:val="24"/>
            <w:lang w:bidi="ar-TN"/>
          </w:rPr>
          <w:t>chapters</w:t>
        </w:r>
      </w:ins>
      <w:del w:id="58"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9"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60" w:author="Pubsure" w:date="2021-06-24T07:50:00Z">
        <w:r>
          <w:rPr>
            <w:rFonts w:ascii="Arial" w:hAnsi="Arial"/>
            <w:sz w:val="24"/>
            <w:szCs w:val="24"/>
          </w:rPr>
          <w:t>by</w:t>
        </w:r>
      </w:ins>
      <w:del w:id="61"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62" w:author="Pubsure" w:date="2021-06-24T07:50:00Z">
        <w:r>
          <w:rPr>
            <w:rFonts w:ascii="Arial" w:hAnsi="Arial"/>
            <w:sz w:val="24"/>
            <w:szCs w:val="24"/>
          </w:rPr>
          <w:t>a</w:t>
        </w:r>
      </w:ins>
      <w:del w:id="63" w:author="Pubsure" w:date="2021-06-24T07:50:00Z">
        <w:r>
          <w:rPr>
            <w:rFonts w:ascii="Arial" w:hAnsi="Arial"/>
            <w:sz w:val="24"/>
            <w:szCs w:val="24"/>
          </w:rPr>
          <w:delText>the</w:delText>
        </w:r>
      </w:del>
      <w:r>
        <w:rPr>
          <w:rFonts w:ascii="Arial" w:hAnsi="Arial"/>
          <w:sz w:val="24"/>
          <w:szCs w:val="24"/>
        </w:rPr>
        <w:t xml:space="preserve"> class diagram and </w:t>
      </w:r>
      <w:del w:id="64"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5"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6"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7" w:author="Pubsure" w:date="2021-06-24T07:50:00Z">
        <w:r>
          <w:rPr>
            <w:rFonts w:ascii="Arial" w:hAnsi="Arial"/>
            <w:sz w:val="24"/>
            <w:szCs w:val="24"/>
          </w:rPr>
          <w:t>and</w:t>
        </w:r>
      </w:ins>
      <w:del w:id="68" w:author="Pubsure" w:date="2021-06-24T07:50:00Z">
        <w:r>
          <w:rPr>
            <w:rFonts w:ascii="Arial" w:hAnsi="Arial"/>
            <w:sz w:val="24"/>
            <w:szCs w:val="24"/>
          </w:rPr>
          <w:delText>then</w:delText>
        </w:r>
      </w:del>
      <w:r>
        <w:rPr>
          <w:rFonts w:ascii="Arial" w:hAnsi="Arial"/>
          <w:sz w:val="24"/>
          <w:szCs w:val="24"/>
        </w:rPr>
        <w:t xml:space="preserve"> we </w:t>
      </w:r>
      <w:ins w:id="69" w:author="Pubsure" w:date="2021-06-24T07:50:00Z">
        <w:r>
          <w:rPr>
            <w:rFonts w:ascii="Arial" w:hAnsi="Arial"/>
            <w:sz w:val="24"/>
            <w:szCs w:val="24"/>
          </w:rPr>
          <w:t>conclude</w:t>
        </w:r>
      </w:ins>
      <w:del w:id="70"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71"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72"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73"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4" w:name="_Toc75356586"/>
      <w:bookmarkStart w:id="75" w:name="_Toc75356826"/>
      <w:bookmarkStart w:id="76" w:name="_Toc75356917"/>
      <w:r>
        <w:rPr>
          <w:lang w:val="fr-FR"/>
        </w:rPr>
        <w:t xml:space="preserve">: </w:t>
      </w:r>
      <w:proofErr w:type="spellStart"/>
      <w:r>
        <w:rPr>
          <w:lang w:val="fr-FR"/>
        </w:rPr>
        <w:t>Context</w:t>
      </w:r>
      <w:proofErr w:type="spellEnd"/>
      <w:r>
        <w:rPr>
          <w:lang w:val="fr-FR"/>
        </w:rPr>
        <w:t xml:space="preserve"> and Objectives</w:t>
      </w:r>
      <w:bookmarkEnd w:id="74"/>
      <w:bookmarkEnd w:id="75"/>
      <w:bookmarkEnd w:id="76"/>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7" w:name="_Toc75356587"/>
      <w:bookmarkStart w:id="78" w:name="_Toc75356827"/>
      <w:bookmarkStart w:id="79" w:name="_Toc75356918"/>
      <w:r>
        <w:rPr>
          <w:lang w:val="fr-FR"/>
        </w:rPr>
        <w:t>Introduction</w:t>
      </w:r>
      <w:bookmarkEnd w:id="77"/>
      <w:bookmarkEnd w:id="78"/>
      <w:bookmarkEnd w:id="79"/>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0" w:author="Pubsure" w:date="2021-06-24T07:50:00Z">
        <w:r>
          <w:rPr>
            <w:rFonts w:ascii="Arial" w:hAnsi="Arial"/>
            <w:sz w:val="28"/>
            <w:szCs w:val="28"/>
          </w:rPr>
          <w:t>first</w:t>
        </w:r>
      </w:ins>
      <w:del w:id="81"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2" w:author="Pubsure" w:date="2021-06-24T07:50:00Z">
        <w:r>
          <w:rPr>
            <w:rFonts w:ascii="Arial" w:hAnsi="Arial"/>
            <w:sz w:val="28"/>
            <w:szCs w:val="28"/>
          </w:rPr>
          <w:t>its</w:t>
        </w:r>
      </w:ins>
      <w:del w:id="83" w:author="Pubsure" w:date="2021-06-24T07:50:00Z">
        <w:r>
          <w:rPr>
            <w:rFonts w:ascii="Arial" w:hAnsi="Arial"/>
            <w:sz w:val="28"/>
            <w:szCs w:val="28"/>
          </w:rPr>
          <w:delText>it’s</w:delText>
        </w:r>
      </w:del>
      <w:r>
        <w:rPr>
          <w:rFonts w:ascii="Arial" w:hAnsi="Arial"/>
          <w:sz w:val="28"/>
          <w:szCs w:val="28"/>
        </w:rPr>
        <w:t xml:space="preserve"> </w:t>
      </w:r>
      <w:ins w:id="84" w:author="Pubsure" w:date="2021-06-24T07:50:00Z">
        <w:r>
          <w:rPr>
            <w:rFonts w:ascii="Arial" w:hAnsi="Arial"/>
            <w:sz w:val="28"/>
            <w:szCs w:val="28"/>
          </w:rPr>
          <w:t>problems</w:t>
        </w:r>
      </w:ins>
      <w:del w:id="85" w:author="Pubsure" w:date="2021-06-24T07:50:00Z">
        <w:r>
          <w:rPr>
            <w:rFonts w:ascii="Arial" w:hAnsi="Arial"/>
            <w:sz w:val="28"/>
            <w:szCs w:val="28"/>
          </w:rPr>
          <w:delText>problematic</w:delText>
        </w:r>
      </w:del>
      <w:r>
        <w:rPr>
          <w:rFonts w:ascii="Arial" w:hAnsi="Arial"/>
          <w:sz w:val="28"/>
          <w:szCs w:val="28"/>
        </w:rPr>
        <w:t xml:space="preserve">, as well as </w:t>
      </w:r>
      <w:ins w:id="86" w:author="Pubsure" w:date="2021-06-24T07:50:00Z">
        <w:r>
          <w:rPr>
            <w:rFonts w:ascii="Arial" w:hAnsi="Arial"/>
            <w:sz w:val="28"/>
            <w:szCs w:val="28"/>
          </w:rPr>
          <w:t>provide</w:t>
        </w:r>
      </w:ins>
      <w:del w:id="87" w:author="Pubsure" w:date="2021-06-24T07:50:00Z">
        <w:r>
          <w:rPr>
            <w:rFonts w:ascii="Arial" w:hAnsi="Arial"/>
            <w:sz w:val="28"/>
            <w:szCs w:val="28"/>
          </w:rPr>
          <w:delText>give</w:delText>
        </w:r>
      </w:del>
      <w:r>
        <w:rPr>
          <w:rFonts w:ascii="Arial" w:hAnsi="Arial"/>
          <w:sz w:val="28"/>
          <w:szCs w:val="28"/>
        </w:rPr>
        <w:t xml:space="preserve"> an overview of the host company</w:t>
      </w:r>
      <w:ins w:id="88" w:author="Pubsure" w:date="2021-06-24T07:50:00Z">
        <w:r>
          <w:rPr>
            <w:rFonts w:ascii="Arial" w:hAnsi="Arial"/>
            <w:sz w:val="28"/>
            <w:szCs w:val="28"/>
          </w:rPr>
          <w:t>;</w:t>
        </w:r>
      </w:ins>
      <w:del w:id="89" w:author="Pubsure" w:date="2021-06-24T07:50:00Z">
        <w:r>
          <w:rPr>
            <w:rFonts w:ascii="Arial" w:hAnsi="Arial"/>
            <w:sz w:val="28"/>
            <w:szCs w:val="28"/>
          </w:rPr>
          <w:delText>,</w:delText>
        </w:r>
      </w:del>
      <w:r>
        <w:rPr>
          <w:rFonts w:ascii="Arial" w:hAnsi="Arial"/>
          <w:sz w:val="28"/>
          <w:szCs w:val="28"/>
        </w:rPr>
        <w:t xml:space="preserve"> </w:t>
      </w:r>
      <w:ins w:id="90" w:author="Pubsure" w:date="2021-06-24T07:50:00Z">
        <w:r>
          <w:rPr>
            <w:rFonts w:ascii="Arial" w:hAnsi="Arial"/>
            <w:sz w:val="28"/>
            <w:szCs w:val="28"/>
          </w:rPr>
          <w:t>second</w:t>
        </w:r>
      </w:ins>
      <w:del w:id="91"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2" w:author="Pubsure" w:date="2021-06-24T07:50:00Z">
        <w:r>
          <w:rPr>
            <w:rFonts w:ascii="Arial" w:hAnsi="Arial"/>
            <w:sz w:val="28"/>
            <w:szCs w:val="28"/>
          </w:rPr>
          <w:t>an in-depth</w:t>
        </w:r>
      </w:ins>
      <w:del w:id="93" w:author="Pubsure" w:date="2021-06-24T07:50:00Z">
        <w:r>
          <w:rPr>
            <w:rFonts w:ascii="Arial" w:hAnsi="Arial"/>
            <w:sz w:val="28"/>
            <w:szCs w:val="28"/>
          </w:rPr>
          <w:delText>in-dept</w:delText>
        </w:r>
      </w:del>
      <w:r>
        <w:rPr>
          <w:rFonts w:ascii="Arial" w:hAnsi="Arial"/>
          <w:sz w:val="28"/>
          <w:szCs w:val="28"/>
        </w:rPr>
        <w:t xml:space="preserve"> study of existing </w:t>
      </w:r>
      <w:ins w:id="94" w:author="Pubsure" w:date="2021-06-24T07:50:00Z">
        <w:r>
          <w:rPr>
            <w:rFonts w:ascii="Arial" w:hAnsi="Arial"/>
            <w:sz w:val="28"/>
            <w:szCs w:val="28"/>
          </w:rPr>
          <w:t>solutions</w:t>
        </w:r>
      </w:ins>
      <w:del w:id="95"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96" w:author="Pubsure" w:date="2021-06-24T07:50:00Z">
        <w:r>
          <w:rPr>
            <w:rFonts w:ascii="Arial" w:hAnsi="Arial"/>
            <w:sz w:val="28"/>
            <w:szCs w:val="28"/>
          </w:rPr>
          <w:t>by</w:t>
        </w:r>
      </w:ins>
      <w:del w:id="97"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98"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99" w:name="_Toc75356588"/>
      <w:bookmarkStart w:id="100" w:name="_Toc75356828"/>
      <w:bookmarkStart w:id="101" w:name="_Toc75356919"/>
      <w:r>
        <w:t>1.1 Internship Context</w:t>
      </w:r>
      <w:bookmarkEnd w:id="99"/>
      <w:bookmarkEnd w:id="100"/>
      <w:bookmarkEnd w:id="101"/>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2" w:author="Pubsure" w:date="2021-06-24T07:50:00Z">
        <w:r>
          <w:rPr>
            <w:rFonts w:ascii="Arial" w:hAnsi="Arial"/>
            <w:sz w:val="28"/>
            <w:szCs w:val="28"/>
          </w:rPr>
          <w:t>Science</w:t>
        </w:r>
      </w:ins>
      <w:del w:id="103"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04" w:author="Pubsure" w:date="2021-06-24T07:50:00Z">
        <w:r>
          <w:rPr>
            <w:rFonts w:ascii="Arial" w:hAnsi="Arial"/>
            <w:sz w:val="28"/>
            <w:szCs w:val="28"/>
          </w:rPr>
          <w:t xml:space="preserve"> the</w:t>
        </w:r>
      </w:ins>
      <w:del w:id="105" w:author="Pubsure" w:date="2021-06-24T07:50:00Z">
        <w:r>
          <w:rPr>
            <w:rFonts w:ascii="Arial" w:hAnsi="Arial"/>
            <w:sz w:val="28"/>
            <w:szCs w:val="28"/>
          </w:rPr>
          <w:delText>:</w:delText>
        </w:r>
      </w:del>
      <w:r>
        <w:rPr>
          <w:rFonts w:ascii="Arial" w:hAnsi="Arial"/>
          <w:sz w:val="28"/>
          <w:szCs w:val="28"/>
        </w:rPr>
        <w:t xml:space="preserve"> </w:t>
      </w:r>
      <w:ins w:id="106" w:author="Pubsure" w:date="2021-06-24T07:50:00Z">
        <w:r>
          <w:rPr>
            <w:rFonts w:ascii="Arial" w:hAnsi="Arial"/>
            <w:sz w:val="28"/>
            <w:szCs w:val="28"/>
          </w:rPr>
          <w:t>design</w:t>
        </w:r>
      </w:ins>
      <w:del w:id="107"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08" w:name="_Toc75356589"/>
      <w:bookmarkStart w:id="109" w:name="_Toc75356829"/>
      <w:bookmarkStart w:id="110" w:name="_Toc75356920"/>
      <w:r>
        <w:t>1.2 Presentation of the host company</w:t>
      </w:r>
      <w:bookmarkEnd w:id="108"/>
      <w:bookmarkEnd w:id="109"/>
      <w:bookmarkEnd w:id="110"/>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1" w:author="Pubsure" w:date="2021-06-24T07:50:00Z">
        <w:r>
          <w:rPr>
            <w:rFonts w:ascii="Arial" w:hAnsi="Arial"/>
            <w:sz w:val="28"/>
            <w:szCs w:val="28"/>
          </w:rPr>
          <w:t>services</w:t>
        </w:r>
      </w:ins>
      <w:del w:id="112"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Default="00310D3E">
      <w:pPr>
        <w:rPr>
          <w:sz w:val="28"/>
          <w:szCs w:val="28"/>
        </w:rPr>
      </w:pPr>
      <w:r>
        <w:rPr>
          <w:sz w:val="28"/>
          <w:szCs w:val="28"/>
        </w:rPr>
        <w:t xml:space="preserve">It was created in 2010 in </w:t>
      </w:r>
      <w:proofErr w:type="spellStart"/>
      <w:r>
        <w:rPr>
          <w:sz w:val="28"/>
          <w:szCs w:val="28"/>
        </w:rPr>
        <w:t>Houmet</w:t>
      </w:r>
      <w:proofErr w:type="spellEnd"/>
      <w:r>
        <w:rPr>
          <w:sz w:val="28"/>
          <w:szCs w:val="28"/>
        </w:rPr>
        <w:t xml:space="preserve">-souk, </w:t>
      </w:r>
      <w:proofErr w:type="spellStart"/>
      <w:r>
        <w:rPr>
          <w:sz w:val="28"/>
          <w:szCs w:val="28"/>
        </w:rPr>
        <w:t>djerba</w:t>
      </w:r>
      <w:proofErr w:type="spellEnd"/>
      <w:r>
        <w:rPr>
          <w:sz w:val="28"/>
          <w:szCs w:val="28"/>
        </w:rPr>
        <w:t xml:space="preserve">. Since then, it has developed and created several projects for multiple local </w:t>
      </w:r>
      <w:ins w:id="113" w:author="Pubsure" w:date="2021-06-24T07:50:00Z">
        <w:r>
          <w:rPr>
            <w:sz w:val="28"/>
            <w:szCs w:val="28"/>
          </w:rPr>
          <w:t>organizations</w:t>
        </w:r>
      </w:ins>
      <w:del w:id="114" w:author="Pubsure" w:date="2021-06-24T07:50:00Z">
        <w:r>
          <w:rPr>
            <w:sz w:val="28"/>
            <w:szCs w:val="28"/>
          </w:rPr>
          <w:delText>organization</w:delText>
        </w:r>
      </w:del>
      <w:r>
        <w:rPr>
          <w:sz w:val="28"/>
          <w:szCs w:val="28"/>
        </w:rPr>
        <w:t xml:space="preserve"> and foreign </w:t>
      </w:r>
      <w:ins w:id="115" w:author="Pubsure" w:date="2021-06-24T07:50:00Z">
        <w:r>
          <w:rPr>
            <w:sz w:val="28"/>
            <w:szCs w:val="28"/>
          </w:rPr>
          <w:t>organizations</w:t>
        </w:r>
      </w:ins>
      <w:del w:id="116" w:author="Pubsure" w:date="2021-06-24T07:50:00Z">
        <w:r>
          <w:rPr>
            <w:sz w:val="28"/>
            <w:szCs w:val="28"/>
          </w:rPr>
          <w:delText>ones</w:delText>
        </w:r>
      </w:del>
      <w:r>
        <w:rPr>
          <w:sz w:val="28"/>
          <w:szCs w:val="28"/>
        </w:rPr>
        <w:t xml:space="preserve"> </w:t>
      </w:r>
      <w:r w:rsidRPr="00825949">
        <w:rPr>
          <w:rFonts w:asciiTheme="minorBidi" w:hAnsiTheme="minorBidi" w:cstheme="minorBidi"/>
          <w:sz w:val="24"/>
          <w:szCs w:val="24"/>
        </w:rPr>
        <w:lastRenderedPageBreak/>
        <w:t xml:space="preserve">and in different sectors such as health care, </w:t>
      </w:r>
      <w:ins w:id="117" w:author="Pubsure" w:date="2021-06-24T07:50:00Z">
        <w:r w:rsidRPr="00825949">
          <w:rPr>
            <w:rFonts w:asciiTheme="minorBidi" w:hAnsiTheme="minorBidi" w:cstheme="minorBidi"/>
            <w:sz w:val="24"/>
            <w:szCs w:val="24"/>
          </w:rPr>
          <w:t>real</w:t>
        </w:r>
      </w:ins>
      <w:del w:id="118" w:author="Pubsure" w:date="2021-06-24T07:50:00Z">
        <w:r w:rsidRPr="00825949">
          <w:rPr>
            <w:rFonts w:asciiTheme="minorBidi" w:hAnsiTheme="minorBidi" w:cstheme="minorBidi"/>
            <w:sz w:val="24"/>
            <w:szCs w:val="24"/>
          </w:rPr>
          <w:delText>Real</w:delText>
        </w:r>
      </w:del>
      <w:r w:rsidRPr="00825949">
        <w:rPr>
          <w:rFonts w:asciiTheme="minorBidi" w:hAnsiTheme="minorBidi" w:cstheme="minorBidi"/>
          <w:sz w:val="24"/>
          <w:szCs w:val="24"/>
        </w:rPr>
        <w:t xml:space="preserve"> </w:t>
      </w:r>
      <w:ins w:id="119" w:author="Pubsure" w:date="2021-06-24T07:50:00Z">
        <w:r w:rsidRPr="00825949">
          <w:rPr>
            <w:rFonts w:asciiTheme="minorBidi" w:hAnsiTheme="minorBidi" w:cstheme="minorBidi"/>
            <w:sz w:val="24"/>
            <w:szCs w:val="24"/>
          </w:rPr>
          <w:t>estate</w:t>
        </w:r>
      </w:ins>
      <w:del w:id="120" w:author="Pubsure" w:date="2021-06-24T07:50:00Z">
        <w:r w:rsidRPr="00825949">
          <w:rPr>
            <w:rFonts w:asciiTheme="minorBidi" w:hAnsiTheme="minorBidi" w:cstheme="minorBidi"/>
            <w:sz w:val="24"/>
            <w:szCs w:val="24"/>
          </w:rPr>
          <w:delText>Estate</w:delText>
        </w:r>
      </w:del>
      <w:r w:rsidRPr="00825949">
        <w:rPr>
          <w:rFonts w:asciiTheme="minorBidi" w:hAnsiTheme="minorBidi" w:cstheme="minorBidi"/>
          <w:sz w:val="24"/>
          <w:szCs w:val="24"/>
        </w:rPr>
        <w:t xml:space="preserve">, travel, </w:t>
      </w:r>
      <w:ins w:id="121" w:author="Pubsure" w:date="2021-06-24T07:50:00Z">
        <w:r w:rsidRPr="00825949">
          <w:rPr>
            <w:rFonts w:asciiTheme="minorBidi" w:hAnsiTheme="minorBidi" w:cstheme="minorBidi"/>
            <w:sz w:val="24"/>
            <w:szCs w:val="24"/>
          </w:rPr>
          <w:t>e-commerce</w:t>
        </w:r>
      </w:ins>
      <w:del w:id="122" w:author="Pubsure" w:date="2021-06-24T07:50:00Z">
        <w:r w:rsidRPr="00825949">
          <w:rPr>
            <w:rFonts w:asciiTheme="minorBidi" w:hAnsiTheme="minorBidi" w:cstheme="minorBidi"/>
            <w:sz w:val="24"/>
            <w:szCs w:val="24"/>
          </w:rPr>
          <w:delText>E-commerce</w:delText>
        </w:r>
      </w:del>
      <w:r w:rsidRPr="00825949">
        <w:rPr>
          <w:rFonts w:asciiTheme="minorBidi" w:hAnsiTheme="minorBidi" w:cstheme="minorBidi"/>
          <w:sz w:val="24"/>
          <w:szCs w:val="24"/>
        </w:rPr>
        <w:t xml:space="preserve">, </w:t>
      </w:r>
      <w:ins w:id="123" w:author="Pubsure" w:date="2021-06-24T07:50:00Z">
        <w:r w:rsidRPr="00825949">
          <w:rPr>
            <w:rFonts w:asciiTheme="minorBidi" w:hAnsiTheme="minorBidi" w:cstheme="minorBidi"/>
            <w:sz w:val="24"/>
            <w:szCs w:val="24"/>
          </w:rPr>
          <w:t>education</w:t>
        </w:r>
      </w:ins>
      <w:del w:id="124" w:author="Pubsure" w:date="2021-06-24T07:50:00Z">
        <w:r w:rsidRPr="00825949">
          <w:rPr>
            <w:rFonts w:asciiTheme="minorBidi" w:hAnsiTheme="minorBidi" w:cstheme="minorBidi"/>
            <w:sz w:val="24"/>
            <w:szCs w:val="24"/>
          </w:rPr>
          <w:delText>Education</w:delText>
        </w:r>
      </w:del>
      <w:ins w:id="125" w:author="Pubsure" w:date="2021-06-24T07:50:00Z">
        <w:r w:rsidRPr="00825949">
          <w:rPr>
            <w:rFonts w:asciiTheme="minorBidi" w:hAnsiTheme="minorBidi" w:cstheme="minorBidi"/>
            <w:sz w:val="24"/>
            <w:szCs w:val="24"/>
          </w:rPr>
          <w:t>, and so on</w:t>
        </w:r>
      </w:ins>
      <w:del w:id="126" w:author="Pubsure" w:date="2021-06-24T07:50:00Z">
        <w:r w:rsidRPr="00825949">
          <w:rPr>
            <w:rFonts w:asciiTheme="minorBidi" w:hAnsiTheme="minorBidi" w:cstheme="minorBidi"/>
            <w:sz w:val="24"/>
            <w:szCs w:val="24"/>
          </w:rPr>
          <w:delText xml:space="preserve"> … etc</w:delText>
        </w:r>
      </w:del>
      <w:r w:rsidRPr="00825949">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27" w:name="_Toc75356590"/>
      <w:bookmarkStart w:id="128" w:name="_Toc75356830"/>
      <w:bookmarkStart w:id="129" w:name="_Toc75356921"/>
      <w:r>
        <w:t>1.3 Motivation and problematic</w:t>
      </w:r>
      <w:bookmarkEnd w:id="127"/>
      <w:bookmarkEnd w:id="128"/>
      <w:bookmarkEnd w:id="129"/>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30" w:author="Pubsure" w:date="2021-06-24T07:50:00Z">
        <w:r>
          <w:rPr>
            <w:rFonts w:ascii="Arial" w:hAnsi="Arial"/>
            <w:sz w:val="24"/>
            <w:szCs w:val="24"/>
          </w:rPr>
          <w:t>individual</w:t>
        </w:r>
      </w:ins>
      <w:del w:id="131"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32" w:author="Pubsure" w:date="2021-06-24T07:50:00Z">
        <w:r>
          <w:rPr>
            <w:rFonts w:ascii="Arial" w:hAnsi="Arial"/>
            <w:sz w:val="24"/>
            <w:szCs w:val="24"/>
          </w:rPr>
          <w:delText xml:space="preserve">to </w:delText>
        </w:r>
      </w:del>
      <w:r>
        <w:rPr>
          <w:rFonts w:ascii="Arial" w:hAnsi="Arial"/>
          <w:sz w:val="24"/>
          <w:szCs w:val="24"/>
        </w:rPr>
        <w:t>lose weight</w:t>
      </w:r>
      <w:ins w:id="133" w:author="Pubsure" w:date="2021-06-24T07:50:00Z">
        <w:r>
          <w:rPr>
            <w:rFonts w:ascii="Arial" w:hAnsi="Arial"/>
            <w:sz w:val="24"/>
            <w:szCs w:val="24"/>
          </w:rPr>
          <w:t>,</w:t>
        </w:r>
      </w:ins>
      <w:r>
        <w:rPr>
          <w:rFonts w:ascii="Arial" w:hAnsi="Arial"/>
          <w:sz w:val="24"/>
          <w:szCs w:val="24"/>
        </w:rPr>
        <w:t xml:space="preserve"> and </w:t>
      </w:r>
      <w:del w:id="134"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35" w:author="Pubsure" w:date="2021-06-24T07:50:00Z">
        <w:r>
          <w:rPr>
            <w:rFonts w:ascii="Arial" w:hAnsi="Arial"/>
            <w:sz w:val="24"/>
            <w:szCs w:val="24"/>
          </w:rPr>
          <w:t>However,</w:t>
        </w:r>
      </w:ins>
      <w:del w:id="136" w:author="Pubsure" w:date="2021-06-24T07:50:00Z">
        <w:r>
          <w:rPr>
            <w:rFonts w:ascii="Arial" w:hAnsi="Arial"/>
            <w:sz w:val="24"/>
            <w:szCs w:val="24"/>
          </w:rPr>
          <w:delText>But</w:delText>
        </w:r>
      </w:del>
      <w:r>
        <w:rPr>
          <w:rFonts w:ascii="Arial" w:hAnsi="Arial"/>
          <w:sz w:val="24"/>
          <w:szCs w:val="24"/>
        </w:rPr>
        <w:t xml:space="preserve"> not </w:t>
      </w:r>
      <w:ins w:id="137" w:author="Pubsure" w:date="2021-06-24T07:50:00Z">
        <w:r>
          <w:rPr>
            <w:rFonts w:ascii="Arial" w:hAnsi="Arial"/>
            <w:sz w:val="24"/>
            <w:szCs w:val="24"/>
          </w:rPr>
          <w:t>everyone</w:t>
        </w:r>
      </w:ins>
      <w:del w:id="138"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39" w:author="Pubsure" w:date="2021-06-24T07:50:00Z">
        <w:r>
          <w:rPr>
            <w:rFonts w:ascii="Arial" w:hAnsi="Arial"/>
            <w:sz w:val="24"/>
            <w:szCs w:val="24"/>
          </w:rPr>
          <w:t>three</w:t>
        </w:r>
      </w:ins>
      <w:del w:id="140" w:author="Pubsure" w:date="2021-06-24T07:50:00Z">
        <w:r>
          <w:rPr>
            <w:rFonts w:ascii="Arial" w:hAnsi="Arial"/>
            <w:sz w:val="24"/>
            <w:szCs w:val="24"/>
          </w:rPr>
          <w:delText>3</w:delText>
        </w:r>
      </w:del>
      <w:r>
        <w:rPr>
          <w:rFonts w:ascii="Arial" w:hAnsi="Arial"/>
          <w:sz w:val="24"/>
          <w:szCs w:val="24"/>
        </w:rPr>
        <w:t xml:space="preserve"> or </w:t>
      </w:r>
      <w:ins w:id="141" w:author="Pubsure" w:date="2021-06-24T07:50:00Z">
        <w:r>
          <w:rPr>
            <w:rFonts w:ascii="Arial" w:hAnsi="Arial"/>
            <w:sz w:val="24"/>
            <w:szCs w:val="24"/>
          </w:rPr>
          <w:t>four</w:t>
        </w:r>
      </w:ins>
      <w:del w:id="142" w:author="Pubsure" w:date="2021-06-24T07:50:00Z">
        <w:r>
          <w:rPr>
            <w:rFonts w:ascii="Arial" w:hAnsi="Arial"/>
            <w:sz w:val="24"/>
            <w:szCs w:val="24"/>
          </w:rPr>
          <w:delText>4</w:delText>
        </w:r>
      </w:del>
      <w:r>
        <w:rPr>
          <w:rFonts w:ascii="Arial" w:hAnsi="Arial"/>
          <w:sz w:val="24"/>
          <w:szCs w:val="24"/>
        </w:rPr>
        <w:t xml:space="preserve"> </w:t>
      </w:r>
      <w:ins w:id="143" w:author="Pubsure" w:date="2021-06-24T07:50:00Z">
        <w:r>
          <w:rPr>
            <w:rFonts w:ascii="Arial" w:hAnsi="Arial"/>
            <w:sz w:val="24"/>
            <w:szCs w:val="24"/>
          </w:rPr>
          <w:t>times</w:t>
        </w:r>
      </w:ins>
      <w:del w:id="144"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45" w:author="Pubsure" w:date="2021-06-24T07:50:00Z">
        <w:r>
          <w:rPr>
            <w:rFonts w:ascii="Arial" w:hAnsi="Arial"/>
            <w:sz w:val="24"/>
            <w:szCs w:val="24"/>
          </w:rPr>
          <w:t>This</w:t>
        </w:r>
      </w:ins>
      <w:del w:id="146" w:author="Pubsure" w:date="2021-06-24T07:50:00Z">
        <w:r>
          <w:rPr>
            <w:rFonts w:ascii="Arial" w:hAnsi="Arial"/>
            <w:sz w:val="24"/>
            <w:szCs w:val="24"/>
          </w:rPr>
          <w:delText>Which</w:delText>
        </w:r>
      </w:del>
      <w:r>
        <w:rPr>
          <w:rFonts w:ascii="Arial" w:hAnsi="Arial"/>
          <w:sz w:val="24"/>
          <w:szCs w:val="24"/>
        </w:rPr>
        <w:t xml:space="preserve"> is why </w:t>
      </w:r>
      <w:ins w:id="147"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48"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49" w:author="Pubsure" w:date="2021-06-24T07:50:00Z">
        <w:r>
          <w:rPr>
            <w:rFonts w:ascii="Arial" w:hAnsi="Arial"/>
            <w:sz w:val="24"/>
            <w:szCs w:val="24"/>
          </w:rPr>
          <w:t>;</w:t>
        </w:r>
      </w:ins>
      <w:del w:id="150"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51" w:author="Pubsure" w:date="2021-06-24T07:50:00Z">
        <w:r>
          <w:rPr>
            <w:rFonts w:ascii="Arial" w:hAnsi="Arial"/>
            <w:sz w:val="24"/>
            <w:szCs w:val="24"/>
          </w:rPr>
          <w:t>mistakes</w:t>
        </w:r>
      </w:ins>
      <w:del w:id="152" w:author="Pubsure" w:date="2021-06-24T07:50:00Z">
        <w:r>
          <w:rPr>
            <w:rFonts w:ascii="Arial" w:hAnsi="Arial"/>
            <w:sz w:val="24"/>
            <w:szCs w:val="24"/>
          </w:rPr>
          <w:delText>mistake</w:delText>
        </w:r>
      </w:del>
      <w:ins w:id="153"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54" w:author="Pubsure" w:date="2021-06-24T07:50:00Z">
        <w:r>
          <w:rPr>
            <w:rFonts w:ascii="Arial" w:hAnsi="Arial"/>
            <w:sz w:val="24"/>
            <w:szCs w:val="24"/>
          </w:rPr>
          <w:t>in</w:t>
        </w:r>
      </w:ins>
      <w:del w:id="155" w:author="Pubsure" w:date="2021-06-24T07:50:00Z">
        <w:r>
          <w:rPr>
            <w:rFonts w:ascii="Arial" w:hAnsi="Arial"/>
            <w:sz w:val="24"/>
            <w:szCs w:val="24"/>
          </w:rPr>
          <w:delText>along</w:delText>
        </w:r>
      </w:del>
      <w:r>
        <w:rPr>
          <w:rFonts w:ascii="Arial" w:hAnsi="Arial"/>
          <w:sz w:val="24"/>
          <w:szCs w:val="24"/>
        </w:rPr>
        <w:t xml:space="preserve"> the way</w:t>
      </w:r>
      <w:ins w:id="156"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57" w:author="Pubsure" w:date="2021-06-24T07:50:00Z">
        <w:r>
          <w:rPr>
            <w:rFonts w:ascii="Arial" w:hAnsi="Arial"/>
            <w:sz w:val="24"/>
            <w:szCs w:val="24"/>
          </w:rPr>
          <w:t>and</w:t>
        </w:r>
      </w:ins>
      <w:del w:id="158" w:author="Pubsure" w:date="2021-06-24T07:50:00Z">
        <w:r>
          <w:rPr>
            <w:rFonts w:ascii="Arial" w:hAnsi="Arial"/>
            <w:sz w:val="24"/>
            <w:szCs w:val="24"/>
          </w:rPr>
          <w:delText>as well as</w:delText>
        </w:r>
      </w:del>
      <w:r>
        <w:rPr>
          <w:rFonts w:ascii="Arial" w:hAnsi="Arial"/>
          <w:sz w:val="24"/>
          <w:szCs w:val="24"/>
        </w:rPr>
        <w:t xml:space="preserve"> go over some of </w:t>
      </w:r>
      <w:ins w:id="159" w:author="Pubsure" w:date="2021-06-24T07:50:00Z">
        <w:r>
          <w:rPr>
            <w:rFonts w:ascii="Arial" w:hAnsi="Arial"/>
            <w:sz w:val="24"/>
            <w:szCs w:val="24"/>
          </w:rPr>
          <w:t xml:space="preserve">the </w:t>
        </w:r>
      </w:ins>
      <w:r>
        <w:rPr>
          <w:rFonts w:ascii="Arial" w:hAnsi="Arial"/>
          <w:sz w:val="24"/>
          <w:szCs w:val="24"/>
        </w:rPr>
        <w:t xml:space="preserve">existing web </w:t>
      </w:r>
      <w:ins w:id="160" w:author="Pubsure" w:date="2021-06-24T07:50:00Z">
        <w:r>
          <w:rPr>
            <w:rFonts w:ascii="Arial" w:hAnsi="Arial"/>
            <w:sz w:val="24"/>
            <w:szCs w:val="24"/>
          </w:rPr>
          <w:t>applications</w:t>
        </w:r>
      </w:ins>
      <w:del w:id="161"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62" w:name="_Toc75356591"/>
      <w:bookmarkStart w:id="163" w:name="_Toc75356831"/>
      <w:bookmarkStart w:id="164" w:name="_Toc75356922"/>
      <w:r>
        <w:t>1.4 Study of existing solution on the market</w:t>
      </w:r>
      <w:bookmarkEnd w:id="162"/>
      <w:bookmarkEnd w:id="163"/>
      <w:bookmarkEnd w:id="164"/>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65" w:author="Pubsure" w:date="2021-06-24T07:50:00Z">
        <w:r>
          <w:rPr>
            <w:rFonts w:ascii="Arial" w:hAnsi="Arial"/>
            <w:sz w:val="24"/>
            <w:szCs w:val="24"/>
          </w:rPr>
          <w:t>discuss</w:t>
        </w:r>
      </w:ins>
      <w:del w:id="166"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67" w:author="Pubsure" w:date="2021-06-24T07:50:00Z">
        <w:r>
          <w:rPr>
            <w:rFonts w:ascii="Arial" w:hAnsi="Arial"/>
            <w:sz w:val="24"/>
            <w:szCs w:val="24"/>
          </w:rPr>
          <w:t>solutions</w:t>
        </w:r>
      </w:ins>
      <w:del w:id="168"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69" w:author="Pubsure" w:date="2021-06-24T07:50:00Z">
        <w:r>
          <w:rPr>
            <w:rFonts w:ascii="Arial" w:hAnsi="Arial"/>
            <w:sz w:val="24"/>
            <w:szCs w:val="24"/>
          </w:rPr>
          <w:t>toward</w:t>
        </w:r>
      </w:ins>
      <w:del w:id="170"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71" w:name="_Toc75356592"/>
      <w:bookmarkStart w:id="172" w:name="_Toc75356832"/>
      <w:bookmarkStart w:id="173" w:name="_Toc75356923"/>
      <w:r>
        <w:t>1.4.1 fitness Blender</w:t>
      </w:r>
      <w:bookmarkEnd w:id="171"/>
      <w:bookmarkEnd w:id="172"/>
      <w:bookmarkEnd w:id="173"/>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74" w:author="Pubsure" w:date="2021-06-24T07:50:00Z">
        <w:r>
          <w:rPr>
            <w:rFonts w:ascii="Arial" w:hAnsi="Arial"/>
            <w:sz w:val="24"/>
            <w:szCs w:val="24"/>
          </w:rPr>
          <w:t>,</w:t>
        </w:r>
      </w:ins>
      <w:del w:id="175" w:author="Pubsure" w:date="2021-06-24T07:50:00Z">
        <w:r>
          <w:rPr>
            <w:rFonts w:ascii="Arial" w:hAnsi="Arial"/>
            <w:sz w:val="24"/>
            <w:szCs w:val="24"/>
          </w:rPr>
          <w:delText xml:space="preserve"> as well</w:delText>
        </w:r>
      </w:del>
      <w:r>
        <w:rPr>
          <w:rFonts w:ascii="Arial" w:hAnsi="Arial"/>
          <w:sz w:val="24"/>
          <w:szCs w:val="24"/>
        </w:rPr>
        <w:t xml:space="preserve"> </w:t>
      </w:r>
      <w:ins w:id="176" w:author="Pubsure" w:date="2021-06-24T07:50:00Z">
        <w:r>
          <w:rPr>
            <w:rFonts w:ascii="Arial" w:hAnsi="Arial"/>
            <w:sz w:val="24"/>
            <w:szCs w:val="24"/>
          </w:rPr>
          <w:t>and</w:t>
        </w:r>
      </w:ins>
      <w:del w:id="177" w:author="Pubsure" w:date="2021-06-24T07:50:00Z">
        <w:r>
          <w:rPr>
            <w:rFonts w:ascii="Arial" w:hAnsi="Arial"/>
            <w:sz w:val="24"/>
            <w:szCs w:val="24"/>
          </w:rPr>
          <w:delText>as</w:delText>
        </w:r>
      </w:del>
      <w:r>
        <w:rPr>
          <w:rFonts w:ascii="Arial" w:hAnsi="Arial"/>
          <w:sz w:val="24"/>
          <w:szCs w:val="24"/>
        </w:rPr>
        <w:t xml:space="preserve"> diet and meal plans. It also provides </w:t>
      </w:r>
      <w:del w:id="178"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79" w:author="Pubsure" w:date="2021-06-24T07:50:00Z">
        <w:r>
          <w:rPr>
            <w:rFonts w:ascii="Arial" w:hAnsi="Arial"/>
            <w:sz w:val="24"/>
            <w:szCs w:val="24"/>
          </w:rPr>
          <w:t>posts</w:t>
        </w:r>
      </w:ins>
      <w:del w:id="180" w:author="Pubsure" w:date="2021-06-24T07:50:00Z">
        <w:r>
          <w:rPr>
            <w:rFonts w:ascii="Arial" w:hAnsi="Arial"/>
            <w:sz w:val="24"/>
            <w:szCs w:val="24"/>
          </w:rPr>
          <w:delText>post</w:delText>
        </w:r>
      </w:del>
      <w:r>
        <w:rPr>
          <w:rFonts w:ascii="Arial" w:hAnsi="Arial"/>
          <w:sz w:val="24"/>
          <w:szCs w:val="24"/>
        </w:rPr>
        <w:t xml:space="preserve"> articles about fitness </w:t>
      </w:r>
      <w:ins w:id="181" w:author="Pubsure" w:date="2021-06-24T07:50:00Z">
        <w:r>
          <w:rPr>
            <w:rFonts w:ascii="Arial" w:hAnsi="Arial"/>
            <w:sz w:val="24"/>
            <w:szCs w:val="24"/>
          </w:rPr>
          <w:t>that</w:t>
        </w:r>
      </w:ins>
      <w:del w:id="182"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83" w:author="Pubsure" w:date="2021-06-24T07:50:00Z">
        <w:r>
          <w:rPr>
            <w:rFonts w:ascii="Arial" w:hAnsi="Arial"/>
            <w:sz w:val="24"/>
            <w:szCs w:val="24"/>
          </w:rPr>
          <w:t>asking</w:t>
        </w:r>
      </w:ins>
      <w:del w:id="184"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85" w:author="Pubsure" w:date="2021-06-24T07:50:00Z">
        <w:r>
          <w:rPr>
            <w:rFonts w:ascii="Arial" w:hAnsi="Arial"/>
            <w:sz w:val="24"/>
            <w:szCs w:val="24"/>
          </w:rPr>
          <w:t>This</w:t>
        </w:r>
      </w:ins>
      <w:del w:id="186"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187" w:author="Pubsure" w:date="2021-06-24T07:50:00Z">
        <w:r>
          <w:rPr>
            <w:rFonts w:ascii="Arial" w:hAnsi="Arial"/>
            <w:sz w:val="24"/>
            <w:szCs w:val="24"/>
          </w:rPr>
          <w:t xml:space="preserve"> not</w:t>
        </w:r>
      </w:ins>
      <w:del w:id="188"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189" w:author="Pubsure" w:date="2021-06-24T07:50:00Z">
        <w:r>
          <w:rPr>
            <w:rFonts w:ascii="Arial" w:hAnsi="Arial"/>
            <w:sz w:val="24"/>
            <w:szCs w:val="24"/>
          </w:rPr>
          <w:t>because</w:t>
        </w:r>
      </w:ins>
      <w:del w:id="190"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191" w:author="Pubsure" w:date="2021-06-24T07:50:00Z">
        <w:r>
          <w:rPr>
            <w:rFonts w:ascii="Arial" w:hAnsi="Arial"/>
            <w:sz w:val="24"/>
            <w:szCs w:val="24"/>
          </w:rPr>
          <w:t>the withdrawal</w:t>
        </w:r>
      </w:ins>
      <w:del w:id="192" w:author="Pubsure" w:date="2021-06-24T07:50:00Z">
        <w:r>
          <w:rPr>
            <w:rFonts w:ascii="Arial" w:hAnsi="Arial"/>
            <w:sz w:val="24"/>
            <w:szCs w:val="24"/>
          </w:rPr>
          <w:delText>withdraw</w:delText>
        </w:r>
      </w:del>
      <w:r>
        <w:rPr>
          <w:rFonts w:ascii="Arial" w:hAnsi="Arial"/>
          <w:sz w:val="24"/>
          <w:szCs w:val="24"/>
        </w:rPr>
        <w:t xml:space="preserve"> of certain </w:t>
      </w:r>
      <w:ins w:id="193" w:author="Pubsure" w:date="2021-06-24T07:50:00Z">
        <w:r>
          <w:rPr>
            <w:rFonts w:ascii="Arial" w:hAnsi="Arial"/>
            <w:sz w:val="24"/>
            <w:szCs w:val="24"/>
          </w:rPr>
          <w:t>foods</w:t>
        </w:r>
      </w:ins>
      <w:del w:id="194"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195"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196" w:author="Pubsure" w:date="2021-06-24T07:50:00Z">
        <w:r>
          <w:rPr>
            <w:rFonts w:ascii="Arial" w:hAnsi="Arial"/>
            <w:sz w:val="24"/>
            <w:szCs w:val="24"/>
          </w:rPr>
          <w:t xml:space="preserve"> not</w:t>
        </w:r>
      </w:ins>
      <w:del w:id="197" w:author="Pubsure" w:date="2021-06-24T07:50:00Z">
        <w:r>
          <w:rPr>
            <w:rFonts w:ascii="Arial" w:hAnsi="Arial"/>
            <w:sz w:val="24"/>
            <w:szCs w:val="24"/>
          </w:rPr>
          <w:delText>n’t</w:delText>
        </w:r>
      </w:del>
      <w:r>
        <w:rPr>
          <w:rFonts w:ascii="Arial" w:hAnsi="Arial"/>
          <w:sz w:val="24"/>
          <w:szCs w:val="24"/>
        </w:rPr>
        <w:t xml:space="preserve"> show the results of people </w:t>
      </w:r>
      <w:ins w:id="198" w:author="Pubsure" w:date="2021-06-24T07:50:00Z">
        <w:r>
          <w:rPr>
            <w:rFonts w:ascii="Arial" w:hAnsi="Arial"/>
            <w:sz w:val="24"/>
            <w:szCs w:val="24"/>
          </w:rPr>
          <w:t>who</w:t>
        </w:r>
      </w:ins>
      <w:del w:id="199"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00"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01" w:author="Pubsure" w:date="2021-06-24T07:50:00Z">
        <w:r>
          <w:rPr>
            <w:rFonts w:ascii="Arial" w:hAnsi="Arial"/>
            <w:sz w:val="24"/>
            <w:szCs w:val="24"/>
          </w:rPr>
          <w:t xml:space="preserve"> not</w:t>
        </w:r>
      </w:ins>
      <w:del w:id="202" w:author="Pubsure" w:date="2021-06-24T07:50:00Z">
        <w:r>
          <w:rPr>
            <w:rFonts w:ascii="Arial" w:hAnsi="Arial"/>
            <w:sz w:val="24"/>
            <w:szCs w:val="24"/>
          </w:rPr>
          <w:delText>n’t</w:delText>
        </w:r>
      </w:del>
      <w:r>
        <w:rPr>
          <w:rFonts w:ascii="Arial" w:hAnsi="Arial"/>
          <w:sz w:val="24"/>
          <w:szCs w:val="24"/>
        </w:rPr>
        <w:t xml:space="preserve"> offer specific programs to specific </w:t>
      </w:r>
      <w:ins w:id="203" w:author="Pubsure" w:date="2021-06-24T07:50:00Z">
        <w:r>
          <w:rPr>
            <w:rFonts w:ascii="Arial" w:hAnsi="Arial"/>
            <w:sz w:val="24"/>
            <w:szCs w:val="24"/>
          </w:rPr>
          <w:t>users</w:t>
        </w:r>
      </w:ins>
      <w:del w:id="204" w:author="Pubsure" w:date="2021-06-24T07:50:00Z">
        <w:r>
          <w:rPr>
            <w:rFonts w:ascii="Arial" w:hAnsi="Arial"/>
            <w:sz w:val="24"/>
            <w:szCs w:val="24"/>
          </w:rPr>
          <w:delText>user</w:delText>
        </w:r>
      </w:del>
      <w:r>
        <w:rPr>
          <w:rFonts w:ascii="Arial" w:hAnsi="Arial"/>
          <w:sz w:val="24"/>
          <w:szCs w:val="24"/>
        </w:rPr>
        <w:t xml:space="preserve"> while </w:t>
      </w:r>
      <w:del w:id="205" w:author="Pubsure" w:date="2021-06-24T07:50:00Z">
        <w:r>
          <w:rPr>
            <w:rFonts w:ascii="Arial" w:hAnsi="Arial"/>
            <w:sz w:val="24"/>
            <w:szCs w:val="24"/>
          </w:rPr>
          <w:delText xml:space="preserve">taking </w:delText>
        </w:r>
      </w:del>
      <w:ins w:id="206" w:author="Pubsure" w:date="2021-06-24T07:50:00Z">
        <w:r>
          <w:rPr>
            <w:rFonts w:ascii="Arial" w:hAnsi="Arial"/>
            <w:sz w:val="24"/>
            <w:szCs w:val="24"/>
          </w:rPr>
          <w:t>considering</w:t>
        </w:r>
      </w:ins>
      <w:del w:id="207" w:author="Pubsure" w:date="2021-06-24T07:50:00Z">
        <w:r>
          <w:rPr>
            <w:rFonts w:ascii="Arial" w:hAnsi="Arial"/>
            <w:sz w:val="24"/>
            <w:szCs w:val="24"/>
          </w:rPr>
          <w:delText>consideration</w:delText>
        </w:r>
      </w:del>
      <w:r>
        <w:rPr>
          <w:rFonts w:ascii="Arial" w:hAnsi="Arial"/>
          <w:sz w:val="24"/>
          <w:szCs w:val="24"/>
        </w:rPr>
        <w:t xml:space="preserve"> the user’s condition</w:t>
      </w:r>
      <w:ins w:id="208" w:author="Pubsure" w:date="2021-06-24T07:50:00Z">
        <w:r>
          <w:rPr>
            <w:rFonts w:ascii="Arial" w:hAnsi="Arial"/>
            <w:sz w:val="24"/>
            <w:szCs w:val="24"/>
          </w:rPr>
          <w:t>,</w:t>
        </w:r>
      </w:ins>
      <w:r>
        <w:rPr>
          <w:rFonts w:ascii="Arial" w:hAnsi="Arial"/>
          <w:sz w:val="24"/>
          <w:szCs w:val="24"/>
        </w:rPr>
        <w:t xml:space="preserve"> such as age, gender</w:t>
      </w:r>
      <w:ins w:id="209"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10" w:author="Pubsure" w:date="2021-06-24T07:50:00Z">
        <w:r>
          <w:rPr>
            <w:rFonts w:ascii="Arial" w:hAnsi="Arial"/>
            <w:sz w:val="24"/>
            <w:szCs w:val="24"/>
          </w:rPr>
          <w:t>food</w:t>
        </w:r>
      </w:ins>
      <w:del w:id="211" w:author="Pubsure" w:date="2021-06-24T07:50:00Z">
        <w:r>
          <w:rPr>
            <w:rFonts w:ascii="Arial" w:hAnsi="Arial"/>
            <w:sz w:val="24"/>
            <w:szCs w:val="24"/>
          </w:rPr>
          <w:delText>Food</w:delText>
        </w:r>
      </w:del>
      <w:r>
        <w:rPr>
          <w:rFonts w:ascii="Arial" w:hAnsi="Arial"/>
          <w:sz w:val="24"/>
          <w:szCs w:val="24"/>
        </w:rPr>
        <w:t xml:space="preserve"> plans are bought separately</w:t>
      </w:r>
      <w:ins w:id="212" w:author="Pubsure" w:date="2021-06-24T07:50:00Z">
        <w:r>
          <w:rPr>
            <w:rFonts w:ascii="Arial" w:hAnsi="Arial"/>
            <w:sz w:val="24"/>
            <w:szCs w:val="24"/>
          </w:rPr>
          <w:t>,</w:t>
        </w:r>
      </w:ins>
      <w:r>
        <w:rPr>
          <w:rFonts w:ascii="Arial" w:hAnsi="Arial"/>
          <w:sz w:val="24"/>
          <w:szCs w:val="24"/>
        </w:rPr>
        <w:t xml:space="preserve"> which could prove expensive</w:t>
      </w:r>
      <w:ins w:id="213"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lastRenderedPageBreak/>
        <w:t xml:space="preserve">In conclusion, </w:t>
      </w:r>
      <w:ins w:id="214"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15" w:author="Pubsure" w:date="2021-06-24T07:50:00Z">
        <w:r>
          <w:rPr>
            <w:rFonts w:ascii="Arial" w:hAnsi="Arial"/>
            <w:sz w:val="24"/>
            <w:szCs w:val="24"/>
          </w:rPr>
          <w:t xml:space="preserve"> not</w:t>
        </w:r>
      </w:ins>
      <w:del w:id="216"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17" w:author="Pubsure" w:date="2021-06-24T07:50:00Z">
        <w:r>
          <w:rPr>
            <w:rFonts w:ascii="Arial" w:hAnsi="Arial"/>
            <w:sz w:val="24"/>
            <w:szCs w:val="24"/>
          </w:rPr>
          <w:t>users</w:t>
        </w:r>
      </w:ins>
      <w:del w:id="218" w:author="Pubsure" w:date="2021-06-24T07:50:00Z">
        <w:r>
          <w:rPr>
            <w:rFonts w:ascii="Arial" w:hAnsi="Arial"/>
            <w:sz w:val="24"/>
            <w:szCs w:val="24"/>
          </w:rPr>
          <w:delText>user</w:delText>
        </w:r>
      </w:del>
      <w:r>
        <w:rPr>
          <w:rFonts w:ascii="Arial" w:hAnsi="Arial"/>
          <w:sz w:val="24"/>
          <w:szCs w:val="24"/>
        </w:rPr>
        <w:t>, as well as connecting participants together</w:t>
      </w:r>
      <w:ins w:id="219"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596AE2B" w14:textId="77777777" w:rsidR="004678AB" w:rsidRDefault="00310D3E">
      <w:pPr>
        <w:keepNext/>
      </w:pPr>
      <w:r>
        <w:rPr>
          <w:noProof/>
          <w:lang w:val="fr-FR" w:eastAsia="fr-FR"/>
        </w:rPr>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30A4988A" w14:textId="77777777" w:rsidR="004678AB" w:rsidRDefault="00310D3E">
      <w:pPr>
        <w:pStyle w:val="Caption"/>
        <w:ind w:left="2160" w:firstLine="720"/>
      </w:pPr>
      <w:bookmarkStart w:id="220" w:name="_Toc75353256"/>
      <w:r>
        <w:t xml:space="preserve">Figure </w:t>
      </w:r>
      <w:r>
        <w:rPr>
          <w:cs/>
        </w:rPr>
        <w:t>‎</w:t>
      </w:r>
      <w:r>
        <w:t>1.1 Fitness Blender Home Page</w:t>
      </w:r>
      <w:bookmarkEnd w:id="220"/>
    </w:p>
    <w:p w14:paraId="357CB5C8" w14:textId="77777777" w:rsidR="004678AB" w:rsidRDefault="004678AB">
      <w:pPr>
        <w:rPr>
          <w:color w:val="000000"/>
          <w14:shadow w14:blurRad="38036" w14:dist="18745" w14:dir="2700000" w14:sx="100000" w14:sy="100000" w14:kx="0" w14:ky="0" w14:algn="b">
            <w14:srgbClr w14:val="000000"/>
          </w14:shadow>
        </w:rPr>
      </w:pPr>
    </w:p>
    <w:p w14:paraId="0C5696B8" w14:textId="77777777" w:rsidR="004678AB" w:rsidRDefault="00310D3E">
      <w:pPr>
        <w:keepNext/>
      </w:pPr>
      <w:r>
        <w:rPr>
          <w:noProof/>
          <w:lang w:val="fr-FR" w:eastAsia="fr-FR"/>
        </w:rPr>
        <w:drawing>
          <wp:inline distT="0" distB="0" distL="0" distR="0" wp14:anchorId="66333904" wp14:editId="561F2D63">
            <wp:extent cx="5988268" cy="3368485"/>
            <wp:effectExtent l="0" t="0" r="0" b="336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988268" cy="3368485"/>
                    </a:xfrm>
                    <a:prstGeom prst="rect">
                      <a:avLst/>
                    </a:prstGeom>
                    <a:noFill/>
                    <a:ln>
                      <a:noFill/>
                    </a:ln>
                  </pic:spPr>
                </pic:pic>
              </a:graphicData>
            </a:graphic>
          </wp:inline>
        </w:drawing>
      </w:r>
    </w:p>
    <w:p w14:paraId="70E0DB3F" w14:textId="77777777" w:rsidR="004678AB" w:rsidRDefault="00310D3E">
      <w:pPr>
        <w:pStyle w:val="Caption"/>
        <w:ind w:left="2160" w:firstLine="720"/>
      </w:pPr>
      <w:bookmarkStart w:id="221" w:name="_Toc75353257"/>
      <w:r>
        <w:t xml:space="preserve">Figure </w:t>
      </w:r>
      <w:r>
        <w:rPr>
          <w:cs/>
        </w:rPr>
        <w:t>‎</w:t>
      </w:r>
      <w:r>
        <w:t>1.2Fitness Blender video page</w:t>
      </w:r>
      <w:bookmarkEnd w:id="221"/>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22" w:name="_Toc75356593"/>
      <w:bookmarkStart w:id="223" w:name="_Toc75356833"/>
      <w:bookmarkStart w:id="224" w:name="_Toc75356924"/>
      <w:r>
        <w:t>1.4.2 BodyBuilding</w:t>
      </w:r>
      <w:bookmarkEnd w:id="222"/>
      <w:bookmarkEnd w:id="223"/>
      <w:bookmarkEnd w:id="224"/>
      <w:r w:rsidR="005F1F42">
        <w:t>.com</w:t>
      </w:r>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25" w:author="Pubsure" w:date="2021-06-24T07:50:00Z">
        <w:r w:rsidRPr="00825949">
          <w:rPr>
            <w:rFonts w:asciiTheme="minorBidi" w:hAnsiTheme="minorBidi" w:cstheme="minorBidi"/>
            <w:sz w:val="24"/>
            <w:szCs w:val="24"/>
          </w:rPr>
          <w:t>However,</w:t>
        </w:r>
      </w:ins>
      <w:del w:id="226"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27" w:author="Pubsure" w:date="2021-06-24T07:50:00Z">
        <w:r w:rsidRPr="00825949">
          <w:rPr>
            <w:rFonts w:asciiTheme="minorBidi" w:hAnsiTheme="minorBidi" w:cstheme="minorBidi"/>
            <w:sz w:val="24"/>
            <w:szCs w:val="24"/>
          </w:rPr>
          <w:t>contains</w:t>
        </w:r>
      </w:ins>
      <w:del w:id="228"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29" w:author="Pubsure" w:date="2021-06-24T07:50:00Z">
        <w:r w:rsidRPr="00825949">
          <w:rPr>
            <w:rFonts w:asciiTheme="minorBidi" w:hAnsiTheme="minorBidi" w:cstheme="minorBidi"/>
            <w:sz w:val="24"/>
            <w:szCs w:val="24"/>
          </w:rPr>
          <w:t>that</w:t>
        </w:r>
      </w:ins>
      <w:del w:id="230"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31" w:author="Pubsure" w:date="2021-06-24T07:50:00Z">
        <w:r w:rsidRPr="00825949">
          <w:rPr>
            <w:rFonts w:asciiTheme="minorBidi" w:hAnsiTheme="minorBidi" w:cstheme="minorBidi"/>
            <w:sz w:val="24"/>
            <w:szCs w:val="24"/>
          </w:rPr>
          <w:t xml:space="preserve"> is</w:t>
        </w:r>
      </w:ins>
      <w:del w:id="232"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33"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34" w:author="Pubsure" w:date="2021-06-24T07:50:00Z">
        <w:r w:rsidRPr="00825949">
          <w:rPr>
            <w:rFonts w:asciiTheme="minorBidi" w:hAnsiTheme="minorBidi" w:cstheme="minorBidi"/>
            <w:sz w:val="24"/>
            <w:szCs w:val="24"/>
          </w:rPr>
          <w:delText xml:space="preserve">the </w:delText>
        </w:r>
      </w:del>
      <w:ins w:id="235" w:author="Pubsure" w:date="2021-06-24T07:50:00Z">
        <w:r w:rsidRPr="00825949">
          <w:rPr>
            <w:rFonts w:asciiTheme="minorBidi" w:hAnsiTheme="minorBidi" w:cstheme="minorBidi"/>
            <w:sz w:val="24"/>
            <w:szCs w:val="24"/>
          </w:rPr>
          <w:t>users</w:t>
        </w:r>
      </w:ins>
      <w:del w:id="236"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37" w:author="Pubsure" w:date="2021-06-24T07:50:00Z">
        <w:r w:rsidRPr="00825949">
          <w:rPr>
            <w:rFonts w:asciiTheme="minorBidi" w:hAnsiTheme="minorBidi" w:cstheme="minorBidi"/>
            <w:sz w:val="24"/>
            <w:szCs w:val="24"/>
          </w:rPr>
          <w:t>everyone that</w:t>
        </w:r>
      </w:ins>
      <w:del w:id="238"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39" w:author="Pubsure" w:date="2021-06-24T07:50:00Z">
        <w:r w:rsidRPr="00825949">
          <w:rPr>
            <w:rFonts w:asciiTheme="minorBidi" w:hAnsiTheme="minorBidi" w:cstheme="minorBidi"/>
            <w:sz w:val="24"/>
            <w:szCs w:val="24"/>
          </w:rPr>
          <w:t>workouts</w:t>
        </w:r>
      </w:ins>
      <w:del w:id="240"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2A564E94" w14:textId="77777777" w:rsidR="004678AB" w:rsidRDefault="00310D3E">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C114E2B" w14:textId="77777777" w:rsidR="004678AB" w:rsidRDefault="00310D3E">
      <w:pPr>
        <w:pStyle w:val="Caption"/>
        <w:ind w:left="2880" w:firstLine="720"/>
      </w:pPr>
      <w:bookmarkStart w:id="241" w:name="_Toc75353258"/>
      <w:r>
        <w:t xml:space="preserve">Figure </w:t>
      </w:r>
      <w:r>
        <w:rPr>
          <w:cs/>
        </w:rPr>
        <w:t>‎</w:t>
      </w:r>
      <w:r>
        <w:t>1.</w:t>
      </w:r>
      <w:proofErr w:type="gramStart"/>
      <w:r>
        <w:t>3</w:t>
      </w:r>
      <w:r>
        <w:rPr>
          <w:lang w:val="fr-FR"/>
        </w:rPr>
        <w:t>:Bodybuilding</w:t>
      </w:r>
      <w:proofErr w:type="gramEnd"/>
      <w:r>
        <w:rPr>
          <w:lang w:val="fr-FR"/>
        </w:rPr>
        <w:t xml:space="preserve"> home page</w:t>
      </w:r>
      <w:bookmarkEnd w:id="241"/>
    </w:p>
    <w:p w14:paraId="4EF0AF9F" w14:textId="77777777" w:rsidR="004678AB" w:rsidRDefault="004678AB">
      <w:pPr>
        <w:rPr>
          <w:rFonts w:ascii="Bahnschrift" w:hAnsi="Bahnschrift"/>
          <w:sz w:val="28"/>
          <w:szCs w:val="28"/>
        </w:rPr>
      </w:pPr>
    </w:p>
    <w:p w14:paraId="028E451A" w14:textId="77777777" w:rsidR="004678AB" w:rsidRDefault="00310D3E">
      <w:pPr>
        <w:keepNext/>
        <w:ind w:left="720"/>
      </w:pPr>
      <w:r>
        <w:rPr>
          <w:rFonts w:ascii="Bahnschrift" w:hAnsi="Bahnschrift"/>
          <w:noProof/>
          <w:sz w:val="28"/>
          <w:szCs w:val="28"/>
          <w:lang w:val="fr-FR" w:eastAsia="fr-FR"/>
        </w:rPr>
        <w:drawing>
          <wp:inline distT="0" distB="0" distL="0" distR="0" wp14:anchorId="7659EADA" wp14:editId="5EDAAC47">
            <wp:extent cx="5131559" cy="2879677"/>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5138680" cy="2883673"/>
                    </a:xfrm>
                    <a:prstGeom prst="rect">
                      <a:avLst/>
                    </a:prstGeom>
                    <a:noFill/>
                    <a:ln>
                      <a:noFill/>
                    </a:ln>
                  </pic:spPr>
                </pic:pic>
              </a:graphicData>
            </a:graphic>
          </wp:inline>
        </w:drawing>
      </w:r>
    </w:p>
    <w:p w14:paraId="26FD9DDC" w14:textId="77777777" w:rsidR="004678AB" w:rsidRDefault="00310D3E">
      <w:pPr>
        <w:pStyle w:val="Caption"/>
        <w:ind w:left="2880" w:firstLine="720"/>
      </w:pPr>
      <w:bookmarkStart w:id="242" w:name="_Toc75353259"/>
      <w:r>
        <w:t xml:space="preserve">Figure </w:t>
      </w:r>
      <w:r>
        <w:rPr>
          <w:cs/>
        </w:rPr>
        <w:t>‎</w:t>
      </w:r>
      <w:r>
        <w:t>1.</w:t>
      </w:r>
      <w:proofErr w:type="gramStart"/>
      <w:r>
        <w:t>4:Bodybuilding</w:t>
      </w:r>
      <w:proofErr w:type="gramEnd"/>
      <w:r>
        <w:t xml:space="preserve"> Body Fit page</w:t>
      </w:r>
      <w:bookmarkEnd w:id="242"/>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Bodybuilding.com is a great source of workout plans and </w:t>
      </w:r>
      <w:del w:id="243"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44" w:author="Pubsure" w:date="2021-06-24T07:50:00Z">
        <w:r w:rsidRPr="00825949">
          <w:rPr>
            <w:rFonts w:asciiTheme="minorBidi" w:hAnsiTheme="minorBidi" w:cstheme="minorBidi"/>
            <w:sz w:val="24"/>
            <w:szCs w:val="24"/>
          </w:rPr>
          <w:t xml:space="preserve"> not</w:t>
        </w:r>
      </w:ins>
      <w:del w:id="245"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46" w:author="Pubsure" w:date="2021-06-24T07:50:00Z">
        <w:r w:rsidRPr="00825949">
          <w:rPr>
            <w:rFonts w:asciiTheme="minorBidi" w:hAnsiTheme="minorBidi" w:cstheme="minorBidi"/>
            <w:sz w:val="24"/>
            <w:szCs w:val="24"/>
          </w:rPr>
          <w:t xml:space="preserve"> is</w:t>
        </w:r>
      </w:ins>
      <w:del w:id="247"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48" w:name="_Toc75356594"/>
      <w:bookmarkStart w:id="249" w:name="_Toc75356834"/>
      <w:bookmarkStart w:id="250" w:name="_Toc75356925"/>
      <w:r w:rsidRPr="00825949">
        <w:rPr>
          <w:rStyle w:val="Heading3Char"/>
          <w:rFonts w:asciiTheme="minorBidi" w:eastAsia="Calibri" w:hAnsiTheme="minorBidi" w:cstheme="minorBidi"/>
          <w:sz w:val="24"/>
        </w:rPr>
        <w:t>1.4.3 6weeksixpack</w:t>
      </w:r>
      <w:bookmarkEnd w:id="248"/>
      <w:bookmarkEnd w:id="249"/>
      <w:bookmarkEnd w:id="250"/>
    </w:p>
    <w:p w14:paraId="33F56D6D" w14:textId="77777777" w:rsidR="004678AB" w:rsidRPr="00825949" w:rsidRDefault="00310D3E">
      <w:pPr>
        <w:rPr>
          <w:rFonts w:asciiTheme="minorBidi" w:hAnsiTheme="minorBidi" w:cstheme="minorBidi"/>
          <w:sz w:val="24"/>
          <w:szCs w:val="24"/>
        </w:rPr>
      </w:pPr>
      <w:ins w:id="251"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52" w:author="Pubsure" w:date="2021-06-24T07:50:00Z">
        <w:r w:rsidRPr="00825949">
          <w:rPr>
            <w:rFonts w:asciiTheme="minorBidi" w:hAnsiTheme="minorBidi" w:cstheme="minorBidi"/>
            <w:sz w:val="24"/>
            <w:szCs w:val="24"/>
          </w:rPr>
          <w:t>a</w:t>
        </w:r>
      </w:ins>
      <w:del w:id="253"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54" w:author="Pubsure" w:date="2021-06-24T07:50:00Z">
        <w:r w:rsidRPr="00825949">
          <w:rPr>
            <w:rFonts w:asciiTheme="minorBidi" w:hAnsiTheme="minorBidi" w:cstheme="minorBidi"/>
            <w:sz w:val="24"/>
            <w:szCs w:val="24"/>
          </w:rPr>
          <w:t>;</w:t>
        </w:r>
      </w:ins>
      <w:del w:id="255"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56"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57" w:author="Pubsure" w:date="2021-06-24T07:50:00Z">
        <w:r w:rsidRPr="00825949">
          <w:rPr>
            <w:rFonts w:asciiTheme="minorBidi" w:hAnsiTheme="minorBidi" w:cstheme="minorBidi"/>
            <w:sz w:val="24"/>
            <w:szCs w:val="24"/>
          </w:rPr>
          <w:t>that</w:t>
        </w:r>
      </w:ins>
      <w:del w:id="258"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59" w:author="Pubsure" w:date="2021-06-24T07:50:00Z">
        <w:r w:rsidRPr="00825949">
          <w:rPr>
            <w:rFonts w:asciiTheme="minorBidi" w:hAnsiTheme="minorBidi" w:cstheme="minorBidi"/>
            <w:sz w:val="24"/>
            <w:szCs w:val="24"/>
          </w:rPr>
          <w:t>keep</w:t>
        </w:r>
      </w:ins>
      <w:del w:id="260"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61"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62" w:author="Pubsure" w:date="2021-06-24T07:50:00Z">
        <w:r w:rsidRPr="00825949">
          <w:rPr>
            <w:rFonts w:asciiTheme="minorBidi" w:hAnsiTheme="minorBidi" w:cstheme="minorBidi"/>
            <w:sz w:val="24"/>
            <w:szCs w:val="24"/>
          </w:rPr>
          <w:t>Each</w:t>
        </w:r>
      </w:ins>
      <w:del w:id="263"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64" w:author="Pubsure" w:date="2021-06-24T07:50:00Z">
        <w:r w:rsidRPr="00825949">
          <w:rPr>
            <w:rFonts w:asciiTheme="minorBidi" w:hAnsiTheme="minorBidi" w:cstheme="minorBidi"/>
            <w:sz w:val="24"/>
            <w:szCs w:val="24"/>
          </w:rPr>
          <w:t>is</w:t>
        </w:r>
      </w:ins>
      <w:del w:id="265" w:author="Pubsure" w:date="2021-06-24T07:50:00Z">
        <w:r w:rsidRPr="00825949">
          <w:rPr>
            <w:rFonts w:asciiTheme="minorBidi" w:hAnsiTheme="minorBidi" w:cstheme="minorBidi"/>
            <w:sz w:val="24"/>
            <w:szCs w:val="24"/>
          </w:rPr>
          <w:delText>does</w:delText>
        </w:r>
      </w:del>
      <w:ins w:id="266" w:author="Pubsure" w:date="2021-06-24T07:50:00Z">
        <w:r w:rsidRPr="00825949">
          <w:rPr>
            <w:rFonts w:asciiTheme="minorBidi" w:hAnsiTheme="minorBidi" w:cstheme="minorBidi"/>
            <w:sz w:val="24"/>
            <w:szCs w:val="24"/>
          </w:rPr>
          <w:t xml:space="preserve"> not</w:t>
        </w:r>
      </w:ins>
      <w:del w:id="267"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68" w:author="Pubsure" w:date="2021-06-24T07:50:00Z">
        <w:r w:rsidRPr="00825949">
          <w:rPr>
            <w:rFonts w:asciiTheme="minorBidi" w:hAnsiTheme="minorBidi" w:cstheme="minorBidi"/>
            <w:sz w:val="24"/>
            <w:szCs w:val="24"/>
          </w:rPr>
          <w:t>cannot</w:t>
        </w:r>
      </w:ins>
      <w:del w:id="269"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70" w:author="Pubsure" w:date="2021-06-24T07:50:00Z">
        <w:r w:rsidRPr="00825949">
          <w:rPr>
            <w:rFonts w:asciiTheme="minorBidi" w:hAnsiTheme="minorBidi" w:cstheme="minorBidi"/>
            <w:sz w:val="24"/>
            <w:szCs w:val="24"/>
          </w:rPr>
          <w:t>;</w:t>
        </w:r>
      </w:ins>
      <w:del w:id="27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72" w:author="Pubsure" w:date="2021-06-24T07:50:00Z">
        <w:r w:rsidRPr="00825949">
          <w:rPr>
            <w:rFonts w:asciiTheme="minorBidi" w:hAnsiTheme="minorBidi" w:cstheme="minorBidi"/>
            <w:sz w:val="24"/>
            <w:szCs w:val="24"/>
          </w:rPr>
          <w:t>a</w:t>
        </w:r>
      </w:ins>
      <w:del w:id="273"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74"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75"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76" w:author="Pubsure" w:date="2021-06-24T07:50:00Z">
        <w:r w:rsidRPr="00825949">
          <w:rPr>
            <w:rFonts w:asciiTheme="minorBidi" w:hAnsiTheme="minorBidi" w:cstheme="minorBidi"/>
            <w:sz w:val="24"/>
            <w:szCs w:val="24"/>
          </w:rPr>
          <w:t>do</w:t>
        </w:r>
      </w:ins>
      <w:del w:id="277" w:author="Pubsure" w:date="2021-06-24T07:50:00Z">
        <w:r w:rsidRPr="00825949">
          <w:rPr>
            <w:rFonts w:asciiTheme="minorBidi" w:hAnsiTheme="minorBidi" w:cstheme="minorBidi"/>
            <w:sz w:val="24"/>
            <w:szCs w:val="24"/>
          </w:rPr>
          <w:delText>does</w:delText>
        </w:r>
      </w:del>
      <w:ins w:id="278" w:author="Pubsure" w:date="2021-06-24T07:50:00Z">
        <w:r w:rsidRPr="00825949">
          <w:rPr>
            <w:rFonts w:asciiTheme="minorBidi" w:hAnsiTheme="minorBidi" w:cstheme="minorBidi"/>
            <w:sz w:val="24"/>
            <w:szCs w:val="24"/>
          </w:rPr>
          <w:t xml:space="preserve"> not</w:t>
        </w:r>
      </w:ins>
      <w:del w:id="279"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80" w:author="Pubsure" w:date="2021-06-24T07:50:00Z">
        <w:r w:rsidRPr="00825949">
          <w:rPr>
            <w:rFonts w:asciiTheme="minorBidi" w:hAnsiTheme="minorBidi" w:cstheme="minorBidi"/>
            <w:sz w:val="24"/>
            <w:szCs w:val="24"/>
          </w:rPr>
          <w:t>do</w:t>
        </w:r>
      </w:ins>
      <w:del w:id="281"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82" w:author="Pubsure" w:date="2021-06-24T07:50:00Z">
        <w:r w:rsidRPr="00825949">
          <w:rPr>
            <w:rFonts w:asciiTheme="minorBidi" w:hAnsiTheme="minorBidi" w:cstheme="minorBidi"/>
            <w:sz w:val="24"/>
            <w:szCs w:val="24"/>
          </w:rPr>
          <w:t>significant</w:t>
        </w:r>
      </w:ins>
      <w:del w:id="283"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284" w:author="Pubsure" w:date="2021-06-24T07:50:00Z">
        <w:r w:rsidRPr="00825949">
          <w:rPr>
            <w:rFonts w:asciiTheme="minorBidi" w:hAnsiTheme="minorBidi" w:cstheme="minorBidi"/>
            <w:sz w:val="24"/>
            <w:szCs w:val="24"/>
          </w:rPr>
          <w:t>in</w:t>
        </w:r>
      </w:ins>
      <w:del w:id="285"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286" w:author="Pubsure" w:date="2021-06-24T07:50:00Z">
        <w:r w:rsidRPr="00825949">
          <w:rPr>
            <w:rFonts w:asciiTheme="minorBidi" w:hAnsiTheme="minorBidi" w:cstheme="minorBidi"/>
            <w:sz w:val="24"/>
            <w:szCs w:val="24"/>
          </w:rPr>
          <w:t>to</w:t>
        </w:r>
      </w:ins>
      <w:del w:id="287"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288" w:author="Pubsure" w:date="2021-06-24T07:50:00Z">
        <w:r w:rsidRPr="00825949">
          <w:rPr>
            <w:rFonts w:asciiTheme="minorBidi" w:hAnsiTheme="minorBidi" w:cstheme="minorBidi"/>
            <w:sz w:val="24"/>
            <w:szCs w:val="24"/>
          </w:rPr>
          <w:t>stick</w:t>
        </w:r>
      </w:ins>
      <w:del w:id="289"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2BD2D0DE" w14:textId="77777777" w:rsidR="004678AB" w:rsidRDefault="00310D3E">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51A3AB44" w14:textId="77777777" w:rsidR="004678AB" w:rsidRDefault="00310D3E">
      <w:pPr>
        <w:pStyle w:val="Caption"/>
        <w:ind w:left="2160" w:firstLine="720"/>
      </w:pPr>
      <w:bookmarkStart w:id="290" w:name="_Toc75353260"/>
      <w:r>
        <w:t xml:space="preserve">Figure </w:t>
      </w:r>
      <w:r>
        <w:rPr>
          <w:cs/>
        </w:rPr>
        <w:t>‎</w:t>
      </w:r>
      <w:r>
        <w:t>1.5</w:t>
      </w:r>
      <w:r>
        <w:rPr>
          <w:lang w:val="fr-FR"/>
        </w:rPr>
        <w:t xml:space="preserve">: </w:t>
      </w:r>
      <w:proofErr w:type="spellStart"/>
      <w:r>
        <w:rPr>
          <w:lang w:val="fr-FR"/>
        </w:rPr>
        <w:t>weeksixpack</w:t>
      </w:r>
      <w:proofErr w:type="spellEnd"/>
      <w:r>
        <w:rPr>
          <w:lang w:val="fr-FR"/>
        </w:rPr>
        <w:t xml:space="preserve"> Home Page</w:t>
      </w:r>
      <w:bookmarkEnd w:id="290"/>
    </w:p>
    <w:p w14:paraId="0EEE28A5" w14:textId="77777777" w:rsidR="004678AB" w:rsidRDefault="00310D3E">
      <w:pPr>
        <w:ind w:left="720"/>
      </w:pPr>
      <w:r>
        <w:tab/>
      </w:r>
      <w:r>
        <w:tab/>
      </w:r>
      <w:r>
        <w:tab/>
      </w:r>
      <w:r>
        <w:tab/>
      </w:r>
      <w:r>
        <w:tab/>
      </w:r>
    </w:p>
    <w:p w14:paraId="619A0CB8" w14:textId="77777777" w:rsidR="004678AB" w:rsidRDefault="00310D3E">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DE6D352" w14:textId="77777777" w:rsidR="004678AB" w:rsidRDefault="00310D3E">
      <w:pPr>
        <w:pStyle w:val="Caption"/>
        <w:ind w:left="2160" w:firstLine="720"/>
      </w:pPr>
      <w:bookmarkStart w:id="291" w:name="_Toc75353261"/>
      <w:r>
        <w:t xml:space="preserve">Figure </w:t>
      </w:r>
      <w:r>
        <w:rPr>
          <w:cs/>
        </w:rPr>
        <w:t>‎</w:t>
      </w:r>
      <w:r>
        <w:t>1.</w:t>
      </w:r>
      <w:proofErr w:type="gramStart"/>
      <w:r>
        <w:t>6:sixweeksixpac</w:t>
      </w:r>
      <w:proofErr w:type="gramEnd"/>
      <w:r>
        <w:t xml:space="preserve"> Home Page</w:t>
      </w:r>
      <w:bookmarkEnd w:id="291"/>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292" w:name="_Toc75356595"/>
      <w:bookmarkStart w:id="293" w:name="_Toc75356835"/>
      <w:bookmarkStart w:id="294" w:name="_Toc75356926"/>
      <w:r>
        <w:t>1.5 Criticism of the existing solutions</w:t>
      </w:r>
      <w:bookmarkEnd w:id="292"/>
      <w:bookmarkEnd w:id="293"/>
      <w:bookmarkEnd w:id="294"/>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295" w:author="Pubsure" w:date="2021-06-24T07:50:00Z">
        <w:r w:rsidRPr="00825949">
          <w:rPr>
            <w:rFonts w:asciiTheme="minorBidi" w:hAnsiTheme="minorBidi" w:cstheme="minorBidi"/>
            <w:sz w:val="24"/>
            <w:szCs w:val="24"/>
          </w:rPr>
          <w:t>of</w:t>
        </w:r>
      </w:ins>
      <w:del w:id="296"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297"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298" w:author="Pubsure" w:date="2021-06-24T07:50:00Z">
        <w:r w:rsidRPr="00825949">
          <w:rPr>
            <w:rFonts w:asciiTheme="minorBidi" w:hAnsiTheme="minorBidi" w:cstheme="minorBidi"/>
            <w:sz w:val="24"/>
            <w:szCs w:val="24"/>
          </w:rPr>
          <w:t xml:space="preserve"> are</w:t>
        </w:r>
      </w:ins>
      <w:del w:id="299"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00" w:author="Pubsure" w:date="2021-06-24T07:50:00Z">
        <w:r w:rsidRPr="00825949">
          <w:rPr>
            <w:rFonts w:asciiTheme="minorBidi" w:hAnsiTheme="minorBidi" w:cstheme="minorBidi"/>
            <w:sz w:val="24"/>
            <w:szCs w:val="24"/>
          </w:rPr>
          <w:t>applications</w:t>
        </w:r>
      </w:ins>
      <w:del w:id="301"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0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03" w:author="Pubsure" w:date="2021-06-24T07:50:00Z">
        <w:r w:rsidRPr="00825949">
          <w:rPr>
            <w:rFonts w:asciiTheme="minorBidi" w:hAnsiTheme="minorBidi" w:cstheme="minorBidi"/>
            <w:sz w:val="24"/>
            <w:szCs w:val="24"/>
          </w:rPr>
          <w:t>follows</w:t>
        </w:r>
      </w:ins>
      <w:del w:id="304"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05" w:author="Pubsure" w:date="2021-06-24T07:50:00Z">
        <w:r w:rsidRPr="00825949">
          <w:rPr>
            <w:rFonts w:asciiTheme="minorBidi" w:hAnsiTheme="minorBidi" w:cstheme="minorBidi"/>
            <w:sz w:val="24"/>
            <w:szCs w:val="24"/>
          </w:rPr>
          <w:t>presents</w:t>
        </w:r>
      </w:ins>
      <w:del w:id="306"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07" w:author="Pubsure" w:date="2021-06-24T07:50:00Z">
        <w:r w:rsidRPr="00825949">
          <w:rPr>
            <w:rFonts w:asciiTheme="minorBidi" w:hAnsiTheme="minorBidi" w:cstheme="minorBidi"/>
            <w:sz w:val="24"/>
            <w:szCs w:val="24"/>
          </w:rPr>
          <w:t>results</w:t>
        </w:r>
      </w:ins>
      <w:del w:id="308"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09"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 xml:space="preserve">User </w:t>
            </w:r>
            <w:proofErr w:type="spellStart"/>
            <w:r>
              <w:rPr>
                <w:rFonts w:ascii="Bahnschrift" w:hAnsi="Bahnschrift"/>
                <w:b/>
                <w:bCs/>
                <w:sz w:val="28"/>
                <w:szCs w:val="28"/>
              </w:rPr>
              <w:t>expericence</w:t>
            </w:r>
            <w:proofErr w:type="spellEnd"/>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15976B0D" w:rsidR="005F1F42" w:rsidRPr="005F1F42" w:rsidRDefault="005F1F42" w:rsidP="005F1F42">
      <w:pPr>
        <w:pStyle w:val="Caption"/>
        <w:ind w:left="1440" w:firstLine="720"/>
      </w:pPr>
      <w:bookmarkStart w:id="310" w:name="_Toc75557361"/>
      <w:r>
        <w:t xml:space="preserve">Table </w:t>
      </w:r>
      <w:r w:rsidR="00EA41CB">
        <w:fldChar w:fldCharType="begin"/>
      </w:r>
      <w:r w:rsidR="00EA41CB">
        <w:instrText xml:space="preserve"> STYLEREF 1 \s </w:instrText>
      </w:r>
      <w:r w:rsidR="00EA41CB">
        <w:fldChar w:fldCharType="separate"/>
      </w:r>
      <w:r w:rsidR="00E02526">
        <w:rPr>
          <w:noProof/>
          <w:cs/>
        </w:rPr>
        <w:t>‎</w:t>
      </w:r>
      <w:r w:rsidR="00E02526">
        <w:rPr>
          <w:noProof/>
        </w:rPr>
        <w:t>1</w:t>
      </w:r>
      <w:r w:rsidR="00EA41CB">
        <w:rPr>
          <w:noProof/>
        </w:rPr>
        <w:fldChar w:fldCharType="end"/>
      </w:r>
      <w:r w:rsidR="00E02526">
        <w:t>.</w:t>
      </w:r>
      <w:r w:rsidR="00EA41CB">
        <w:fldChar w:fldCharType="begin"/>
      </w:r>
      <w:r w:rsidR="00EA41CB">
        <w:instrText xml:space="preserve"> SEQ Table \* ARABIC \s 1 </w:instrText>
      </w:r>
      <w:r w:rsidR="00EA41CB">
        <w:fldChar w:fldCharType="separate"/>
      </w:r>
      <w:r w:rsidR="00E02526">
        <w:rPr>
          <w:noProof/>
        </w:rPr>
        <w:t>1</w:t>
      </w:r>
      <w:r w:rsidR="00EA41CB">
        <w:rPr>
          <w:noProof/>
        </w:rPr>
        <w:fldChar w:fldCharType="end"/>
      </w:r>
      <w:r w:rsidRPr="005F1F42">
        <w:t>:Comparison of Existing Apps and current project</w:t>
      </w:r>
      <w:bookmarkEnd w:id="310"/>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11" w:name="_Toc75356596"/>
      <w:bookmarkStart w:id="312" w:name="_Toc75356836"/>
      <w:bookmarkStart w:id="313" w:name="_Toc75356927"/>
      <w:r>
        <w:t>1.6 Our solution</w:t>
      </w:r>
      <w:bookmarkEnd w:id="311"/>
      <w:bookmarkEnd w:id="312"/>
      <w:bookmarkEnd w:id="313"/>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14" w:author="Pubsure" w:date="2021-06-24T07:50:00Z">
        <w:r w:rsidRPr="00825949">
          <w:rPr>
            <w:rFonts w:asciiTheme="minorBidi" w:hAnsiTheme="minorBidi" w:cstheme="minorBidi"/>
            <w:sz w:val="24"/>
            <w:szCs w:val="24"/>
          </w:rPr>
          <w:t>research</w:t>
        </w:r>
      </w:ins>
      <w:del w:id="315"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16" w:author="Pubsure" w:date="2021-06-24T07:50:00Z">
        <w:r w:rsidRPr="00825949">
          <w:rPr>
            <w:rFonts w:asciiTheme="minorBidi" w:hAnsiTheme="minorBidi" w:cstheme="minorBidi"/>
            <w:sz w:val="24"/>
            <w:szCs w:val="24"/>
          </w:rPr>
          <w:t>to</w:t>
        </w:r>
      </w:ins>
      <w:del w:id="317"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18" w:author="Pubsure" w:date="2021-06-24T07:50:00Z">
        <w:r w:rsidRPr="00825949">
          <w:rPr>
            <w:rFonts w:asciiTheme="minorBidi" w:hAnsiTheme="minorBidi" w:cstheme="minorBidi"/>
            <w:sz w:val="24"/>
            <w:szCs w:val="24"/>
          </w:rPr>
          <w:t>create</w:t>
        </w:r>
      </w:ins>
      <w:del w:id="319"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20"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21" w:author="Pubsure" w:date="2021-06-24T07:50:00Z">
        <w:r w:rsidRPr="00825949">
          <w:rPr>
            <w:rFonts w:asciiTheme="minorBidi" w:hAnsiTheme="minorBidi" w:cstheme="minorBidi"/>
            <w:sz w:val="24"/>
            <w:szCs w:val="24"/>
          </w:rPr>
          <w:t>fitness</w:t>
        </w:r>
      </w:ins>
      <w:del w:id="322"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23" w:author="Pubsure" w:date="2021-06-24T07:50:00Z">
        <w:r w:rsidRPr="00825949">
          <w:rPr>
            <w:rFonts w:asciiTheme="minorBidi" w:hAnsiTheme="minorBidi" w:cstheme="minorBidi"/>
            <w:sz w:val="24"/>
            <w:szCs w:val="24"/>
          </w:rPr>
          <w:delText xml:space="preserve">to </w:delText>
        </w:r>
      </w:del>
      <w:ins w:id="324" w:author="Pubsure" w:date="2021-06-24T07:50:00Z">
        <w:r w:rsidRPr="00825949">
          <w:rPr>
            <w:rFonts w:asciiTheme="minorBidi" w:hAnsiTheme="minorBidi" w:cstheme="minorBidi"/>
            <w:sz w:val="24"/>
            <w:szCs w:val="24"/>
          </w:rPr>
          <w:t>tracking</w:t>
        </w:r>
      </w:ins>
      <w:del w:id="325"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26"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27" w:author="Pubsure" w:date="2021-06-24T07:50:00Z">
        <w:r w:rsidRPr="00825949">
          <w:rPr>
            <w:rFonts w:asciiTheme="minorBidi" w:hAnsiTheme="minorBidi" w:cstheme="minorBidi"/>
            <w:sz w:val="24"/>
            <w:szCs w:val="24"/>
          </w:rPr>
          <w:t>required</w:t>
        </w:r>
      </w:ins>
      <w:del w:id="328"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2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30" w:author="Pubsure" w:date="2021-06-24T07:50:00Z">
        <w:r w:rsidRPr="00825949">
          <w:rPr>
            <w:rFonts w:asciiTheme="minorBidi" w:hAnsiTheme="minorBidi" w:cstheme="minorBidi"/>
            <w:sz w:val="24"/>
            <w:szCs w:val="24"/>
          </w:rPr>
          <w:t xml:space="preserve"> and</w:t>
        </w:r>
      </w:ins>
      <w:del w:id="33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32"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33"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34" w:author="Pubsure" w:date="2021-06-24T07:50:00Z">
        <w:r w:rsidRPr="00825949">
          <w:rPr>
            <w:rFonts w:asciiTheme="minorBidi" w:hAnsiTheme="minorBidi" w:cstheme="minorBidi"/>
            <w:sz w:val="24"/>
            <w:szCs w:val="24"/>
          </w:rPr>
          <w:t>the</w:t>
        </w:r>
      </w:ins>
      <w:del w:id="335"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36"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37"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38" w:name="_Toc75356597"/>
      <w:bookmarkStart w:id="339" w:name="_Toc75356837"/>
      <w:bookmarkStart w:id="340" w:name="_Toc75356928"/>
      <w:r>
        <w:t>1.7 Methodologies</w:t>
      </w:r>
      <w:bookmarkEnd w:id="338"/>
      <w:bookmarkEnd w:id="339"/>
      <w:bookmarkEnd w:id="340"/>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41" w:author="Pubsure" w:date="2021-06-24T07:50:00Z">
        <w:r w:rsidRPr="00825949">
          <w:rPr>
            <w:rFonts w:asciiTheme="minorBidi" w:hAnsiTheme="minorBidi" w:cstheme="minorBidi"/>
            <w:sz w:val="24"/>
            <w:szCs w:val="24"/>
          </w:rPr>
          <w:t>This</w:t>
        </w:r>
      </w:ins>
      <w:del w:id="342"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43" w:author="Pubsure" w:date="2021-06-24T07:50:00Z">
        <w:r w:rsidRPr="00825949">
          <w:rPr>
            <w:rFonts w:asciiTheme="minorBidi" w:hAnsiTheme="minorBidi" w:cstheme="minorBidi"/>
            <w:sz w:val="24"/>
            <w:szCs w:val="24"/>
          </w:rPr>
          <w:delText xml:space="preserve">a </w:delText>
        </w:r>
      </w:del>
      <w:ins w:id="344" w:author="Pubsure" w:date="2021-06-24T07:50:00Z">
        <w:r w:rsidRPr="00825949">
          <w:rPr>
            <w:rFonts w:asciiTheme="minorBidi" w:hAnsiTheme="minorBidi" w:cstheme="minorBidi"/>
            <w:sz w:val="24"/>
            <w:szCs w:val="24"/>
          </w:rPr>
          <w:t>results</w:t>
        </w:r>
      </w:ins>
      <w:del w:id="345"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46"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4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48" w:author="Pubsure" w:date="2021-06-24T07:50:00Z">
        <w:r w:rsidRPr="00825949">
          <w:rPr>
            <w:rFonts w:asciiTheme="minorBidi" w:hAnsiTheme="minorBidi" w:cstheme="minorBidi"/>
            <w:sz w:val="24"/>
            <w:szCs w:val="24"/>
          </w:rPr>
          <w:t>scrum</w:t>
        </w:r>
      </w:ins>
      <w:del w:id="349"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50" w:author="Pubsure" w:date="2021-06-24T07:50:00Z">
        <w:r w:rsidRPr="00825949">
          <w:rPr>
            <w:rFonts w:asciiTheme="minorBidi" w:hAnsiTheme="minorBidi" w:cstheme="minorBidi"/>
            <w:sz w:val="24"/>
            <w:szCs w:val="24"/>
          </w:rPr>
          <w:t>projects</w:t>
        </w:r>
      </w:ins>
      <w:del w:id="351"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52" w:name="_Toc75356598"/>
      <w:bookmarkStart w:id="353" w:name="_Toc75356838"/>
      <w:bookmarkStart w:id="354"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52"/>
      <w:bookmarkEnd w:id="353"/>
      <w:bookmarkEnd w:id="354"/>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55" w:author="Pubsure" w:date="2021-06-24T07:50:00Z">
        <w:r w:rsidRPr="00825949">
          <w:rPr>
            <w:rFonts w:asciiTheme="minorBidi" w:hAnsiTheme="minorBidi" w:cstheme="minorBidi"/>
            <w:sz w:val="24"/>
            <w:szCs w:val="24"/>
          </w:rPr>
          <w:t xml:space="preserve"> in</w:t>
        </w:r>
      </w:ins>
      <w:del w:id="356"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57" w:author="Pubsure" w:date="2021-06-24T07:50:00Z">
        <w:r w:rsidRPr="00825949">
          <w:rPr>
            <w:rFonts w:asciiTheme="minorBidi" w:hAnsiTheme="minorBidi" w:cstheme="minorBidi"/>
            <w:sz w:val="24"/>
            <w:szCs w:val="24"/>
          </w:rPr>
          <w:t>which</w:t>
        </w:r>
      </w:ins>
      <w:del w:id="358"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59"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60"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6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62" w:author="Pubsure" w:date="2021-06-24T07:50:00Z">
        <w:r w:rsidRPr="00825949">
          <w:rPr>
            <w:rFonts w:asciiTheme="minorBidi" w:hAnsiTheme="minorBidi" w:cstheme="minorBidi"/>
            <w:sz w:val="24"/>
            <w:szCs w:val="24"/>
          </w:rPr>
          <w:t>a</w:t>
        </w:r>
      </w:ins>
      <w:del w:id="363"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64" w:author="Pubsure" w:date="2021-06-24T07:50:00Z">
        <w:r w:rsidRPr="00825949">
          <w:rPr>
            <w:rFonts w:asciiTheme="minorBidi" w:hAnsiTheme="minorBidi" w:cstheme="minorBidi"/>
            <w:sz w:val="24"/>
            <w:szCs w:val="24"/>
          </w:rPr>
          <w:t>cannot</w:t>
        </w:r>
      </w:ins>
      <w:del w:id="365"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66" w:author="Pubsure" w:date="2021-06-24T07:50:00Z">
        <w:r w:rsidRPr="00825949">
          <w:rPr>
            <w:rFonts w:asciiTheme="minorBidi" w:hAnsiTheme="minorBidi" w:cstheme="minorBidi"/>
            <w:sz w:val="24"/>
            <w:szCs w:val="24"/>
          </w:rPr>
          <w:t>the</w:t>
        </w:r>
      </w:ins>
      <w:del w:id="367"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68"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70"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71"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72"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73"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74" w:author="Pubsure" w:date="2021-06-24T07:50:00Z">
        <w:r w:rsidRPr="00825949">
          <w:rPr>
            <w:rFonts w:asciiTheme="minorBidi" w:hAnsiTheme="minorBidi" w:cstheme="minorBidi"/>
            <w:sz w:val="24"/>
            <w:szCs w:val="24"/>
          </w:rPr>
          <w:t>Once</w:t>
        </w:r>
      </w:ins>
      <w:del w:id="375"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76"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77" w:author="Pubsure" w:date="2021-06-24T07:50:00Z">
        <w:r w:rsidRPr="00825949">
          <w:rPr>
            <w:rFonts w:asciiTheme="minorBidi" w:hAnsiTheme="minorBidi" w:cstheme="minorBidi"/>
            <w:sz w:val="24"/>
            <w:szCs w:val="24"/>
          </w:rPr>
          <w:t>performed</w:t>
        </w:r>
      </w:ins>
      <w:del w:id="378"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379"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380" w:author="Pubsure" w:date="2021-06-24T07:50:00Z">
        <w:r w:rsidRPr="00825949">
          <w:rPr>
            <w:rFonts w:asciiTheme="minorBidi" w:hAnsiTheme="minorBidi" w:cstheme="minorBidi"/>
            <w:sz w:val="24"/>
            <w:szCs w:val="24"/>
          </w:rPr>
          <w:t>uses</w:t>
        </w:r>
      </w:ins>
      <w:del w:id="381"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38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383" w:author="Pubsure" w:date="2021-06-24T07:50:00Z">
        <w:r w:rsidRPr="00825949">
          <w:rPr>
            <w:rFonts w:asciiTheme="minorBidi" w:hAnsiTheme="minorBidi" w:cstheme="minorBidi"/>
            <w:sz w:val="24"/>
            <w:szCs w:val="24"/>
          </w:rPr>
          <w:t>occur</w:t>
        </w:r>
      </w:ins>
      <w:del w:id="384"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663F00F3" w14:textId="77777777" w:rsidR="004678AB" w:rsidRDefault="00310D3E">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1A144D09" w14:textId="77777777" w:rsidR="004678AB" w:rsidRDefault="00310D3E">
      <w:pPr>
        <w:pStyle w:val="Caption"/>
        <w:ind w:left="2160" w:firstLine="720"/>
      </w:pPr>
      <w:bookmarkStart w:id="385" w:name="_Toc75353262"/>
      <w:r>
        <w:t xml:space="preserve">Figure </w:t>
      </w:r>
      <w:r>
        <w:rPr>
          <w:cs/>
        </w:rPr>
        <w:t>‎</w:t>
      </w:r>
      <w:r>
        <w:t>1.7: Waterfall methodology diagram</w:t>
      </w:r>
      <w:bookmarkEnd w:id="385"/>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386" w:name="_Toc75356599"/>
      <w:bookmarkStart w:id="387" w:name="_Toc75356839"/>
      <w:bookmarkStart w:id="388" w:name="_Toc75356930"/>
      <w:r>
        <w:rPr>
          <w:rStyle w:val="Heading2Char"/>
          <w:rFonts w:eastAsia="Calibri"/>
        </w:rPr>
        <w:t>1.8.2Scrum</w:t>
      </w:r>
      <w:bookmarkEnd w:id="386"/>
      <w:bookmarkEnd w:id="387"/>
      <w:bookmarkEnd w:id="388"/>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389" w:author="Pubsure" w:date="2021-06-24T07:50:00Z">
        <w:r w:rsidRPr="00825949">
          <w:rPr>
            <w:rFonts w:asciiTheme="minorBidi" w:hAnsiTheme="minorBidi" w:cstheme="minorBidi"/>
            <w:sz w:val="24"/>
            <w:szCs w:val="24"/>
          </w:rPr>
          <w:t>software</w:t>
        </w:r>
      </w:ins>
      <w:del w:id="390"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391"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392"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393"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394"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395" w:author="Pubsure" w:date="2021-06-24T07:50:00Z">
        <w:r w:rsidRPr="00825949">
          <w:rPr>
            <w:rFonts w:asciiTheme="minorBidi" w:hAnsiTheme="minorBidi" w:cstheme="minorBidi"/>
            <w:sz w:val="24"/>
            <w:szCs w:val="24"/>
          </w:rPr>
          <w:delText xml:space="preserve">the </w:delText>
        </w:r>
      </w:del>
      <w:ins w:id="396" w:author="Pubsure" w:date="2021-06-24T07:50:00Z">
        <w:r w:rsidRPr="00825949">
          <w:rPr>
            <w:rFonts w:asciiTheme="minorBidi" w:hAnsiTheme="minorBidi" w:cstheme="minorBidi"/>
            <w:sz w:val="24"/>
            <w:szCs w:val="24"/>
          </w:rPr>
          <w:t>customers</w:t>
        </w:r>
      </w:ins>
      <w:del w:id="397"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398" w:author="Pubsure" w:date="2021-06-24T07:50:00Z">
        <w:r w:rsidRPr="00825949">
          <w:rPr>
            <w:rFonts w:asciiTheme="minorBidi" w:hAnsiTheme="minorBidi" w:cstheme="minorBidi"/>
            <w:sz w:val="24"/>
            <w:szCs w:val="24"/>
          </w:rPr>
          <w:t>scrum</w:t>
        </w:r>
      </w:ins>
      <w:del w:id="399"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00" w:author="Pubsure" w:date="2021-06-24T07:50:00Z">
        <w:r w:rsidRPr="00825949">
          <w:rPr>
            <w:rFonts w:asciiTheme="minorBidi" w:hAnsiTheme="minorBidi" w:cstheme="minorBidi"/>
            <w:sz w:val="24"/>
            <w:szCs w:val="24"/>
          </w:rPr>
          <w:lastRenderedPageBreak/>
          <w:t>needs</w:t>
        </w:r>
      </w:ins>
      <w:del w:id="401"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02" w:author="Pubsure" w:date="2021-06-24T07:50:00Z">
        <w:r w:rsidRPr="00825949">
          <w:rPr>
            <w:rFonts w:asciiTheme="minorBidi" w:hAnsiTheme="minorBidi" w:cstheme="minorBidi"/>
            <w:sz w:val="24"/>
            <w:szCs w:val="24"/>
          </w:rPr>
          <w:t>starting</w:t>
        </w:r>
      </w:ins>
      <w:del w:id="403"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0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05" w:author="Pubsure" w:date="2021-06-24T07:50:00Z">
        <w:r w:rsidRPr="00825949">
          <w:rPr>
            <w:rFonts w:asciiTheme="minorBidi" w:hAnsiTheme="minorBidi" w:cstheme="minorBidi"/>
            <w:sz w:val="24"/>
            <w:szCs w:val="24"/>
          </w:rPr>
          <w:t>two-week</w:t>
        </w:r>
      </w:ins>
      <w:del w:id="406"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07"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78A5F973" w14:textId="77777777" w:rsidR="004678AB" w:rsidRDefault="00310D3E">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125F9EED" w14:textId="77777777" w:rsidR="004678AB" w:rsidRDefault="00310D3E">
      <w:pPr>
        <w:pStyle w:val="Caption"/>
        <w:ind w:left="2880" w:firstLine="720"/>
      </w:pPr>
      <w:bookmarkStart w:id="408" w:name="_Toc75353263"/>
      <w:r>
        <w:t xml:space="preserve">Figure </w:t>
      </w:r>
      <w:r>
        <w:rPr>
          <w:cs/>
        </w:rPr>
        <w:t>‎</w:t>
      </w:r>
      <w:r>
        <w:t>1.8: Scrum Process Diagram</w:t>
      </w:r>
      <w:bookmarkEnd w:id="408"/>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825949" w:rsidRDefault="00310D3E">
      <w:pPr>
        <w:rPr>
          <w:sz w:val="24"/>
          <w:szCs w:val="24"/>
        </w:rPr>
      </w:pPr>
      <w:r w:rsidRPr="00825949">
        <w:rPr>
          <w:sz w:val="24"/>
          <w:szCs w:val="24"/>
        </w:rPr>
        <w:t>The basic principles of Scrum are the following:</w:t>
      </w:r>
    </w:p>
    <w:p w14:paraId="0EBC68D7" w14:textId="77777777" w:rsidR="004678AB" w:rsidRPr="00825949" w:rsidRDefault="00310D3E">
      <w:pPr>
        <w:rPr>
          <w:sz w:val="24"/>
          <w:szCs w:val="24"/>
        </w:rPr>
      </w:pPr>
      <w:r w:rsidRPr="00825949">
        <w:rPr>
          <w:sz w:val="24"/>
          <w:szCs w:val="24"/>
        </w:rPr>
        <w:tab/>
      </w:r>
      <w:del w:id="409" w:author="Pubsure" w:date="2021-06-24T07:50:00Z">
        <w:r w:rsidRPr="00825949">
          <w:rPr>
            <w:sz w:val="24"/>
            <w:szCs w:val="24"/>
          </w:rPr>
          <w:delText>-</w:delText>
        </w:r>
      </w:del>
      <w:r w:rsidRPr="00825949">
        <w:rPr>
          <w:sz w:val="24"/>
          <w:szCs w:val="24"/>
        </w:rPr>
        <w:t xml:space="preserve">Determining the functionalities needed </w:t>
      </w:r>
      <w:del w:id="410" w:author="Pubsure" w:date="2021-06-24T07:50:00Z">
        <w:r w:rsidRPr="00825949">
          <w:rPr>
            <w:sz w:val="24"/>
            <w:szCs w:val="24"/>
          </w:rPr>
          <w:delText xml:space="preserve">in order </w:delText>
        </w:r>
      </w:del>
      <w:r w:rsidRPr="00825949">
        <w:rPr>
          <w:sz w:val="24"/>
          <w:szCs w:val="24"/>
        </w:rPr>
        <w:t xml:space="preserve">to create the backlog of the product </w:t>
      </w:r>
    </w:p>
    <w:p w14:paraId="6D0EA771" w14:textId="77777777" w:rsidR="004678AB" w:rsidRPr="00825949" w:rsidRDefault="00310D3E">
      <w:pPr>
        <w:ind w:left="720"/>
        <w:rPr>
          <w:sz w:val="24"/>
          <w:szCs w:val="24"/>
        </w:rPr>
      </w:pPr>
      <w:r w:rsidRPr="00825949">
        <w:rPr>
          <w:sz w:val="24"/>
          <w:szCs w:val="24"/>
        </w:rPr>
        <w:t>-Defining the priorities of the functionalities and choosing which ones will be carried out in each iteration</w:t>
      </w:r>
      <w:ins w:id="411" w:author="Pubsure" w:date="2021-06-24T07:50:00Z">
        <w:r w:rsidRPr="00825949">
          <w:rPr>
            <w:sz w:val="24"/>
            <w:szCs w:val="24"/>
          </w:rPr>
          <w:t>.</w:t>
        </w:r>
      </w:ins>
    </w:p>
    <w:p w14:paraId="663A81C0" w14:textId="77777777" w:rsidR="004678AB" w:rsidRPr="00825949" w:rsidRDefault="00310D3E">
      <w:pPr>
        <w:ind w:left="720"/>
        <w:rPr>
          <w:sz w:val="24"/>
          <w:szCs w:val="24"/>
        </w:rPr>
      </w:pPr>
      <w:r w:rsidRPr="00825949">
        <w:rPr>
          <w:sz w:val="24"/>
          <w:szCs w:val="24"/>
        </w:rPr>
        <w:t xml:space="preserve">-Work on </w:t>
      </w:r>
      <w:del w:id="412" w:author="Pubsure" w:date="2021-06-24T07:50:00Z">
        <w:r w:rsidRPr="00825949">
          <w:rPr>
            <w:sz w:val="24"/>
            <w:szCs w:val="24"/>
          </w:rPr>
          <w:delText xml:space="preserve">the </w:delText>
        </w:r>
      </w:del>
      <w:r w:rsidRPr="00825949">
        <w:rPr>
          <w:sz w:val="24"/>
          <w:szCs w:val="24"/>
        </w:rPr>
        <w:t xml:space="preserve">functionalities in iterations called </w:t>
      </w:r>
      <w:ins w:id="413" w:author="Pubsure" w:date="2021-06-24T07:50:00Z">
        <w:r w:rsidRPr="00825949">
          <w:rPr>
            <w:sz w:val="24"/>
            <w:szCs w:val="24"/>
          </w:rPr>
          <w:t>sprint</w:t>
        </w:r>
      </w:ins>
      <w:del w:id="414"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15"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16"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17" w:author="Pubsure" w:date="2021-06-24T07:50:00Z">
        <w:r w:rsidRPr="00825949">
          <w:rPr>
            <w:rFonts w:asciiTheme="minorBidi" w:hAnsiTheme="minorBidi" w:cstheme="minorBidi"/>
            <w:sz w:val="24"/>
            <w:szCs w:val="24"/>
          </w:rPr>
          <w:t>owner</w:t>
        </w:r>
      </w:ins>
      <w:del w:id="418"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19"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20"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21" w:author="Pubsure" w:date="2021-06-24T07:50:00Z">
        <w:r w:rsidRPr="00825949">
          <w:rPr>
            <w:rFonts w:asciiTheme="minorBidi" w:hAnsiTheme="minorBidi" w:cstheme="minorBidi"/>
            <w:sz w:val="24"/>
            <w:szCs w:val="24"/>
          </w:rPr>
          <w:t>facilitated</w:t>
        </w:r>
      </w:ins>
      <w:del w:id="422"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23" w:author="Pubsure" w:date="2021-06-24T07:50:00Z">
        <w:r w:rsidRPr="00825949">
          <w:rPr>
            <w:rFonts w:asciiTheme="minorBidi" w:hAnsiTheme="minorBidi" w:cstheme="minorBidi"/>
            <w:sz w:val="24"/>
            <w:szCs w:val="24"/>
          </w:rPr>
          <w:t>scrum</w:t>
        </w:r>
      </w:ins>
      <w:del w:id="424"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25" w:author="Pubsure" w:date="2021-06-24T07:50:00Z">
        <w:r w:rsidRPr="00825949">
          <w:rPr>
            <w:rFonts w:asciiTheme="minorBidi" w:hAnsiTheme="minorBidi" w:cstheme="minorBidi"/>
            <w:sz w:val="24"/>
            <w:szCs w:val="24"/>
          </w:rPr>
          <w:t>The</w:t>
        </w:r>
      </w:ins>
      <w:del w:id="426"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27" w:author="Pubsure" w:date="2021-06-24T07:50:00Z">
        <w:r w:rsidRPr="00825949">
          <w:rPr>
            <w:rFonts w:asciiTheme="minorBidi" w:hAnsiTheme="minorBidi" w:cstheme="minorBidi"/>
            <w:sz w:val="24"/>
            <w:szCs w:val="24"/>
          </w:rPr>
          <w:t>it</w:t>
        </w:r>
      </w:ins>
      <w:del w:id="428" w:author="Pubsure" w:date="2021-06-24T07:50:00Z">
        <w:r w:rsidRPr="00825949">
          <w:rPr>
            <w:rFonts w:asciiTheme="minorBidi" w:hAnsiTheme="minorBidi" w:cstheme="minorBidi"/>
            <w:sz w:val="24"/>
            <w:szCs w:val="24"/>
          </w:rPr>
          <w:delText>they</w:delText>
        </w:r>
      </w:del>
      <w:ins w:id="429" w:author="Pubsure" w:date="2021-06-24T07:50:00Z">
        <w:r w:rsidRPr="00825949">
          <w:rPr>
            <w:rFonts w:asciiTheme="minorBidi" w:hAnsiTheme="minorBidi" w:cstheme="minorBidi"/>
            <w:sz w:val="24"/>
            <w:szCs w:val="24"/>
          </w:rPr>
          <w:t xml:space="preserve"> is</w:t>
        </w:r>
      </w:ins>
      <w:del w:id="430"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31" w:author="Pubsure" w:date="2021-06-24T07:50:00Z">
        <w:r w:rsidRPr="00825949">
          <w:rPr>
            <w:rFonts w:asciiTheme="minorBidi" w:hAnsiTheme="minorBidi" w:cstheme="minorBidi"/>
            <w:sz w:val="24"/>
            <w:szCs w:val="24"/>
          </w:rPr>
          <w:t>the</w:t>
        </w:r>
      </w:ins>
      <w:del w:id="432"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33" w:author="Pubsure" w:date="2021-06-24T07:50:00Z">
        <w:r>
          <w:rPr>
            <w:rFonts w:ascii="Arial" w:hAnsi="Arial"/>
            <w:sz w:val="24"/>
            <w:szCs w:val="24"/>
          </w:rPr>
          <w:t>scrum</w:t>
        </w:r>
      </w:ins>
      <w:del w:id="434" w:author="Pubsure" w:date="2021-06-24T07:50:00Z">
        <w:r>
          <w:rPr>
            <w:rFonts w:ascii="Arial" w:hAnsi="Arial"/>
            <w:sz w:val="24"/>
            <w:szCs w:val="24"/>
          </w:rPr>
          <w:delText>Scrum</w:delText>
        </w:r>
      </w:del>
      <w:r>
        <w:rPr>
          <w:rFonts w:ascii="Arial" w:hAnsi="Arial"/>
          <w:sz w:val="24"/>
          <w:szCs w:val="24"/>
        </w:rPr>
        <w:t xml:space="preserve"> </w:t>
      </w:r>
      <w:ins w:id="435" w:author="Pubsure" w:date="2021-06-24T07:50:00Z">
        <w:r>
          <w:rPr>
            <w:rFonts w:ascii="Arial" w:hAnsi="Arial"/>
            <w:sz w:val="24"/>
            <w:szCs w:val="24"/>
          </w:rPr>
          <w:t>methodology</w:t>
        </w:r>
      </w:ins>
      <w:del w:id="436"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37" w:author="Pubsure" w:date="2021-06-24T07:50:00Z">
        <w:r>
          <w:rPr>
            <w:rFonts w:ascii="Arial" w:hAnsi="Arial"/>
            <w:sz w:val="24"/>
            <w:szCs w:val="24"/>
          </w:rPr>
          <w:t>timelines</w:t>
        </w:r>
      </w:ins>
      <w:del w:id="438"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39" w:name="_Toc75356600"/>
      <w:bookmarkStart w:id="440" w:name="_Toc75356840"/>
      <w:bookmarkStart w:id="441" w:name="_Toc75356931"/>
      <w:r>
        <w:rPr>
          <w:rStyle w:val="Heading2Char"/>
          <w:rFonts w:eastAsia="Calibri"/>
        </w:rPr>
        <w:t>1.9conclusion</w:t>
      </w:r>
      <w:bookmarkEnd w:id="439"/>
      <w:bookmarkEnd w:id="440"/>
      <w:bookmarkEnd w:id="441"/>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42" w:author="Pubsure" w:date="2021-06-24T07:50:00Z">
        <w:r w:rsidRPr="00825949">
          <w:rPr>
            <w:rFonts w:asciiTheme="minorBidi" w:hAnsiTheme="minorBidi" w:cstheme="minorBidi"/>
            <w:sz w:val="24"/>
            <w:szCs w:val="24"/>
            <w:lang w:bidi="ar-TN"/>
          </w:rPr>
          <w:t>this</w:t>
        </w:r>
      </w:ins>
      <w:del w:id="443"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44" w:author="Pubsure" w:date="2021-06-24T07:50:00Z">
        <w:r w:rsidRPr="00825949">
          <w:rPr>
            <w:rFonts w:asciiTheme="minorBidi" w:hAnsiTheme="minorBidi" w:cstheme="minorBidi"/>
            <w:sz w:val="24"/>
            <w:szCs w:val="24"/>
            <w:lang w:bidi="ar-TN"/>
          </w:rPr>
          <w:t>present</w:t>
        </w:r>
      </w:ins>
      <w:del w:id="445"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46" w:author="Pubsure" w:date="2021-06-24T07:50:00Z">
        <w:r w:rsidRPr="00825949">
          <w:rPr>
            <w:rFonts w:asciiTheme="minorBidi" w:hAnsiTheme="minorBidi" w:cstheme="minorBidi"/>
            <w:sz w:val="24"/>
            <w:szCs w:val="24"/>
            <w:lang w:bidi="ar-TN"/>
          </w:rPr>
          <w:t>is</w:t>
        </w:r>
      </w:ins>
      <w:del w:id="447"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48" w:author="Pubsure" w:date="2021-06-24T07:50:00Z">
        <w:r w:rsidRPr="00825949">
          <w:rPr>
            <w:rFonts w:asciiTheme="minorBidi" w:hAnsiTheme="minorBidi" w:cstheme="minorBidi"/>
            <w:sz w:val="24"/>
            <w:szCs w:val="24"/>
            <w:lang w:bidi="ar-TN"/>
          </w:rPr>
          <w:t>define</w:t>
        </w:r>
      </w:ins>
      <w:del w:id="449"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5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5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52" w:author="Pubsure" w:date="2021-06-24T07:50:00Z">
        <w:r w:rsidRPr="00825949">
          <w:rPr>
            <w:rFonts w:asciiTheme="minorBidi" w:hAnsiTheme="minorBidi" w:cstheme="minorBidi"/>
            <w:sz w:val="24"/>
            <w:szCs w:val="24"/>
            <w:lang w:bidi="ar-TN"/>
          </w:rPr>
          <w:t>describe</w:t>
        </w:r>
      </w:ins>
      <w:del w:id="453"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54" w:name="_Toc75356601"/>
      <w:bookmarkStart w:id="455" w:name="_Toc75356841"/>
      <w:bookmarkStart w:id="456" w:name="_Toc75356932"/>
      <w:del w:id="457" w:author="Pubsure" w:date="2021-06-24T07:50:00Z">
        <w:r>
          <w:delText xml:space="preserve">: </w:delText>
        </w:r>
      </w:del>
      <w:bookmarkStart w:id="458" w:name="_Hlk75115267"/>
      <w:ins w:id="459" w:author="Pubsure" w:date="2021-06-24T07:50:00Z">
        <w:r>
          <w:t>Specifications</w:t>
        </w:r>
      </w:ins>
      <w:del w:id="460" w:author="Pubsure" w:date="2021-06-24T07:50:00Z">
        <w:r>
          <w:delText>Specification</w:delText>
        </w:r>
      </w:del>
      <w:r>
        <w:t xml:space="preserve"> and </w:t>
      </w:r>
      <w:ins w:id="461" w:author="Pubsure" w:date="2021-06-24T07:50:00Z">
        <w:r>
          <w:t>Conceptions</w:t>
        </w:r>
      </w:ins>
      <w:del w:id="462" w:author="Pubsure" w:date="2021-06-24T07:50:00Z">
        <w:r>
          <w:delText>Conception</w:delText>
        </w:r>
      </w:del>
      <w:bookmarkEnd w:id="454"/>
      <w:bookmarkEnd w:id="455"/>
      <w:bookmarkEnd w:id="456"/>
      <w:bookmarkEnd w:id="458"/>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63" w:name="_Toc75356602"/>
      <w:bookmarkStart w:id="464" w:name="_Toc75356842"/>
      <w:bookmarkStart w:id="465"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63"/>
      <w:bookmarkEnd w:id="464"/>
      <w:bookmarkEnd w:id="465"/>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66"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67"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68" w:author="Pubsure" w:date="2021-06-24T07:50:00Z">
        <w:r w:rsidRPr="00825949">
          <w:rPr>
            <w:rFonts w:asciiTheme="minorBidi" w:hAnsiTheme="minorBidi" w:cstheme="minorBidi"/>
            <w:sz w:val="24"/>
            <w:szCs w:val="24"/>
          </w:rPr>
          <w:t>perform</w:t>
        </w:r>
      </w:ins>
      <w:del w:id="469"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7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71"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72" w:author="Pubsure" w:date="2021-06-24T07:50:00Z">
        <w:r w:rsidRPr="00825949">
          <w:rPr>
            <w:rFonts w:asciiTheme="minorBidi" w:hAnsiTheme="minorBidi" w:cstheme="minorBidi"/>
            <w:sz w:val="24"/>
            <w:szCs w:val="24"/>
          </w:rPr>
          <w:t>the proposed</w:t>
        </w:r>
      </w:ins>
      <w:del w:id="473"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74"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75"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476" w:author="Pubsure" w:date="2021-06-24T07:50:00Z">
        <w:r w:rsidRPr="00825949">
          <w:rPr>
            <w:rFonts w:asciiTheme="minorBidi" w:hAnsiTheme="minorBidi" w:cstheme="minorBidi"/>
            <w:sz w:val="24"/>
            <w:szCs w:val="24"/>
          </w:rPr>
          <w:t>Identification</w:t>
        </w:r>
      </w:ins>
      <w:del w:id="477"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478" w:author="Pubsure" w:date="2021-06-24T07:50:00Z">
        <w:r w:rsidRPr="00825949">
          <w:rPr>
            <w:rFonts w:asciiTheme="minorBidi" w:hAnsiTheme="minorBidi" w:cstheme="minorBidi"/>
            <w:sz w:val="24"/>
            <w:szCs w:val="24"/>
          </w:rPr>
          <w:delText xml:space="preserve">that </w:delText>
        </w:r>
      </w:del>
      <w:ins w:id="479" w:author="Pubsure" w:date="2021-06-24T07:50:00Z">
        <w:r w:rsidRPr="00825949">
          <w:rPr>
            <w:rFonts w:asciiTheme="minorBidi" w:hAnsiTheme="minorBidi" w:cstheme="minorBidi"/>
            <w:sz w:val="24"/>
            <w:szCs w:val="24"/>
          </w:rPr>
          <w:t>interacting</w:t>
        </w:r>
      </w:ins>
      <w:del w:id="480"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481" w:author="Pubsure" w:date="2021-06-24T07:50:00Z">
        <w:r w:rsidRPr="00825949">
          <w:rPr>
            <w:rFonts w:asciiTheme="minorBidi" w:hAnsiTheme="minorBidi" w:cstheme="minorBidi"/>
            <w:sz w:val="24"/>
            <w:szCs w:val="24"/>
          </w:rPr>
          <w:t>Presentation</w:t>
        </w:r>
      </w:ins>
      <w:del w:id="482"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483"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484" w:author="Pubsure" w:date="2021-06-24T07:50:00Z">
        <w:r w:rsidRPr="00825949">
          <w:rPr>
            <w:rFonts w:asciiTheme="minorBidi" w:hAnsiTheme="minorBidi" w:cstheme="minorBidi"/>
            <w:sz w:val="24"/>
            <w:szCs w:val="24"/>
          </w:rPr>
          <w:t>use-case</w:t>
        </w:r>
      </w:ins>
      <w:del w:id="485"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486"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487" w:name="_Toc75356603"/>
      <w:bookmarkStart w:id="488" w:name="_Toc75356843"/>
      <w:bookmarkStart w:id="489"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487"/>
      <w:bookmarkEnd w:id="488"/>
      <w:bookmarkEnd w:id="489"/>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490" w:author="Pubsure" w:date="2021-06-24T07:50:00Z">
        <w:r w:rsidRPr="00310D3E">
          <w:rPr>
            <w:rFonts w:asciiTheme="minorBidi" w:hAnsiTheme="minorBidi" w:cstheme="minorBidi"/>
            <w:sz w:val="24"/>
            <w:szCs w:val="24"/>
          </w:rPr>
          <w:t>satisfy</w:t>
        </w:r>
      </w:ins>
      <w:del w:id="491"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492" w:author="Pubsure" w:date="2021-06-24T07:50:00Z">
        <w:r w:rsidRPr="00310D3E">
          <w:rPr>
            <w:rFonts w:asciiTheme="minorBidi" w:hAnsiTheme="minorBidi" w:cstheme="minorBidi"/>
            <w:sz w:val="24"/>
            <w:szCs w:val="24"/>
          </w:rPr>
          <w:t>requirements</w:t>
        </w:r>
      </w:ins>
      <w:del w:id="493"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494"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495"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496"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497" w:name="_Toc75356604"/>
      <w:bookmarkStart w:id="498" w:name="_Toc75356844"/>
      <w:bookmarkStart w:id="499"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497"/>
      <w:bookmarkEnd w:id="498"/>
      <w:bookmarkEnd w:id="499"/>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0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01" w:author="Pubsure" w:date="2021-06-24T07:50:00Z">
        <w:r w:rsidRPr="00825949">
          <w:rPr>
            <w:rFonts w:asciiTheme="minorBidi" w:hAnsiTheme="minorBidi" w:cstheme="minorBidi"/>
            <w:sz w:val="24"/>
            <w:szCs w:val="24"/>
          </w:rPr>
          <w:t>affect</w:t>
        </w:r>
      </w:ins>
      <w:del w:id="502"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03" w:author="Pubsure" w:date="2021-06-24T07:50:00Z">
        <w:r w:rsidRPr="00825949">
          <w:rPr>
            <w:rFonts w:asciiTheme="minorBidi" w:hAnsiTheme="minorBidi" w:cstheme="minorBidi"/>
            <w:sz w:val="24"/>
            <w:szCs w:val="24"/>
          </w:rPr>
          <w:t>These</w:t>
        </w:r>
      </w:ins>
      <w:del w:id="504"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05" w:author="Pubsure" w:date="2021-06-24T07:50:00Z">
        <w:r w:rsidRPr="00825949">
          <w:rPr>
            <w:rFonts w:asciiTheme="minorBidi" w:hAnsiTheme="minorBidi" w:cstheme="minorBidi"/>
            <w:sz w:val="24"/>
            <w:szCs w:val="24"/>
          </w:rPr>
          <w:t>.</w:t>
        </w:r>
      </w:ins>
      <w:del w:id="506"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07"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08"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09"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10"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1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12" w:author="Pubsure" w:date="2021-06-24T07:50:00Z">
        <w:r w:rsidRPr="00825949">
          <w:rPr>
            <w:rFonts w:asciiTheme="minorBidi" w:hAnsiTheme="minorBidi" w:cstheme="minorBidi"/>
            <w:sz w:val="24"/>
            <w:szCs w:val="24"/>
          </w:rPr>
          <w:t>consider</w:t>
        </w:r>
      </w:ins>
      <w:del w:id="513"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1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15"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1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17"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18" w:name="_Toc75356605"/>
      <w:bookmarkStart w:id="519" w:name="_Toc75356845"/>
      <w:bookmarkStart w:id="520" w:name="_Toc75356936"/>
      <w:r>
        <w:t>2.5 Identification of Actors</w:t>
      </w:r>
      <w:bookmarkEnd w:id="518"/>
      <w:bookmarkEnd w:id="519"/>
      <w:bookmarkEnd w:id="520"/>
    </w:p>
    <w:p w14:paraId="02DB391B" w14:textId="77777777" w:rsidR="004678AB" w:rsidRPr="00825949" w:rsidRDefault="00310D3E">
      <w:pPr>
        <w:rPr>
          <w:rFonts w:asciiTheme="minorBidi" w:hAnsiTheme="minorBidi" w:cstheme="minorBidi"/>
          <w:sz w:val="24"/>
          <w:szCs w:val="24"/>
        </w:rPr>
      </w:pPr>
      <w:ins w:id="521" w:author="Pubsure" w:date="2021-06-24T07:50:00Z">
        <w:r w:rsidRPr="00825949">
          <w:rPr>
            <w:rFonts w:asciiTheme="minorBidi" w:hAnsiTheme="minorBidi" w:cstheme="minorBidi"/>
            <w:sz w:val="24"/>
            <w:szCs w:val="24"/>
          </w:rPr>
          <w:t>The</w:t>
        </w:r>
      </w:ins>
      <w:del w:id="522"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23"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24"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2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26" w:author="Pubsure" w:date="2021-06-24T07:50:00Z">
        <w:r w:rsidRPr="00825949">
          <w:rPr>
            <w:rFonts w:asciiTheme="minorBidi" w:hAnsiTheme="minorBidi" w:cstheme="minorBidi"/>
            <w:sz w:val="24"/>
            <w:szCs w:val="24"/>
          </w:rPr>
          <w:t>includes</w:t>
        </w:r>
      </w:ins>
      <w:del w:id="527"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2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29" w:author="Pubsure" w:date="2021-06-24T07:50:00Z">
        <w:r w:rsidRPr="00825949">
          <w:rPr>
            <w:rFonts w:asciiTheme="minorBidi" w:hAnsiTheme="minorBidi" w:cstheme="minorBidi"/>
            <w:sz w:val="24"/>
            <w:szCs w:val="24"/>
          </w:rPr>
          <w:t xml:space="preserve"> is</w:t>
        </w:r>
      </w:ins>
      <w:del w:id="530"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31" w:author="Pubsure" w:date="2021-06-24T07:50:00Z">
        <w:r w:rsidRPr="00825949">
          <w:rPr>
            <w:rFonts w:asciiTheme="minorBidi" w:hAnsiTheme="minorBidi" w:cstheme="minorBidi"/>
            <w:sz w:val="24"/>
            <w:szCs w:val="24"/>
          </w:rPr>
          <w:t>who</w:t>
        </w:r>
      </w:ins>
      <w:del w:id="532"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33" w:author="Pubsure" w:date="2021-06-24T07:50:00Z">
        <w:r w:rsidRPr="00825949">
          <w:rPr>
            <w:rFonts w:asciiTheme="minorBidi" w:hAnsiTheme="minorBidi" w:cstheme="minorBidi"/>
            <w:sz w:val="24"/>
            <w:szCs w:val="24"/>
          </w:rPr>
          <w:t>benefits</w:t>
        </w:r>
      </w:ins>
      <w:del w:id="534"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35" w:name="_Toc75356606"/>
      <w:bookmarkStart w:id="536" w:name="_Toc75356846"/>
      <w:bookmarkStart w:id="537" w:name="_Toc75356937"/>
      <w:r>
        <w:rPr>
          <w:rStyle w:val="Heading2Char"/>
          <w:rFonts w:eastAsia="Calibri"/>
        </w:rPr>
        <w:t>2.4 Use-case diagrams</w:t>
      </w:r>
      <w:bookmarkEnd w:id="535"/>
      <w:bookmarkEnd w:id="536"/>
      <w:bookmarkEnd w:id="537"/>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38"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39"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40" w:author="Pubsure" w:date="2021-06-24T07:50:00Z">
        <w:r w:rsidRPr="00310D3E">
          <w:rPr>
            <w:rFonts w:asciiTheme="minorBidi" w:hAnsiTheme="minorBidi" w:cstheme="minorBidi"/>
            <w:sz w:val="24"/>
            <w:szCs w:val="24"/>
          </w:rPr>
          <w:t>manner</w:t>
        </w:r>
      </w:ins>
      <w:del w:id="541"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42" w:author="Pubsure" w:date="2021-06-24T07:50:00Z">
        <w:r w:rsidRPr="00310D3E">
          <w:rPr>
            <w:rFonts w:asciiTheme="minorBidi" w:hAnsiTheme="minorBidi" w:cstheme="minorBidi"/>
            <w:sz w:val="24"/>
            <w:szCs w:val="24"/>
          </w:rPr>
          <w:delText xml:space="preserve">the </w:delText>
        </w:r>
      </w:del>
      <w:ins w:id="543" w:author="Pubsure" w:date="2021-06-24T07:50:00Z">
        <w:r w:rsidRPr="00310D3E">
          <w:rPr>
            <w:rFonts w:asciiTheme="minorBidi" w:hAnsiTheme="minorBidi" w:cstheme="minorBidi"/>
            <w:sz w:val="24"/>
            <w:szCs w:val="24"/>
          </w:rPr>
          <w:t>unified modeling</w:t>
        </w:r>
      </w:ins>
      <w:del w:id="544"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45" w:author="Pubsure" w:date="2021-06-24T07:50:00Z">
        <w:r w:rsidRPr="00310D3E">
          <w:rPr>
            <w:rFonts w:asciiTheme="minorBidi" w:hAnsiTheme="minorBidi" w:cstheme="minorBidi"/>
            <w:sz w:val="24"/>
            <w:szCs w:val="24"/>
          </w:rPr>
          <w:t>language</w:t>
        </w:r>
      </w:ins>
      <w:del w:id="546"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47"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48"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49"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50" w:name="_Toc75356607"/>
      <w:bookmarkStart w:id="551" w:name="_Toc75356847"/>
      <w:bookmarkStart w:id="552" w:name="_Toc75356938"/>
      <w:r>
        <w:rPr>
          <w:rStyle w:val="Heading2Char"/>
        </w:rPr>
        <w:t>2.4.1</w:t>
      </w:r>
      <w:r w:rsidR="001D4B23">
        <w:rPr>
          <w:rStyle w:val="Heading2Char"/>
        </w:rPr>
        <w:t xml:space="preserve"> </w:t>
      </w:r>
      <w:r>
        <w:rPr>
          <w:rStyle w:val="Heading2Char"/>
        </w:rPr>
        <w:t>Global use-case diagram:</w:t>
      </w:r>
      <w:bookmarkEnd w:id="550"/>
      <w:bookmarkEnd w:id="551"/>
      <w:bookmarkEnd w:id="552"/>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53"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5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55" w:author="Pubsure" w:date="2021-06-24T07:50:00Z">
        <w:r w:rsidRPr="00825949">
          <w:rPr>
            <w:rFonts w:asciiTheme="minorBidi" w:hAnsiTheme="minorBidi" w:cstheme="minorBidi"/>
            <w:sz w:val="24"/>
            <w:szCs w:val="24"/>
          </w:rPr>
          <w:t>use cases</w:t>
        </w:r>
      </w:ins>
      <w:del w:id="556"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2DA9F5D5" w14:textId="77777777" w:rsidR="004678AB" w:rsidRDefault="00310D3E">
      <w:pPr>
        <w:keepNext/>
      </w:pPr>
      <w:r>
        <w:rPr>
          <w:rFonts w:cs="Calibri"/>
          <w:noProof/>
          <w:sz w:val="26"/>
          <w:szCs w:val="26"/>
          <w:lang w:val="fr-FR" w:eastAsia="fr-FR"/>
        </w:rPr>
        <w:lastRenderedPageBreak/>
        <w:drawing>
          <wp:inline distT="0" distB="0" distL="0" distR="0" wp14:anchorId="22E257C4" wp14:editId="604DC43B">
            <wp:extent cx="6402839" cy="5092458"/>
            <wp:effectExtent l="0" t="0" r="0" b="0"/>
            <wp:docPr id="9" name="Picture 2"/>
            <wp:cNvGraphicFramePr/>
            <a:graphic xmlns:a="http://schemas.openxmlformats.org/drawingml/2006/main">
              <a:graphicData uri="http://schemas.openxmlformats.org/drawingml/2006/picture">
                <pic:pic xmlns:pic="http://schemas.openxmlformats.org/drawingml/2006/picture">
                  <pic:nvPicPr>
                    <pic:cNvPr id="1514836345" name=""/>
                    <pic:cNvPicPr/>
                  </pic:nvPicPr>
                  <pic:blipFill>
                    <a:blip r:embed="rId19"/>
                    <a:stretch>
                      <a:fillRect/>
                    </a:stretch>
                  </pic:blipFill>
                  <pic:spPr>
                    <a:xfrm>
                      <a:off x="0" y="0"/>
                      <a:ext cx="6402839" cy="5092458"/>
                    </a:xfrm>
                    <a:prstGeom prst="rect">
                      <a:avLst/>
                    </a:prstGeom>
                    <a:noFill/>
                    <a:ln>
                      <a:noFill/>
                    </a:ln>
                  </pic:spPr>
                </pic:pic>
              </a:graphicData>
            </a:graphic>
          </wp:inline>
        </w:drawing>
      </w:r>
    </w:p>
    <w:p w14:paraId="6C48C371" w14:textId="77777777" w:rsidR="004678AB" w:rsidRDefault="00310D3E">
      <w:pPr>
        <w:pStyle w:val="Caption"/>
        <w:ind w:left="3600" w:firstLine="720"/>
      </w:pPr>
      <w:bookmarkStart w:id="557" w:name="_Toc75353264"/>
      <w:r>
        <w:rPr>
          <w:szCs w:val="20"/>
        </w:rPr>
        <w:t xml:space="preserve">Figure </w:t>
      </w:r>
      <w:r>
        <w:rPr>
          <w:szCs w:val="20"/>
          <w:cs/>
        </w:rPr>
        <w:t>‎</w:t>
      </w:r>
      <w:r>
        <w:rPr>
          <w:szCs w:val="20"/>
        </w:rPr>
        <w:t>2.</w:t>
      </w:r>
      <w:proofErr w:type="gramStart"/>
      <w:r>
        <w:rPr>
          <w:szCs w:val="20"/>
        </w:rPr>
        <w:t>1:General</w:t>
      </w:r>
      <w:proofErr w:type="gramEnd"/>
      <w:r>
        <w:rPr>
          <w:szCs w:val="20"/>
        </w:rPr>
        <w:t xml:space="preserve"> use case diagram</w:t>
      </w:r>
      <w:bookmarkEnd w:id="557"/>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58" w:name="_Toc75356608"/>
      <w:bookmarkStart w:id="559" w:name="_Toc75356848"/>
      <w:bookmarkStart w:id="560" w:name="_Toc75356939"/>
      <w:r>
        <w:rPr>
          <w:rStyle w:val="Heading2Char"/>
        </w:rPr>
        <w:t>2.4.2</w:t>
      </w:r>
      <w:r w:rsidR="001D4B23">
        <w:rPr>
          <w:rStyle w:val="Heading2Char"/>
        </w:rPr>
        <w:t xml:space="preserve"> </w:t>
      </w:r>
      <w:r>
        <w:rPr>
          <w:rStyle w:val="Heading2Char"/>
        </w:rPr>
        <w:t>Authentication use-case diagram:</w:t>
      </w:r>
      <w:bookmarkEnd w:id="558"/>
      <w:bookmarkEnd w:id="559"/>
      <w:bookmarkEnd w:id="560"/>
    </w:p>
    <w:p w14:paraId="54982310" w14:textId="77777777" w:rsidR="004678AB" w:rsidRPr="00825949" w:rsidRDefault="00310D3E">
      <w:pPr>
        <w:rPr>
          <w:rFonts w:asciiTheme="minorBidi" w:hAnsiTheme="minorBidi" w:cstheme="minorBidi"/>
          <w:sz w:val="24"/>
          <w:szCs w:val="24"/>
        </w:rPr>
      </w:pPr>
      <w:ins w:id="561" w:author="Pubsure" w:date="2021-06-24T07:50:00Z">
        <w:r w:rsidRPr="00825949">
          <w:rPr>
            <w:rFonts w:asciiTheme="minorBidi" w:hAnsiTheme="minorBidi" w:cstheme="minorBidi"/>
            <w:sz w:val="24"/>
            <w:szCs w:val="24"/>
          </w:rPr>
          <w:t>The figure</w:t>
        </w:r>
      </w:ins>
      <w:del w:id="562"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63" w:author="Pubsure" w:date="2021-06-24T07:50:00Z">
        <w:r w:rsidRPr="00825949">
          <w:rPr>
            <w:rFonts w:asciiTheme="minorBidi" w:hAnsiTheme="minorBidi" w:cstheme="minorBidi"/>
            <w:sz w:val="24"/>
            <w:szCs w:val="24"/>
          </w:rPr>
          <w:t>use-case</w:t>
        </w:r>
      </w:ins>
      <w:del w:id="564"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6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66"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6B85F3A7" w14:textId="34BB8642" w:rsidR="004678AB" w:rsidRDefault="005F1F42">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0CE13B84" w14:textId="77777777" w:rsidR="004678AB" w:rsidRDefault="00310D3E">
      <w:pPr>
        <w:pStyle w:val="Caption"/>
        <w:ind w:left="2160" w:firstLine="720"/>
        <w:jc w:val="both"/>
      </w:pPr>
      <w:bookmarkStart w:id="567" w:name="_Toc75353265"/>
      <w:r>
        <w:t xml:space="preserve">Figure </w:t>
      </w:r>
      <w:r>
        <w:rPr>
          <w:cs/>
        </w:rPr>
        <w:t>‎</w:t>
      </w:r>
      <w:r>
        <w:t>2.</w:t>
      </w:r>
      <w:proofErr w:type="gramStart"/>
      <w:r>
        <w:t>2:Authentication</w:t>
      </w:r>
      <w:proofErr w:type="gramEnd"/>
      <w:r>
        <w:t xml:space="preserve"> use case diagram</w:t>
      </w:r>
      <w:bookmarkEnd w:id="567"/>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08D37AC5" w:rsidR="00E02526" w:rsidRDefault="00E02526" w:rsidP="00E02526">
      <w:pPr>
        <w:pStyle w:val="Caption"/>
        <w:ind w:left="1440" w:firstLine="720"/>
      </w:pPr>
      <w:bookmarkStart w:id="568" w:name="_Toc75557362"/>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1</w:t>
      </w:r>
      <w:r w:rsidR="00EA41CB">
        <w:rPr>
          <w:noProof/>
        </w:rPr>
        <w:fldChar w:fldCharType="end"/>
      </w:r>
      <w:r w:rsidRPr="00E02526">
        <w:t>:Authentication use case scenario</w:t>
      </w:r>
      <w:bookmarkEnd w:id="568"/>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69" w:name="_Toc75356609"/>
      <w:bookmarkStart w:id="570" w:name="_Toc75356849"/>
      <w:bookmarkStart w:id="571"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69"/>
      <w:bookmarkEnd w:id="570"/>
      <w:bookmarkEnd w:id="571"/>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572" w:author="Pubsure" w:date="2021-06-24T07:50:00Z">
        <w:r w:rsidRPr="00825949">
          <w:rPr>
            <w:rFonts w:asciiTheme="minorBidi" w:hAnsiTheme="minorBidi" w:cstheme="minorBidi"/>
            <w:sz w:val="24"/>
            <w:szCs w:val="24"/>
          </w:rPr>
          <w:t>any</w:t>
        </w:r>
      </w:ins>
      <w:del w:id="573"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574" w:author="Pubsure" w:date="2021-06-24T07:50:00Z">
        <w:r w:rsidRPr="00825949">
          <w:rPr>
            <w:rFonts w:asciiTheme="minorBidi" w:hAnsiTheme="minorBidi" w:cstheme="minorBidi"/>
            <w:sz w:val="24"/>
            <w:szCs w:val="24"/>
          </w:rPr>
          <w:t xml:space="preserve"> will</w:t>
        </w:r>
      </w:ins>
      <w:del w:id="575"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57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CD014DA" w14:textId="77777777" w:rsidR="004678AB" w:rsidRDefault="00310D3E">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45BCABAA" w14:textId="77777777" w:rsidR="004678AB" w:rsidRDefault="00310D3E">
      <w:pPr>
        <w:pStyle w:val="Caption"/>
        <w:ind w:left="1440" w:firstLine="720"/>
      </w:pPr>
      <w:bookmarkStart w:id="577" w:name="_Toc75353266"/>
      <w:r>
        <w:t xml:space="preserve">Figure </w:t>
      </w:r>
      <w:r>
        <w:rPr>
          <w:cs/>
        </w:rPr>
        <w:t>‎</w:t>
      </w:r>
      <w:r>
        <w:t>2.</w:t>
      </w:r>
      <w:proofErr w:type="gramStart"/>
      <w:r>
        <w:t>3:Workout</w:t>
      </w:r>
      <w:proofErr w:type="gramEnd"/>
      <w:r>
        <w:t xml:space="preserve"> Management Use-Case Diagram</w:t>
      </w:r>
      <w:bookmarkEnd w:id="577"/>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43DEDA5A" w:rsidR="00E02526" w:rsidRDefault="00E02526" w:rsidP="00E02526">
      <w:pPr>
        <w:pStyle w:val="Caption"/>
        <w:ind w:left="1440" w:firstLine="720"/>
      </w:pPr>
      <w:bookmarkStart w:id="578" w:name="_Toc75557363"/>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2</w:t>
      </w:r>
      <w:r w:rsidR="00EA41CB">
        <w:rPr>
          <w:noProof/>
        </w:rPr>
        <w:fldChar w:fldCharType="end"/>
      </w:r>
      <w:r w:rsidRPr="00E02526">
        <w:t>:Consult workout use case scenario</w:t>
      </w:r>
      <w:bookmarkEnd w:id="578"/>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330BF4F4" w:rsidR="004678AB" w:rsidRDefault="00E02526" w:rsidP="00E02526">
      <w:pPr>
        <w:pStyle w:val="Caption"/>
        <w:ind w:left="1440" w:firstLine="720"/>
        <w:rPr>
          <w:rFonts w:ascii="Bahnschrift" w:hAnsi="Bahnschrift"/>
          <w:b/>
          <w:bCs/>
          <w:sz w:val="28"/>
          <w:szCs w:val="28"/>
        </w:rPr>
      </w:pPr>
      <w:bookmarkStart w:id="579" w:name="_Toc75557364"/>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3</w:t>
      </w:r>
      <w:r w:rsidR="00EA41CB">
        <w:rPr>
          <w:noProof/>
        </w:rPr>
        <w:fldChar w:fldCharType="end"/>
      </w:r>
      <w:r w:rsidRPr="00E02526">
        <w:t>:Create workout use case Scenario</w:t>
      </w:r>
      <w:bookmarkEnd w:id="579"/>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0A9CF0DC" w:rsidR="00E02526" w:rsidRDefault="00E02526" w:rsidP="00E02526">
      <w:pPr>
        <w:pStyle w:val="Caption"/>
        <w:ind w:left="1440" w:firstLine="720"/>
      </w:pPr>
      <w:bookmarkStart w:id="580" w:name="_Toc75557365"/>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w:instrText>
      </w:r>
      <w:r w:rsidR="00EA41CB">
        <w:instrText xml:space="preserve">\* ARABIC \s 1 </w:instrText>
      </w:r>
      <w:r w:rsidR="00EA41CB">
        <w:fldChar w:fldCharType="separate"/>
      </w:r>
      <w:r>
        <w:rPr>
          <w:noProof/>
        </w:rPr>
        <w:t>4</w:t>
      </w:r>
      <w:r w:rsidR="00EA41CB">
        <w:rPr>
          <w:noProof/>
        </w:rPr>
        <w:fldChar w:fldCharType="end"/>
      </w:r>
      <w:r w:rsidRPr="00E02526">
        <w:t>:Modify workout use case scenario</w:t>
      </w:r>
      <w:bookmarkEnd w:id="580"/>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511E88FA" w:rsidR="00E02526" w:rsidRDefault="00E02526" w:rsidP="00E02526">
      <w:pPr>
        <w:pStyle w:val="Caption"/>
        <w:ind w:left="720" w:firstLine="720"/>
      </w:pPr>
      <w:bookmarkStart w:id="581" w:name="_Toc75557366"/>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5</w:t>
      </w:r>
      <w:r w:rsidR="00EA41CB">
        <w:rPr>
          <w:noProof/>
        </w:rPr>
        <w:fldChar w:fldCharType="end"/>
      </w:r>
      <w:r w:rsidRPr="00E02526">
        <w:t>:Delete Workout use case scenario</w:t>
      </w:r>
      <w:bookmarkEnd w:id="581"/>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582" w:name="_Toc75356610"/>
      <w:bookmarkStart w:id="583" w:name="_Toc75356850"/>
      <w:bookmarkStart w:id="584"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582"/>
      <w:bookmarkEnd w:id="583"/>
      <w:bookmarkEnd w:id="584"/>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585" w:author="Pubsure" w:date="2021-06-24T07:50:00Z">
        <w:r w:rsidRPr="00310D3E">
          <w:rPr>
            <w:rFonts w:asciiTheme="minorBidi" w:hAnsiTheme="minorBidi" w:cstheme="minorBidi"/>
            <w:sz w:val="24"/>
            <w:szCs w:val="24"/>
          </w:rPr>
          <w:t>shows</w:t>
        </w:r>
      </w:ins>
      <w:del w:id="586"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587" w:author="Pubsure" w:date="2021-06-24T07:50:00Z">
        <w:r w:rsidRPr="00310D3E">
          <w:rPr>
            <w:rFonts w:asciiTheme="minorBidi" w:hAnsiTheme="minorBidi" w:cstheme="minorBidi"/>
            <w:sz w:val="24"/>
            <w:szCs w:val="24"/>
          </w:rPr>
          <w:t>chat</w:t>
        </w:r>
      </w:ins>
      <w:del w:id="588"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589" w:author="Pubsure" w:date="2021-06-24T07:50:00Z">
        <w:r w:rsidRPr="00310D3E">
          <w:rPr>
            <w:rFonts w:asciiTheme="minorBidi" w:hAnsiTheme="minorBidi" w:cstheme="minorBidi"/>
            <w:sz w:val="24"/>
            <w:szCs w:val="24"/>
          </w:rPr>
          <w:t>management</w:t>
        </w:r>
      </w:ins>
      <w:del w:id="590"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591" w:author="Pubsure" w:date="2021-06-24T07:50:00Z">
        <w:r w:rsidRPr="00310D3E">
          <w:rPr>
            <w:rFonts w:asciiTheme="minorBidi" w:hAnsiTheme="minorBidi" w:cstheme="minorBidi"/>
            <w:sz w:val="24"/>
            <w:szCs w:val="24"/>
          </w:rPr>
          <w:t>and</w:t>
        </w:r>
      </w:ins>
      <w:del w:id="592"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593" w:author="Pubsure" w:date="2021-06-24T07:50:00Z">
        <w:r w:rsidRPr="00310D3E">
          <w:rPr>
            <w:rFonts w:asciiTheme="minorBidi" w:hAnsiTheme="minorBidi" w:cstheme="minorBidi"/>
            <w:sz w:val="24"/>
            <w:szCs w:val="24"/>
          </w:rPr>
          <w:t>users</w:t>
        </w:r>
      </w:ins>
      <w:del w:id="594" w:author="Pubsure" w:date="2021-06-24T07:50:00Z">
        <w:r w:rsidRPr="00310D3E">
          <w:rPr>
            <w:rFonts w:asciiTheme="minorBidi" w:hAnsiTheme="minorBidi" w:cstheme="minorBidi"/>
            <w:sz w:val="24"/>
            <w:szCs w:val="24"/>
          </w:rPr>
          <w:delText>user</w:delText>
        </w:r>
      </w:del>
      <w:ins w:id="59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596" w:author="Pubsure" w:date="2021-06-24T07:50:00Z">
        <w:r w:rsidRPr="00310D3E">
          <w:rPr>
            <w:rFonts w:asciiTheme="minorBidi" w:hAnsiTheme="minorBidi" w:cstheme="minorBidi"/>
            <w:sz w:val="24"/>
            <w:szCs w:val="24"/>
          </w:rPr>
          <w:t>serves</w:t>
        </w:r>
      </w:ins>
      <w:del w:id="597"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7D0E88DD" w14:textId="77777777" w:rsidR="004678AB" w:rsidRDefault="00310D3E">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31A576FA" w14:textId="77777777" w:rsidR="004678AB" w:rsidRDefault="00310D3E">
      <w:pPr>
        <w:pStyle w:val="Caption"/>
        <w:ind w:left="1440" w:firstLine="720"/>
      </w:pPr>
      <w:bookmarkStart w:id="598" w:name="_Toc75353267"/>
      <w:r>
        <w:t xml:space="preserve">Figure </w:t>
      </w:r>
      <w:r>
        <w:rPr>
          <w:cs/>
        </w:rPr>
        <w:t>‎</w:t>
      </w:r>
      <w:r>
        <w:t>2.</w:t>
      </w:r>
      <w:proofErr w:type="gramStart"/>
      <w:r>
        <w:t>4:Chats</w:t>
      </w:r>
      <w:proofErr w:type="gramEnd"/>
      <w:r>
        <w:t xml:space="preserve"> Management Use Case Diagram</w:t>
      </w:r>
      <w:bookmarkEnd w:id="598"/>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2C9AF10A" w:rsidR="00E02526" w:rsidRDefault="00E02526" w:rsidP="00E02526">
      <w:pPr>
        <w:pStyle w:val="Caption"/>
        <w:ind w:left="2160" w:firstLine="720"/>
      </w:pPr>
      <w:bookmarkStart w:id="599" w:name="_Toc75557367"/>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6</w:t>
      </w:r>
      <w:r w:rsidR="00EA41CB">
        <w:rPr>
          <w:noProof/>
        </w:rPr>
        <w:fldChar w:fldCharType="end"/>
      </w:r>
      <w:r w:rsidRPr="00E02526">
        <w:t>:Consult Chats Use Case Scenario</w:t>
      </w:r>
      <w:bookmarkEnd w:id="599"/>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5C473B74" w:rsidR="00E02526" w:rsidRDefault="00E02526" w:rsidP="00E02526">
      <w:pPr>
        <w:pStyle w:val="Caption"/>
        <w:ind w:left="1440" w:firstLine="720"/>
      </w:pPr>
      <w:bookmarkStart w:id="600" w:name="_Toc75557368"/>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7</w:t>
      </w:r>
      <w:r w:rsidR="00EA41CB">
        <w:rPr>
          <w:noProof/>
        </w:rPr>
        <w:fldChar w:fldCharType="end"/>
      </w:r>
      <w:r w:rsidRPr="00E02526">
        <w:t>:Start New Chat use case Scenario</w:t>
      </w:r>
      <w:bookmarkEnd w:id="600"/>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66D4BCCA" w:rsidR="00E02526" w:rsidRDefault="00E02526">
      <w:pPr>
        <w:pStyle w:val="Caption"/>
      </w:pPr>
      <w:bookmarkStart w:id="601" w:name="_Toc75557369"/>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8</w:t>
      </w:r>
      <w:r w:rsidR="00EA41CB">
        <w:rPr>
          <w:noProof/>
        </w:rPr>
        <w:fldChar w:fldCharType="end"/>
      </w:r>
      <w:r w:rsidRPr="00E02526">
        <w:t>::Create New Group Chat use case Scenario</w:t>
      </w:r>
      <w:bookmarkEnd w:id="601"/>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 xml:space="preserve">3-System displays the add </w:t>
            </w:r>
            <w:proofErr w:type="gramStart"/>
            <w:r>
              <w:rPr>
                <w:sz w:val="26"/>
                <w:szCs w:val="26"/>
              </w:rPr>
              <w:t>users</w:t>
            </w:r>
            <w:proofErr w:type="gramEnd"/>
            <w:r>
              <w:rPr>
                <w:sz w:val="26"/>
                <w:szCs w:val="26"/>
              </w:rPr>
              <w:t xml:space="preserve">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5CA8C66C" w:rsidR="004678AB" w:rsidRDefault="00E02526" w:rsidP="00E02526">
      <w:pPr>
        <w:pStyle w:val="Caption"/>
        <w:rPr>
          <w:rFonts w:ascii="Bahnschrift" w:hAnsi="Bahnschrift"/>
          <w:b/>
          <w:bCs/>
          <w:sz w:val="28"/>
          <w:szCs w:val="28"/>
        </w:rPr>
      </w:pPr>
      <w:bookmarkStart w:id="602" w:name="_Toc75557370"/>
      <w:r>
        <w:t xml:space="preserve">Table </w:t>
      </w:r>
      <w:r w:rsidR="00EA41CB">
        <w:fldChar w:fldCharType="begin"/>
      </w:r>
      <w:r w:rsidR="00EA41CB">
        <w:instrText xml:space="preserve"> STYLEREF 1 \s </w:instrText>
      </w:r>
      <w:r w:rsidR="00EA41CB">
        <w:fldChar w:fldCharType="separate"/>
      </w:r>
      <w:r>
        <w:rPr>
          <w:noProof/>
          <w:cs/>
        </w:rPr>
        <w:t>‎</w:t>
      </w:r>
      <w:r>
        <w:rPr>
          <w:noProof/>
        </w:rPr>
        <w:t>2</w:t>
      </w:r>
      <w:r w:rsidR="00EA41CB">
        <w:rPr>
          <w:noProof/>
        </w:rPr>
        <w:fldChar w:fldCharType="end"/>
      </w:r>
      <w:r>
        <w:t>.</w:t>
      </w:r>
      <w:r w:rsidR="00EA41CB">
        <w:fldChar w:fldCharType="begin"/>
      </w:r>
      <w:r w:rsidR="00EA41CB">
        <w:instrText xml:space="preserve"> SEQ Table \* ARABIC \s 1 </w:instrText>
      </w:r>
      <w:r w:rsidR="00EA41CB">
        <w:fldChar w:fldCharType="separate"/>
      </w:r>
      <w:r>
        <w:rPr>
          <w:noProof/>
        </w:rPr>
        <w:t>9</w:t>
      </w:r>
      <w:r w:rsidR="00EA41CB">
        <w:rPr>
          <w:noProof/>
        </w:rPr>
        <w:fldChar w:fldCharType="end"/>
      </w:r>
      <w:r w:rsidRPr="00E02526">
        <w:t>:Add Users to Group Chat use case Scenario</w:t>
      </w:r>
      <w:bookmarkEnd w:id="602"/>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03" w:name="_Toc75356611"/>
      <w:bookmarkStart w:id="604" w:name="_Toc75356851"/>
      <w:bookmarkStart w:id="605" w:name="_Toc75356942"/>
      <w:r>
        <w:t>Conclusion</w:t>
      </w:r>
      <w:bookmarkEnd w:id="603"/>
      <w:bookmarkEnd w:id="604"/>
      <w:bookmarkEnd w:id="605"/>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06" w:name="_Toc75356612"/>
      <w:bookmarkStart w:id="607" w:name="_Toc75356852"/>
      <w:bookmarkStart w:id="608" w:name="_Toc75356943"/>
      <w:del w:id="609" w:author="Pubsure" w:date="2021-06-24T07:50:00Z">
        <w:r>
          <w:delText>:</w:delText>
        </w:r>
      </w:del>
      <w:r>
        <w:t xml:space="preserve">Design and </w:t>
      </w:r>
      <w:ins w:id="610" w:author="Pubsure" w:date="2021-06-24T07:50:00Z">
        <w:r>
          <w:t>architecture</w:t>
        </w:r>
      </w:ins>
      <w:del w:id="611" w:author="Pubsure" w:date="2021-06-24T07:50:00Z">
        <w:r>
          <w:delText>Architecture</w:delText>
        </w:r>
      </w:del>
      <w:bookmarkEnd w:id="606"/>
      <w:bookmarkEnd w:id="607"/>
      <w:bookmarkEnd w:id="608"/>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12" w:name="_Toc75356613"/>
      <w:bookmarkStart w:id="613" w:name="_Toc75356853"/>
      <w:bookmarkStart w:id="614" w:name="_Toc75356944"/>
      <w:r>
        <w:rPr>
          <w:rStyle w:val="Heading2Char"/>
          <w:rFonts w:eastAsia="Calibri"/>
        </w:rPr>
        <w:t>3.1 Introduction</w:t>
      </w:r>
      <w:bookmarkEnd w:id="612"/>
      <w:bookmarkEnd w:id="613"/>
      <w:bookmarkEnd w:id="614"/>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15" w:author="Pubsure" w:date="2021-06-24T07:50:00Z">
        <w:r>
          <w:rPr>
            <w:rFonts w:ascii="Arial" w:hAnsi="Arial"/>
            <w:sz w:val="24"/>
            <w:szCs w:val="24"/>
          </w:rPr>
          <w:t>architecture</w:t>
        </w:r>
      </w:ins>
      <w:del w:id="616"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17"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18"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19" w:name="_Toc75356614"/>
      <w:bookmarkStart w:id="620" w:name="_Toc75356854"/>
      <w:bookmarkStart w:id="621" w:name="_Toc75356945"/>
      <w:r>
        <w:rPr>
          <w:rStyle w:val="Heading2Char"/>
          <w:rFonts w:eastAsia="Calibri"/>
        </w:rPr>
        <w:t>3.2 Design Pattern</w:t>
      </w:r>
      <w:bookmarkEnd w:id="619"/>
      <w:bookmarkEnd w:id="620"/>
      <w:bookmarkEnd w:id="621"/>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22" w:author="Pubsure" w:date="2021-06-24T07:50:00Z">
        <w:r>
          <w:rPr>
            <w:rFonts w:ascii="Arial" w:hAnsi="Arial"/>
            <w:sz w:val="24"/>
            <w:szCs w:val="24"/>
          </w:rPr>
          <w:t>faced by</w:t>
        </w:r>
      </w:ins>
      <w:del w:id="623" w:author="Pubsure" w:date="2021-06-24T07:50:00Z">
        <w:r>
          <w:rPr>
            <w:rFonts w:ascii="Arial" w:hAnsi="Arial"/>
            <w:sz w:val="24"/>
            <w:szCs w:val="24"/>
          </w:rPr>
          <w:delText>that</w:delText>
        </w:r>
      </w:del>
      <w:r>
        <w:rPr>
          <w:rFonts w:ascii="Arial" w:hAnsi="Arial"/>
          <w:sz w:val="24"/>
          <w:szCs w:val="24"/>
        </w:rPr>
        <w:t xml:space="preserve"> software developers </w:t>
      </w:r>
      <w:del w:id="624"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25" w:author="Pubsure" w:date="2021-06-24T07:50:00Z">
        <w:r>
          <w:rPr>
            <w:rFonts w:ascii="Arial" w:hAnsi="Arial"/>
            <w:sz w:val="24"/>
            <w:szCs w:val="24"/>
          </w:rPr>
          <w:delText xml:space="preserve">quite </w:delText>
        </w:r>
      </w:del>
      <w:r>
        <w:rPr>
          <w:rFonts w:ascii="Arial" w:hAnsi="Arial"/>
          <w:sz w:val="24"/>
          <w:szCs w:val="24"/>
        </w:rPr>
        <w:t>a substantial period of time</w:t>
      </w:r>
      <w:ins w:id="626"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27" w:name="_Toc75356615"/>
      <w:bookmarkStart w:id="628" w:name="_Toc75356855"/>
      <w:bookmarkStart w:id="629" w:name="_Toc75356946"/>
      <w:r>
        <w:t>3.2.1 MVC MERN Stack</w:t>
      </w:r>
      <w:bookmarkEnd w:id="627"/>
      <w:bookmarkEnd w:id="628"/>
      <w:bookmarkEnd w:id="629"/>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30" w:author="Pubsure" w:date="2021-06-24T07:50:00Z">
        <w:r>
          <w:rPr>
            <w:rFonts w:ascii="Arial" w:hAnsi="Arial"/>
            <w:sz w:val="24"/>
            <w:szCs w:val="24"/>
          </w:rPr>
          <w:t>that represents</w:t>
        </w:r>
      </w:ins>
      <w:del w:id="631" w:author="Pubsure" w:date="2021-06-24T07:50:00Z">
        <w:r>
          <w:rPr>
            <w:rFonts w:ascii="Arial" w:hAnsi="Arial"/>
            <w:sz w:val="24"/>
            <w:szCs w:val="24"/>
          </w:rPr>
          <w:delText>stands</w:delText>
        </w:r>
      </w:del>
      <w:r>
        <w:rPr>
          <w:rFonts w:ascii="Arial" w:hAnsi="Arial"/>
          <w:sz w:val="24"/>
          <w:szCs w:val="24"/>
        </w:rPr>
        <w:t xml:space="preserve"> </w:t>
      </w:r>
      <w:ins w:id="632" w:author="Pubsure" w:date="2021-06-24T07:50:00Z">
        <w:r>
          <w:rPr>
            <w:rFonts w:ascii="Arial" w:hAnsi="Arial"/>
            <w:sz w:val="24"/>
            <w:szCs w:val="24"/>
          </w:rPr>
          <w:t>a</w:t>
        </w:r>
      </w:ins>
      <w:del w:id="633" w:author="Pubsure" w:date="2021-06-24T07:50:00Z">
        <w:r>
          <w:rPr>
            <w:rFonts w:ascii="Arial" w:hAnsi="Arial"/>
            <w:sz w:val="24"/>
            <w:szCs w:val="24"/>
          </w:rPr>
          <w:delText>for</w:delText>
        </w:r>
      </w:del>
      <w:r>
        <w:rPr>
          <w:rFonts w:ascii="Arial" w:hAnsi="Arial"/>
          <w:sz w:val="24"/>
          <w:szCs w:val="24"/>
        </w:rPr>
        <w:t xml:space="preserve"> </w:t>
      </w:r>
      <w:ins w:id="634" w:author="Pubsure" w:date="2021-06-24T07:50:00Z">
        <w:r>
          <w:rPr>
            <w:rFonts w:ascii="Arial" w:hAnsi="Arial"/>
            <w:sz w:val="24"/>
            <w:szCs w:val="24"/>
          </w:rPr>
          <w:t>model view</w:t>
        </w:r>
      </w:ins>
      <w:del w:id="635" w:author="Pubsure" w:date="2021-06-24T07:50:00Z">
        <w:r>
          <w:rPr>
            <w:rFonts w:ascii="Arial" w:hAnsi="Arial"/>
            <w:sz w:val="24"/>
            <w:szCs w:val="24"/>
          </w:rPr>
          <w:delText>Model View</w:delText>
        </w:r>
      </w:del>
      <w:r>
        <w:rPr>
          <w:rFonts w:ascii="Arial" w:hAnsi="Arial"/>
          <w:sz w:val="24"/>
          <w:szCs w:val="24"/>
        </w:rPr>
        <w:t xml:space="preserve"> </w:t>
      </w:r>
      <w:ins w:id="636" w:author="Pubsure" w:date="2021-06-24T07:50:00Z">
        <w:r>
          <w:rPr>
            <w:rFonts w:ascii="Arial" w:hAnsi="Arial"/>
            <w:sz w:val="24"/>
            <w:szCs w:val="24"/>
          </w:rPr>
          <w:t>controller</w:t>
        </w:r>
      </w:ins>
      <w:del w:id="637" w:author="Pubsure" w:date="2021-06-24T07:50:00Z">
        <w:r>
          <w:rPr>
            <w:rFonts w:ascii="Arial" w:hAnsi="Arial"/>
            <w:sz w:val="24"/>
            <w:szCs w:val="24"/>
          </w:rPr>
          <w:delText>Controller</w:delText>
        </w:r>
      </w:del>
      <w:r>
        <w:rPr>
          <w:rFonts w:ascii="Arial" w:hAnsi="Arial"/>
          <w:sz w:val="24"/>
          <w:szCs w:val="24"/>
        </w:rPr>
        <w:t xml:space="preserve"> that </w:t>
      </w:r>
      <w:ins w:id="638" w:author="Pubsure" w:date="2021-06-24T07:50:00Z">
        <w:r>
          <w:rPr>
            <w:rFonts w:ascii="Arial" w:hAnsi="Arial"/>
            <w:sz w:val="24"/>
            <w:szCs w:val="24"/>
          </w:rPr>
          <w:t>separates</w:t>
        </w:r>
      </w:ins>
      <w:del w:id="639"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40" w:author="Pubsure" w:date="2021-06-24T07:50:00Z">
        <w:r>
          <w:rPr>
            <w:rFonts w:ascii="Arial" w:hAnsi="Arial"/>
            <w:sz w:val="24"/>
            <w:szCs w:val="24"/>
          </w:rPr>
          <w:t>components</w:t>
        </w:r>
      </w:ins>
      <w:del w:id="641" w:author="Pubsure" w:date="2021-06-24T07:50:00Z">
        <w:r>
          <w:rPr>
            <w:rFonts w:ascii="Arial" w:hAnsi="Arial"/>
            <w:sz w:val="24"/>
            <w:szCs w:val="24"/>
          </w:rPr>
          <w:delText>Components</w:delText>
        </w:r>
      </w:del>
      <w:r>
        <w:rPr>
          <w:rFonts w:ascii="Arial" w:hAnsi="Arial"/>
          <w:sz w:val="24"/>
          <w:szCs w:val="24"/>
        </w:rPr>
        <w:t xml:space="preserve"> (</w:t>
      </w:r>
      <w:ins w:id="642" w:author="Pubsure" w:date="2021-06-24T07:50:00Z">
        <w:r>
          <w:rPr>
            <w:rFonts w:ascii="Arial" w:hAnsi="Arial"/>
            <w:sz w:val="24"/>
            <w:szCs w:val="24"/>
          </w:rPr>
          <w:t>layers</w:t>
        </w:r>
      </w:ins>
      <w:del w:id="643" w:author="Pubsure" w:date="2021-06-24T07:50:00Z">
        <w:r>
          <w:rPr>
            <w:rFonts w:ascii="Arial" w:hAnsi="Arial"/>
            <w:sz w:val="24"/>
            <w:szCs w:val="24"/>
          </w:rPr>
          <w:delText>Layers</w:delText>
        </w:r>
      </w:del>
      <w:r>
        <w:rPr>
          <w:rFonts w:ascii="Arial" w:hAnsi="Arial"/>
          <w:sz w:val="24"/>
          <w:szCs w:val="24"/>
        </w:rPr>
        <w:t>)</w:t>
      </w:r>
      <w:ins w:id="644" w:author="Pubsure" w:date="2021-06-24T07:50:00Z">
        <w:r>
          <w:rPr>
            <w:rFonts w:ascii="Arial" w:hAnsi="Arial"/>
            <w:sz w:val="24"/>
            <w:szCs w:val="24"/>
          </w:rPr>
          <w:t>,</w:t>
        </w:r>
      </w:ins>
      <w:r>
        <w:rPr>
          <w:rFonts w:ascii="Arial" w:hAnsi="Arial"/>
          <w:sz w:val="24"/>
          <w:szCs w:val="24"/>
        </w:rPr>
        <w:t xml:space="preserve"> which aims to </w:t>
      </w:r>
      <w:ins w:id="645" w:author="Pubsure" w:date="2021-06-24T07:50:00Z">
        <w:r>
          <w:rPr>
            <w:rFonts w:ascii="Arial" w:hAnsi="Arial"/>
            <w:sz w:val="24"/>
            <w:szCs w:val="24"/>
          </w:rPr>
          <w:t>isolate</w:t>
        </w:r>
      </w:ins>
      <w:del w:id="646"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47"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48"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49" w:author="Pubsure" w:date="2021-06-24T07:50:00Z">
        <w:r>
          <w:rPr>
            <w:rFonts w:ascii="Arial" w:hAnsi="Arial"/>
            <w:sz w:val="24"/>
            <w:szCs w:val="24"/>
          </w:rPr>
          <w:delText xml:space="preserve">The </w:delText>
        </w:r>
      </w:del>
      <w:ins w:id="650" w:author="Pubsure" w:date="2021-06-24T07:50:00Z">
        <w:r>
          <w:rPr>
            <w:rFonts w:ascii="Arial" w:hAnsi="Arial"/>
            <w:sz w:val="24"/>
            <w:szCs w:val="24"/>
          </w:rPr>
          <w:t>Central</w:t>
        </w:r>
      </w:ins>
      <w:del w:id="651" w:author="Pubsure" w:date="2021-06-24T07:50:00Z">
        <w:r>
          <w:rPr>
            <w:rFonts w:ascii="Arial" w:hAnsi="Arial"/>
            <w:sz w:val="24"/>
            <w:szCs w:val="24"/>
          </w:rPr>
          <w:delText>central</w:delText>
        </w:r>
      </w:del>
      <w:r>
        <w:rPr>
          <w:rFonts w:ascii="Arial" w:hAnsi="Arial"/>
          <w:sz w:val="24"/>
          <w:szCs w:val="24"/>
        </w:rPr>
        <w:t xml:space="preserve"> component of the pattern</w:t>
      </w:r>
      <w:del w:id="652" w:author="Pubsure" w:date="2021-06-24T07:50:00Z">
        <w:r>
          <w:rPr>
            <w:rFonts w:ascii="Arial" w:hAnsi="Arial"/>
            <w:sz w:val="24"/>
            <w:szCs w:val="24"/>
          </w:rPr>
          <w:delText>.</w:delText>
        </w:r>
      </w:del>
      <w:r>
        <w:rPr>
          <w:rFonts w:ascii="Arial" w:hAnsi="Arial"/>
          <w:sz w:val="24"/>
          <w:szCs w:val="24"/>
        </w:rPr>
        <w:t xml:space="preserve"> It is the </w:t>
      </w:r>
      <w:del w:id="653" w:author="Pubsure" w:date="2021-06-24T07:50:00Z">
        <w:r>
          <w:rPr>
            <w:rFonts w:ascii="Arial" w:hAnsi="Arial"/>
            <w:sz w:val="24"/>
            <w:szCs w:val="24"/>
          </w:rPr>
          <w:delText xml:space="preserve">application's </w:delText>
        </w:r>
      </w:del>
      <w:r>
        <w:rPr>
          <w:rFonts w:ascii="Arial" w:hAnsi="Arial"/>
          <w:sz w:val="24"/>
          <w:szCs w:val="24"/>
        </w:rPr>
        <w:t>dynamic data structure</w:t>
      </w:r>
      <w:ins w:id="654"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55" w:author="Pubsure" w:date="2021-06-24T07:50:00Z">
        <w:r>
          <w:rPr>
            <w:rFonts w:ascii="Arial" w:hAnsi="Arial"/>
            <w:sz w:val="24"/>
            <w:szCs w:val="24"/>
          </w:rPr>
          <w:delText xml:space="preserve">directly </w:delText>
        </w:r>
      </w:del>
      <w:r>
        <w:rPr>
          <w:rFonts w:ascii="Arial" w:hAnsi="Arial"/>
          <w:sz w:val="24"/>
          <w:szCs w:val="24"/>
        </w:rPr>
        <w:t>manages the data, logic</w:t>
      </w:r>
      <w:ins w:id="656"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57" w:author="Pubsure" w:date="2021-06-24T07:50:00Z">
        <w:r>
          <w:rPr>
            <w:rFonts w:ascii="Arial" w:hAnsi="Arial"/>
            <w:sz w:val="24"/>
            <w:szCs w:val="24"/>
          </w:rPr>
          <w:delText xml:space="preserve">it’s </w:delText>
        </w:r>
      </w:del>
      <w:r>
        <w:rPr>
          <w:rFonts w:ascii="Arial" w:hAnsi="Arial"/>
          <w:sz w:val="24"/>
          <w:szCs w:val="24"/>
        </w:rPr>
        <w:t xml:space="preserve">the MongoDB modals </w:t>
      </w:r>
      <w:del w:id="658" w:author="Pubsure" w:date="2021-06-24T07:50:00Z">
        <w:r>
          <w:rPr>
            <w:rFonts w:ascii="Arial" w:hAnsi="Arial"/>
            <w:sz w:val="24"/>
            <w:szCs w:val="24"/>
          </w:rPr>
          <w:delText xml:space="preserve">that </w:delText>
        </w:r>
      </w:del>
      <w:r>
        <w:rPr>
          <w:rFonts w:ascii="Arial" w:hAnsi="Arial"/>
          <w:sz w:val="24"/>
          <w:szCs w:val="24"/>
        </w:rPr>
        <w:t xml:space="preserve">represent how data </w:t>
      </w:r>
      <w:ins w:id="659" w:author="Pubsure" w:date="2021-06-24T07:50:00Z">
        <w:r>
          <w:rPr>
            <w:rFonts w:ascii="Arial" w:hAnsi="Arial"/>
            <w:sz w:val="24"/>
            <w:szCs w:val="24"/>
          </w:rPr>
          <w:t>are</w:t>
        </w:r>
      </w:ins>
      <w:del w:id="660" w:author="Pubsure" w:date="2021-06-24T07:50:00Z">
        <w:r>
          <w:rPr>
            <w:rFonts w:ascii="Arial" w:hAnsi="Arial"/>
            <w:sz w:val="24"/>
            <w:szCs w:val="24"/>
          </w:rPr>
          <w:delText>is</w:delText>
        </w:r>
      </w:del>
      <w:r>
        <w:rPr>
          <w:rFonts w:ascii="Arial" w:hAnsi="Arial"/>
          <w:sz w:val="24"/>
          <w:szCs w:val="24"/>
        </w:rPr>
        <w:t xml:space="preserve"> stored in the </w:t>
      </w:r>
      <w:proofErr w:type="spellStart"/>
      <w:r>
        <w:rPr>
          <w:rFonts w:ascii="Arial" w:hAnsi="Arial"/>
          <w:sz w:val="24"/>
          <w:szCs w:val="24"/>
        </w:rPr>
        <w:t>mongoDB</w:t>
      </w:r>
      <w:proofErr w:type="spellEnd"/>
      <w:r>
        <w:rPr>
          <w:rFonts w:ascii="Arial" w:hAnsi="Arial"/>
          <w:sz w:val="24"/>
          <w:szCs w:val="24"/>
        </w:rPr>
        <w:t xml:space="preserve">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61" w:author="Pubsure" w:date="2021-06-24T07:50:00Z">
        <w:r>
          <w:rPr>
            <w:rFonts w:ascii="Arial" w:hAnsi="Arial"/>
            <w:sz w:val="24"/>
            <w:szCs w:val="24"/>
          </w:rPr>
          <w:t>,</w:t>
        </w:r>
      </w:ins>
      <w:del w:id="662" w:author="Pubsure" w:date="2021-06-24T07:50:00Z">
        <w:r>
          <w:rPr>
            <w:rFonts w:ascii="Arial" w:hAnsi="Arial"/>
            <w:sz w:val="24"/>
            <w:szCs w:val="24"/>
          </w:rPr>
          <w:delText>-</w:delText>
        </w:r>
      </w:del>
      <w:r>
        <w:rPr>
          <w:rFonts w:ascii="Arial" w:hAnsi="Arial"/>
          <w:sz w:val="24"/>
          <w:szCs w:val="24"/>
        </w:rPr>
        <w:t xml:space="preserve"> </w:t>
      </w:r>
      <w:ins w:id="663" w:author="Pubsure" w:date="2021-06-24T07:50:00Z">
        <w:r>
          <w:rPr>
            <w:rFonts w:ascii="Arial" w:hAnsi="Arial"/>
            <w:sz w:val="24"/>
            <w:szCs w:val="24"/>
          </w:rPr>
          <w:t>such</w:t>
        </w:r>
      </w:ins>
      <w:del w:id="664" w:author="Pubsure" w:date="2021-06-24T07:50:00Z">
        <w:r>
          <w:rPr>
            <w:rFonts w:ascii="Arial" w:hAnsi="Arial"/>
            <w:sz w:val="24"/>
            <w:szCs w:val="24"/>
          </w:rPr>
          <w:delText>like</w:delText>
        </w:r>
      </w:del>
      <w:r>
        <w:rPr>
          <w:rFonts w:ascii="Arial" w:hAnsi="Arial"/>
          <w:sz w:val="24"/>
          <w:szCs w:val="24"/>
        </w:rPr>
        <w:t xml:space="preserve"> </w:t>
      </w:r>
      <w:ins w:id="665" w:author="Pubsure" w:date="2021-06-24T07:50:00Z">
        <w:r>
          <w:rPr>
            <w:rFonts w:ascii="Arial" w:hAnsi="Arial"/>
            <w:sz w:val="24"/>
            <w:szCs w:val="24"/>
          </w:rPr>
          <w:t>as</w:t>
        </w:r>
      </w:ins>
      <w:del w:id="666" w:author="Pubsure" w:date="2021-06-24T07:50:00Z">
        <w:r>
          <w:rPr>
            <w:rFonts w:ascii="Arial" w:hAnsi="Arial"/>
            <w:sz w:val="24"/>
            <w:szCs w:val="24"/>
          </w:rPr>
          <w:delText>a</w:delText>
        </w:r>
      </w:del>
      <w:r>
        <w:rPr>
          <w:rFonts w:ascii="Arial" w:hAnsi="Arial"/>
          <w:sz w:val="24"/>
          <w:szCs w:val="24"/>
        </w:rPr>
        <w:t xml:space="preserve"> </w:t>
      </w:r>
      <w:ins w:id="667" w:author="Pubsure" w:date="2021-06-24T07:50:00Z">
        <w:r>
          <w:rPr>
            <w:rFonts w:ascii="Arial" w:hAnsi="Arial"/>
            <w:sz w:val="24"/>
            <w:szCs w:val="24"/>
          </w:rPr>
          <w:t>charts</w:t>
        </w:r>
      </w:ins>
      <w:del w:id="668" w:author="Pubsure" w:date="2021-06-24T07:50:00Z">
        <w:r>
          <w:rPr>
            <w:rFonts w:ascii="Arial" w:hAnsi="Arial"/>
            <w:sz w:val="24"/>
            <w:szCs w:val="24"/>
          </w:rPr>
          <w:delText>chart</w:delText>
        </w:r>
      </w:del>
      <w:r>
        <w:rPr>
          <w:rFonts w:ascii="Arial" w:hAnsi="Arial"/>
          <w:sz w:val="24"/>
          <w:szCs w:val="24"/>
        </w:rPr>
        <w:t xml:space="preserve">, </w:t>
      </w:r>
      <w:ins w:id="669" w:author="Pubsure" w:date="2021-06-24T07:50:00Z">
        <w:r>
          <w:rPr>
            <w:rFonts w:ascii="Arial" w:hAnsi="Arial"/>
            <w:sz w:val="24"/>
            <w:szCs w:val="24"/>
          </w:rPr>
          <w:t>diagrams</w:t>
        </w:r>
      </w:ins>
      <w:del w:id="670" w:author="Pubsure" w:date="2021-06-24T07:50:00Z">
        <w:r>
          <w:rPr>
            <w:rFonts w:ascii="Arial" w:hAnsi="Arial"/>
            <w:sz w:val="24"/>
            <w:szCs w:val="24"/>
          </w:rPr>
          <w:delText>diagram</w:delText>
        </w:r>
      </w:del>
      <w:r>
        <w:rPr>
          <w:rFonts w:ascii="Arial" w:hAnsi="Arial"/>
          <w:sz w:val="24"/>
          <w:szCs w:val="24"/>
        </w:rPr>
        <w:t xml:space="preserve">, </w:t>
      </w:r>
      <w:ins w:id="671" w:author="Pubsure" w:date="2021-06-24T07:50:00Z">
        <w:r>
          <w:rPr>
            <w:rFonts w:ascii="Arial" w:hAnsi="Arial"/>
            <w:sz w:val="24"/>
            <w:szCs w:val="24"/>
          </w:rPr>
          <w:t>tables</w:t>
        </w:r>
      </w:ins>
      <w:del w:id="672" w:author="Pubsure" w:date="2021-06-24T07:50:00Z">
        <w:r>
          <w:rPr>
            <w:rFonts w:ascii="Arial" w:hAnsi="Arial"/>
            <w:sz w:val="24"/>
            <w:szCs w:val="24"/>
          </w:rPr>
          <w:delText>table</w:delText>
        </w:r>
      </w:del>
      <w:r>
        <w:rPr>
          <w:rFonts w:ascii="Arial" w:hAnsi="Arial"/>
          <w:sz w:val="24"/>
          <w:szCs w:val="24"/>
        </w:rPr>
        <w:t xml:space="preserve">, </w:t>
      </w:r>
      <w:ins w:id="673" w:author="Pubsure" w:date="2021-06-24T07:50:00Z">
        <w:r>
          <w:rPr>
            <w:rFonts w:ascii="Arial" w:hAnsi="Arial"/>
            <w:sz w:val="24"/>
            <w:szCs w:val="24"/>
          </w:rPr>
          <w:t>and forms</w:t>
        </w:r>
      </w:ins>
      <w:del w:id="674"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675" w:author="Pubsure" w:date="2021-06-24T07:50:00Z">
        <w:r>
          <w:rPr>
            <w:rFonts w:ascii="Arial" w:hAnsi="Arial"/>
            <w:sz w:val="24"/>
            <w:szCs w:val="24"/>
          </w:rPr>
          <w:t>functionalities</w:t>
        </w:r>
      </w:ins>
      <w:del w:id="676" w:author="Pubsure" w:date="2021-06-24T07:50:00Z">
        <w:r>
          <w:rPr>
            <w:rFonts w:ascii="Arial" w:hAnsi="Arial"/>
            <w:sz w:val="24"/>
            <w:szCs w:val="24"/>
          </w:rPr>
          <w:delText>functionality</w:delText>
        </w:r>
      </w:del>
      <w:r>
        <w:rPr>
          <w:rFonts w:ascii="Arial" w:hAnsi="Arial"/>
          <w:sz w:val="24"/>
          <w:szCs w:val="24"/>
        </w:rPr>
        <w:t xml:space="preserve"> that directly </w:t>
      </w:r>
      <w:ins w:id="677" w:author="Pubsure" w:date="2021-06-24T07:50:00Z">
        <w:r>
          <w:rPr>
            <w:rFonts w:ascii="Arial" w:hAnsi="Arial"/>
            <w:sz w:val="24"/>
            <w:szCs w:val="24"/>
          </w:rPr>
          <w:t>interact</w:t>
        </w:r>
      </w:ins>
      <w:del w:id="678" w:author="Pubsure" w:date="2021-06-24T07:50:00Z">
        <w:r>
          <w:rPr>
            <w:rFonts w:ascii="Arial" w:hAnsi="Arial"/>
            <w:sz w:val="24"/>
            <w:szCs w:val="24"/>
          </w:rPr>
          <w:delText>interacts</w:delText>
        </w:r>
      </w:del>
      <w:r>
        <w:rPr>
          <w:rFonts w:ascii="Arial" w:hAnsi="Arial"/>
          <w:sz w:val="24"/>
          <w:szCs w:val="24"/>
        </w:rPr>
        <w:t xml:space="preserve"> with the user</w:t>
      </w:r>
      <w:ins w:id="679" w:author="Pubsure" w:date="2021-06-24T07:50:00Z">
        <w:r>
          <w:rPr>
            <w:rFonts w:ascii="Arial" w:hAnsi="Arial"/>
            <w:sz w:val="24"/>
            <w:szCs w:val="24"/>
          </w:rPr>
          <w:t>,</w:t>
        </w:r>
      </w:ins>
      <w:del w:id="680" w:author="Pubsure" w:date="2021-06-24T07:50:00Z">
        <w:r>
          <w:rPr>
            <w:rFonts w:ascii="Arial" w:hAnsi="Arial"/>
            <w:sz w:val="24"/>
            <w:szCs w:val="24"/>
          </w:rPr>
          <w:delText xml:space="preserve"> -</w:delText>
        </w:r>
      </w:del>
      <w:r>
        <w:rPr>
          <w:rFonts w:ascii="Arial" w:hAnsi="Arial"/>
          <w:sz w:val="24"/>
          <w:szCs w:val="24"/>
        </w:rPr>
        <w:t xml:space="preserve"> </w:t>
      </w:r>
      <w:ins w:id="681" w:author="Pubsure" w:date="2021-06-24T07:50:00Z">
        <w:r>
          <w:rPr>
            <w:rFonts w:ascii="Arial" w:hAnsi="Arial"/>
            <w:sz w:val="24"/>
            <w:szCs w:val="24"/>
          </w:rPr>
          <w:t>such as</w:t>
        </w:r>
      </w:ins>
      <w:del w:id="682" w:author="Pubsure" w:date="2021-06-24T07:50:00Z">
        <w:r>
          <w:rPr>
            <w:rFonts w:ascii="Arial" w:hAnsi="Arial"/>
            <w:sz w:val="24"/>
            <w:szCs w:val="24"/>
          </w:rPr>
          <w:delText>like</w:delText>
        </w:r>
      </w:del>
      <w:r>
        <w:rPr>
          <w:rFonts w:ascii="Arial" w:hAnsi="Arial"/>
          <w:sz w:val="24"/>
          <w:szCs w:val="24"/>
        </w:rPr>
        <w:t xml:space="preserve"> clicking a button</w:t>
      </w:r>
      <w:del w:id="683"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684"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685"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686" w:author="Pubsure" w:date="2021-06-24T07:50:00Z">
        <w:r>
          <w:rPr>
            <w:rFonts w:ascii="Arial" w:hAnsi="Arial"/>
            <w:sz w:val="24"/>
            <w:szCs w:val="24"/>
          </w:rPr>
          <w:t>viewpoint</w:t>
        </w:r>
      </w:ins>
      <w:del w:id="687" w:author="Pubsure" w:date="2021-06-24T07:50:00Z">
        <w:r>
          <w:rPr>
            <w:rFonts w:ascii="Arial" w:hAnsi="Arial"/>
            <w:sz w:val="24"/>
            <w:szCs w:val="24"/>
          </w:rPr>
          <w:delText>view</w:delText>
        </w:r>
      </w:del>
      <w:r>
        <w:rPr>
          <w:rFonts w:ascii="Arial" w:hAnsi="Arial"/>
          <w:sz w:val="24"/>
          <w:szCs w:val="24"/>
        </w:rPr>
        <w:t xml:space="preserve"> </w:t>
      </w:r>
      <w:ins w:id="688" w:author="Pubsure" w:date="2021-06-24T07:50:00Z">
        <w:r>
          <w:rPr>
            <w:rFonts w:ascii="Arial" w:hAnsi="Arial"/>
            <w:sz w:val="24"/>
            <w:szCs w:val="24"/>
          </w:rPr>
          <w:t>of</w:t>
        </w:r>
      </w:ins>
      <w:del w:id="689" w:author="Pubsure" w:date="2021-06-24T07:50:00Z">
        <w:r>
          <w:rPr>
            <w:rFonts w:ascii="Arial" w:hAnsi="Arial"/>
            <w:sz w:val="24"/>
            <w:szCs w:val="24"/>
          </w:rPr>
          <w:delText>to</w:delText>
        </w:r>
      </w:del>
      <w:r>
        <w:rPr>
          <w:rFonts w:ascii="Arial" w:hAnsi="Arial"/>
          <w:sz w:val="24"/>
          <w:szCs w:val="24"/>
        </w:rPr>
        <w:t xml:space="preserve"> </w:t>
      </w:r>
      <w:ins w:id="690"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691"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692" w:author="Pubsure" w:date="2021-06-24T07:50:00Z">
        <w:r>
          <w:rPr>
            <w:rFonts w:ascii="Arial" w:hAnsi="Arial"/>
            <w:sz w:val="24"/>
            <w:szCs w:val="24"/>
          </w:rPr>
          <w:t>,</w:t>
        </w:r>
      </w:ins>
      <w:r>
        <w:rPr>
          <w:rFonts w:ascii="Arial" w:hAnsi="Arial"/>
          <w:sz w:val="24"/>
          <w:szCs w:val="24"/>
        </w:rPr>
        <w:t xml:space="preserve"> it</w:t>
      </w:r>
      <w:ins w:id="693" w:author="Pubsure" w:date="2021-06-24T07:50:00Z">
        <w:r>
          <w:rPr>
            <w:rFonts w:ascii="Arial" w:hAnsi="Arial"/>
            <w:sz w:val="24"/>
            <w:szCs w:val="24"/>
          </w:rPr>
          <w:t xml:space="preserve"> is</w:t>
        </w:r>
      </w:ins>
      <w:del w:id="694" w:author="Pubsure" w:date="2021-06-24T07:50:00Z">
        <w:r>
          <w:rPr>
            <w:rFonts w:ascii="Arial" w:hAnsi="Arial"/>
            <w:sz w:val="24"/>
            <w:szCs w:val="24"/>
          </w:rPr>
          <w:delText>’s</w:delText>
        </w:r>
      </w:del>
      <w:r>
        <w:rPr>
          <w:rFonts w:ascii="Arial" w:hAnsi="Arial"/>
          <w:sz w:val="24"/>
          <w:szCs w:val="24"/>
        </w:rPr>
        <w:t xml:space="preserve"> a JavaScript file </w:t>
      </w:r>
      <w:ins w:id="695" w:author="Pubsure" w:date="2021-06-24T07:50:00Z">
        <w:r>
          <w:rPr>
            <w:rFonts w:ascii="Arial" w:hAnsi="Arial"/>
            <w:sz w:val="24"/>
            <w:szCs w:val="24"/>
          </w:rPr>
          <w:t>that</w:t>
        </w:r>
      </w:ins>
      <w:del w:id="696" w:author="Pubsure" w:date="2021-06-24T07:50:00Z">
        <w:r>
          <w:rPr>
            <w:rFonts w:ascii="Arial" w:hAnsi="Arial"/>
            <w:sz w:val="24"/>
            <w:szCs w:val="24"/>
          </w:rPr>
          <w:delText>the</w:delText>
        </w:r>
      </w:del>
      <w:r>
        <w:rPr>
          <w:rFonts w:ascii="Arial" w:hAnsi="Arial"/>
          <w:sz w:val="24"/>
          <w:szCs w:val="24"/>
        </w:rPr>
        <w:t xml:space="preserve"> contains the </w:t>
      </w:r>
      <w:ins w:id="697" w:author="Pubsure" w:date="2021-06-24T07:50:00Z">
        <w:r>
          <w:rPr>
            <w:rFonts w:ascii="Arial" w:hAnsi="Arial"/>
            <w:sz w:val="24"/>
            <w:szCs w:val="24"/>
          </w:rPr>
          <w:t>required</w:t>
        </w:r>
      </w:ins>
      <w:del w:id="698"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210A9BF8" w14:textId="77777777" w:rsidR="004678AB" w:rsidRDefault="00310D3E">
      <w:pPr>
        <w:keepNext/>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t xml:space="preserve">        </w:t>
      </w:r>
      <w:r>
        <w:rPr>
          <w:rFonts w:ascii="Arial" w:hAnsi="Arial"/>
          <w:noProof/>
          <w:sz w:val="28"/>
          <w:szCs w:val="28"/>
          <w:lang w:val="fr-FR" w:eastAsia="fr-FR"/>
        </w:rPr>
        <w:drawing>
          <wp:inline distT="0" distB="0" distL="0" distR="0" wp14:anchorId="2A418A89" wp14:editId="2F6C6869">
            <wp:extent cx="2438924" cy="2334124"/>
            <wp:effectExtent l="0" t="0" r="0" b="9026"/>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2438924" cy="2334124"/>
                    </a:xfrm>
                    <a:prstGeom prst="rect">
                      <a:avLst/>
                    </a:prstGeom>
                    <a:noFill/>
                    <a:ln>
                      <a:noFill/>
                    </a:ln>
                  </pic:spPr>
                </pic:pic>
              </a:graphicData>
            </a:graphic>
          </wp:inline>
        </w:drawing>
      </w:r>
    </w:p>
    <w:p w14:paraId="2F0E3902" w14:textId="77777777" w:rsidR="004678AB" w:rsidRDefault="00310D3E">
      <w:pPr>
        <w:pStyle w:val="Caption"/>
        <w:ind w:firstLine="720"/>
      </w:pPr>
      <w:bookmarkStart w:id="699" w:name="_Toc75353268"/>
      <w:r>
        <w:rPr>
          <w:sz w:val="24"/>
          <w:szCs w:val="24"/>
        </w:rPr>
        <w:t xml:space="preserve">Figure </w:t>
      </w:r>
      <w:r>
        <w:rPr>
          <w:sz w:val="24"/>
          <w:szCs w:val="24"/>
          <w:cs/>
        </w:rPr>
        <w:t>‎</w:t>
      </w:r>
      <w:r>
        <w:rPr>
          <w:sz w:val="24"/>
          <w:szCs w:val="24"/>
        </w:rPr>
        <w:t>3.</w:t>
      </w:r>
      <w:proofErr w:type="gramStart"/>
      <w:r>
        <w:rPr>
          <w:sz w:val="24"/>
          <w:szCs w:val="24"/>
        </w:rPr>
        <w:t>1:The</w:t>
      </w:r>
      <w:proofErr w:type="gramEnd"/>
      <w:r>
        <w:rPr>
          <w:sz w:val="24"/>
          <w:szCs w:val="24"/>
        </w:rPr>
        <w:t xml:space="preserve"> Controller  </w:t>
      </w:r>
      <w:r>
        <w:rPr>
          <w:sz w:val="24"/>
          <w:szCs w:val="24"/>
        </w:rPr>
        <w:tab/>
      </w:r>
      <w:r>
        <w:rPr>
          <w:sz w:val="24"/>
          <w:szCs w:val="24"/>
        </w:rPr>
        <w:tab/>
      </w:r>
      <w:r>
        <w:rPr>
          <w:sz w:val="24"/>
          <w:szCs w:val="24"/>
        </w:rPr>
        <w:tab/>
      </w:r>
      <w:r>
        <w:rPr>
          <w:sz w:val="24"/>
          <w:szCs w:val="24"/>
        </w:rPr>
        <w:tab/>
      </w:r>
      <w:r>
        <w:t xml:space="preserve">Figure </w:t>
      </w:r>
      <w:r>
        <w:rPr>
          <w:cs/>
        </w:rPr>
        <w:t>‎</w:t>
      </w:r>
      <w:r>
        <w:t>3.2:The View</w:t>
      </w:r>
      <w:bookmarkEnd w:id="699"/>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77777777"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77777777" w:rsidR="004678AB" w:rsidRDefault="00310D3E">
                            <w:pPr>
                              <w:pStyle w:val="Caption"/>
                              <w:ind w:left="720" w:firstLine="720"/>
                            </w:pPr>
                            <w:bookmarkStart w:id="700" w:name="_Toc75353269"/>
                            <w:r>
                              <w:t xml:space="preserve">Figure </w:t>
                            </w:r>
                            <w:r>
                              <w:rPr>
                                <w:cs/>
                              </w:rPr>
                              <w:t>‎</w:t>
                            </w:r>
                            <w:r>
                              <w:t>3.</w:t>
                            </w:r>
                            <w:proofErr w:type="gramStart"/>
                            <w:r>
                              <w:t>3</w:t>
                            </w:r>
                            <w:r>
                              <w:rPr>
                                <w:lang w:val="fr-FR"/>
                              </w:rPr>
                              <w:t>:The</w:t>
                            </w:r>
                            <w:proofErr w:type="gramEnd"/>
                            <w:r>
                              <w:rPr>
                                <w:lang w:val="fr-FR"/>
                              </w:rPr>
                              <w:t xml:space="preserve"> model</w:t>
                            </w:r>
                            <w:bookmarkEnd w:id="700"/>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77777777" w:rsidR="004678AB" w:rsidRDefault="00310D3E">
                      <w:pPr>
                        <w:pStyle w:val="Caption"/>
                        <w:ind w:left="720" w:firstLine="720"/>
                      </w:pPr>
                      <w:bookmarkStart w:id="701" w:name="_Toc75353269"/>
                      <w:r>
                        <w:t xml:space="preserve">Figure </w:t>
                      </w:r>
                      <w:r>
                        <w:rPr>
                          <w:cs/>
                        </w:rPr>
                        <w:t>‎</w:t>
                      </w:r>
                      <w:r>
                        <w:t>3.</w:t>
                      </w:r>
                      <w:proofErr w:type="gramStart"/>
                      <w:r>
                        <w:t>3</w:t>
                      </w:r>
                      <w:r>
                        <w:rPr>
                          <w:lang w:val="fr-FR"/>
                        </w:rPr>
                        <w:t>:The</w:t>
                      </w:r>
                      <w:proofErr w:type="gramEnd"/>
                      <w:r>
                        <w:rPr>
                          <w:lang w:val="fr-FR"/>
                        </w:rPr>
                        <w:t xml:space="preserve"> model</w:t>
                      </w:r>
                      <w:bookmarkEnd w:id="701"/>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02" w:name="_Toc75356616"/>
      <w:bookmarkStart w:id="703" w:name="_Toc75356856"/>
      <w:bookmarkStart w:id="704" w:name="_Toc75356947"/>
      <w:r>
        <w:t>3.2.2 MVC Flow</w:t>
      </w:r>
      <w:bookmarkEnd w:id="702"/>
      <w:bookmarkEnd w:id="703"/>
      <w:bookmarkEnd w:id="704"/>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05" w:author="Pubsure" w:date="2021-06-24T07:50:00Z">
        <w:r>
          <w:rPr>
            <w:rFonts w:ascii="Arial" w:hAnsi="Arial"/>
            <w:sz w:val="24"/>
            <w:szCs w:val="24"/>
          </w:rPr>
          <w:t>is</w:t>
        </w:r>
      </w:ins>
      <w:del w:id="706" w:author="Pubsure" w:date="2021-06-24T07:50:00Z">
        <w:r>
          <w:rPr>
            <w:rFonts w:ascii="Arial" w:hAnsi="Arial"/>
            <w:sz w:val="24"/>
            <w:szCs w:val="24"/>
          </w:rPr>
          <w:delText>gets</w:delText>
        </w:r>
      </w:del>
      <w:r>
        <w:rPr>
          <w:rFonts w:ascii="Arial" w:hAnsi="Arial"/>
          <w:sz w:val="24"/>
          <w:szCs w:val="24"/>
        </w:rPr>
        <w:t xml:space="preserve"> notified via </w:t>
      </w:r>
      <w:ins w:id="707" w:author="Pubsure" w:date="2021-06-24T07:50:00Z">
        <w:r>
          <w:rPr>
            <w:rFonts w:ascii="Arial" w:hAnsi="Arial"/>
            <w:sz w:val="24"/>
            <w:szCs w:val="24"/>
          </w:rPr>
          <w:t>this</w:t>
        </w:r>
      </w:ins>
      <w:del w:id="708" w:author="Pubsure" w:date="2021-06-24T07:50:00Z">
        <w:r>
          <w:rPr>
            <w:rFonts w:ascii="Arial" w:hAnsi="Arial"/>
            <w:sz w:val="24"/>
            <w:szCs w:val="24"/>
          </w:rPr>
          <w:delText>the</w:delText>
        </w:r>
      </w:del>
      <w:r>
        <w:rPr>
          <w:rFonts w:ascii="Arial" w:hAnsi="Arial"/>
          <w:sz w:val="24"/>
          <w:szCs w:val="24"/>
        </w:rPr>
        <w:t xml:space="preserve"> view. Based on </w:t>
      </w:r>
      <w:del w:id="709" w:author="Pubsure" w:date="2021-06-24T07:50:00Z">
        <w:r>
          <w:rPr>
            <w:rFonts w:ascii="Arial" w:hAnsi="Arial"/>
            <w:sz w:val="24"/>
            <w:szCs w:val="24"/>
          </w:rPr>
          <w:delText xml:space="preserve">the </w:delText>
        </w:r>
      </w:del>
      <w:ins w:id="710" w:author="Pubsure" w:date="2021-06-24T07:50:00Z">
        <w:r>
          <w:rPr>
            <w:rFonts w:ascii="Arial" w:hAnsi="Arial"/>
            <w:sz w:val="24"/>
            <w:szCs w:val="24"/>
          </w:rPr>
          <w:t>user</w:t>
        </w:r>
      </w:ins>
      <w:del w:id="711" w:author="Pubsure" w:date="2021-06-24T07:50:00Z">
        <w:r>
          <w:rPr>
            <w:rFonts w:ascii="Arial" w:hAnsi="Arial"/>
            <w:sz w:val="24"/>
            <w:szCs w:val="24"/>
          </w:rPr>
          <w:delText>User</w:delText>
        </w:r>
      </w:del>
      <w:r>
        <w:rPr>
          <w:rFonts w:ascii="Arial" w:hAnsi="Arial"/>
          <w:sz w:val="24"/>
          <w:szCs w:val="24"/>
        </w:rPr>
        <w:t xml:space="preserve"> interaction</w:t>
      </w:r>
      <w:ins w:id="712" w:author="Pubsure" w:date="2021-06-24T07:50:00Z">
        <w:r>
          <w:rPr>
            <w:rFonts w:ascii="Arial" w:hAnsi="Arial"/>
            <w:sz w:val="24"/>
            <w:szCs w:val="24"/>
          </w:rPr>
          <w:t>,</w:t>
        </w:r>
      </w:ins>
      <w:r>
        <w:rPr>
          <w:rFonts w:ascii="Arial" w:hAnsi="Arial"/>
          <w:sz w:val="24"/>
          <w:szCs w:val="24"/>
        </w:rPr>
        <w:t xml:space="preserve"> the controller modifies certain </w:t>
      </w:r>
      <w:ins w:id="713" w:author="Pubsure" w:date="2021-06-24T07:50:00Z">
        <w:r>
          <w:rPr>
            <w:rFonts w:ascii="Arial" w:hAnsi="Arial"/>
            <w:sz w:val="24"/>
            <w:szCs w:val="24"/>
          </w:rPr>
          <w:t>models</w:t>
        </w:r>
      </w:ins>
      <w:del w:id="714" w:author="Pubsure" w:date="2021-06-24T07:50:00Z">
        <w:r>
          <w:rPr>
            <w:rFonts w:ascii="Arial" w:hAnsi="Arial"/>
            <w:sz w:val="24"/>
            <w:szCs w:val="24"/>
          </w:rPr>
          <w:delText>Models</w:delText>
        </w:r>
      </w:del>
      <w:r>
        <w:rPr>
          <w:rFonts w:ascii="Arial" w:hAnsi="Arial"/>
          <w:sz w:val="24"/>
          <w:szCs w:val="24"/>
        </w:rPr>
        <w:t xml:space="preserve">. </w:t>
      </w:r>
      <w:ins w:id="715" w:author="Pubsure" w:date="2021-06-24T07:50:00Z">
        <w:r>
          <w:rPr>
            <w:rFonts w:ascii="Arial" w:hAnsi="Arial"/>
            <w:sz w:val="24"/>
            <w:szCs w:val="24"/>
          </w:rPr>
          <w:t>The models</w:t>
        </w:r>
      </w:ins>
      <w:del w:id="716"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17" w:author="Pubsure" w:date="2021-06-24T07:50:00Z">
        <w:r>
          <w:rPr>
            <w:rFonts w:ascii="Arial" w:hAnsi="Arial"/>
            <w:sz w:val="24"/>
            <w:szCs w:val="24"/>
          </w:rPr>
          <w:t>the model</w:t>
        </w:r>
      </w:ins>
      <w:del w:id="718"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726DEE69" w14:textId="77777777" w:rsidR="004678AB" w:rsidRDefault="00310D3E">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E601C3D" w14:textId="77777777" w:rsidR="004678AB" w:rsidRDefault="00310D3E">
      <w:pPr>
        <w:pStyle w:val="Caption"/>
        <w:ind w:left="2880" w:firstLine="720"/>
      </w:pPr>
      <w:bookmarkStart w:id="719" w:name="_Toc75353270"/>
      <w:r>
        <w:t xml:space="preserve">Figure </w:t>
      </w:r>
      <w:r>
        <w:rPr>
          <w:cs/>
        </w:rPr>
        <w:t>‎</w:t>
      </w:r>
      <w:r>
        <w:t>3.</w:t>
      </w:r>
      <w:proofErr w:type="gramStart"/>
      <w:r>
        <w:t>4:MVC</w:t>
      </w:r>
      <w:proofErr w:type="gramEnd"/>
      <w:r>
        <w:t xml:space="preserve"> flow</w:t>
      </w:r>
      <w:bookmarkEnd w:id="719"/>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20" w:name="_Toc75356617"/>
      <w:bookmarkStart w:id="721" w:name="_Toc75356857"/>
      <w:bookmarkStart w:id="722"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20"/>
      <w:bookmarkEnd w:id="721"/>
      <w:bookmarkEnd w:id="722"/>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23" w:author="Pubsure" w:date="2021-06-24T07:50:00Z">
        <w:r>
          <w:rPr>
            <w:rFonts w:ascii="Arial" w:hAnsi="Arial"/>
            <w:sz w:val="24"/>
            <w:szCs w:val="24"/>
          </w:rPr>
          <w:t>because</w:t>
        </w:r>
      </w:ins>
      <w:del w:id="724" w:author="Pubsure" w:date="2021-06-24T07:50:00Z">
        <w:r>
          <w:rPr>
            <w:rFonts w:ascii="Arial" w:hAnsi="Arial"/>
            <w:sz w:val="24"/>
            <w:szCs w:val="24"/>
          </w:rPr>
          <w:delText>since</w:delText>
        </w:r>
      </w:del>
      <w:r>
        <w:rPr>
          <w:rFonts w:ascii="Arial" w:hAnsi="Arial"/>
          <w:sz w:val="24"/>
          <w:szCs w:val="24"/>
        </w:rPr>
        <w:t xml:space="preserve"> it</w:t>
      </w:r>
      <w:ins w:id="725" w:author="Pubsure" w:date="2021-06-24T07:50:00Z">
        <w:r>
          <w:rPr>
            <w:rFonts w:ascii="Arial" w:hAnsi="Arial"/>
            <w:sz w:val="24"/>
            <w:szCs w:val="24"/>
          </w:rPr>
          <w:t xml:space="preserve"> is</w:t>
        </w:r>
      </w:ins>
      <w:del w:id="726"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27" w:author="Pubsure" w:date="2021-06-24T07:50:00Z">
        <w:r>
          <w:rPr>
            <w:rFonts w:ascii="Arial" w:hAnsi="Arial"/>
            <w:sz w:val="24"/>
            <w:szCs w:val="24"/>
          </w:rPr>
          <w:t>applications</w:t>
        </w:r>
      </w:ins>
      <w:del w:id="728"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29" w:author="Pubsure" w:date="2021-06-24T07:50:00Z">
        <w:r>
          <w:rPr>
            <w:rFonts w:ascii="Arial" w:hAnsi="Arial"/>
            <w:sz w:val="24"/>
            <w:szCs w:val="24"/>
          </w:rPr>
          <w:t>the</w:t>
        </w:r>
      </w:ins>
      <w:del w:id="730" w:author="Pubsure" w:date="2021-06-24T07:50:00Z">
        <w:r>
          <w:rPr>
            <w:rFonts w:ascii="Arial" w:hAnsi="Arial"/>
            <w:sz w:val="24"/>
            <w:szCs w:val="24"/>
          </w:rPr>
          <w:delText>or</w:delText>
        </w:r>
      </w:del>
      <w:r>
        <w:rPr>
          <w:rFonts w:ascii="Arial" w:hAnsi="Arial"/>
          <w:sz w:val="24"/>
          <w:szCs w:val="24"/>
        </w:rPr>
        <w:t xml:space="preserve"> user interface</w:t>
      </w:r>
      <w:ins w:id="731" w:author="Pubsure" w:date="2021-06-24T07:50:00Z">
        <w:r>
          <w:rPr>
            <w:rFonts w:ascii="Arial" w:hAnsi="Arial"/>
            <w:sz w:val="24"/>
            <w:szCs w:val="24"/>
          </w:rPr>
          <w:t>,</w:t>
        </w:r>
      </w:ins>
      <w:del w:id="732"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33" w:author="Pubsure" w:date="2021-06-24T07:50:00Z">
        <w:r>
          <w:rPr>
            <w:rFonts w:ascii="Arial" w:hAnsi="Arial"/>
            <w:sz w:val="24"/>
            <w:szCs w:val="24"/>
          </w:rPr>
          <w:t>.</w:t>
        </w:r>
      </w:ins>
    </w:p>
    <w:p w14:paraId="1E33C44D" w14:textId="77777777" w:rsidR="004678AB" w:rsidRDefault="00310D3E">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42FE7858" w14:textId="77777777" w:rsidR="004678AB" w:rsidRDefault="00310D3E">
      <w:pPr>
        <w:pStyle w:val="Caption"/>
        <w:jc w:val="center"/>
      </w:pPr>
      <w:bookmarkStart w:id="734" w:name="_Toc75353271"/>
      <w:r>
        <w:t xml:space="preserve">Figure </w:t>
      </w:r>
      <w:r>
        <w:rPr>
          <w:cs/>
        </w:rPr>
        <w:t>‎</w:t>
      </w:r>
      <w:r>
        <w:t>3.</w:t>
      </w:r>
      <w:proofErr w:type="gramStart"/>
      <w:r>
        <w:t>5:Physical</w:t>
      </w:r>
      <w:proofErr w:type="gramEnd"/>
      <w:r>
        <w:t xml:space="preserve"> Architecture</w:t>
      </w:r>
      <w:bookmarkEnd w:id="734"/>
    </w:p>
    <w:p w14:paraId="375B8E8D"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35"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36"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37" w:author="Pubsure" w:date="2021-06-24T07:50:00Z">
        <w:r>
          <w:rPr>
            <w:rFonts w:ascii="Arial" w:hAnsi="Arial"/>
            <w:sz w:val="24"/>
            <w:szCs w:val="24"/>
          </w:rPr>
          <w:t>,</w:t>
        </w:r>
      </w:ins>
      <w:del w:id="738"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39" w:author="Pubsure" w:date="2021-06-24T07:50:00Z">
        <w:r>
          <w:rPr>
            <w:rFonts w:ascii="Arial" w:hAnsi="Arial"/>
            <w:sz w:val="24"/>
            <w:szCs w:val="24"/>
          </w:rPr>
          <w:t>sometimes</w:t>
        </w:r>
      </w:ins>
      <w:del w:id="740" w:author="Pubsure" w:date="2021-06-24T07:50:00Z">
        <w:r>
          <w:rPr>
            <w:rFonts w:ascii="Arial" w:hAnsi="Arial"/>
            <w:sz w:val="24"/>
            <w:szCs w:val="24"/>
          </w:rPr>
          <w:delText>processed-sometimes</w:delText>
        </w:r>
      </w:del>
      <w:r>
        <w:rPr>
          <w:rFonts w:ascii="Arial" w:hAnsi="Arial"/>
          <w:sz w:val="24"/>
          <w:szCs w:val="24"/>
        </w:rPr>
        <w:t xml:space="preserve"> </w:t>
      </w:r>
      <w:ins w:id="741" w:author="Pubsure" w:date="2021-06-24T07:50:00Z">
        <w:r>
          <w:rPr>
            <w:rFonts w:ascii="Arial" w:hAnsi="Arial"/>
            <w:sz w:val="24"/>
            <w:szCs w:val="24"/>
          </w:rPr>
          <w:t>processed-against</w:t>
        </w:r>
      </w:ins>
      <w:del w:id="742"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43"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44" w:author="Pubsure" w:date="2021-06-24T07:50:00Z">
        <w:r>
          <w:rPr>
            <w:rFonts w:ascii="Arial" w:hAnsi="Arial"/>
            <w:sz w:val="24"/>
            <w:szCs w:val="24"/>
          </w:rPr>
          <w:t xml:space="preserve">a </w:t>
        </w:r>
      </w:ins>
      <w:r>
        <w:rPr>
          <w:rFonts w:ascii="Arial" w:hAnsi="Arial"/>
          <w:sz w:val="24"/>
          <w:szCs w:val="24"/>
        </w:rPr>
        <w:t>database tier, data access tier</w:t>
      </w:r>
      <w:ins w:id="745"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46" w:author="Pubsure" w:date="2021-06-24T07:50:00Z">
        <w:r>
          <w:rPr>
            <w:sz w:val="28"/>
            <w:szCs w:val="28"/>
          </w:rPr>
          <w:delText>-</w:delText>
        </w:r>
      </w:del>
      <w:r>
        <w:rPr>
          <w:b/>
          <w:bCs/>
          <w:sz w:val="28"/>
          <w:szCs w:val="28"/>
        </w:rPr>
        <w:t>Separation</w:t>
      </w:r>
      <w:r>
        <w:rPr>
          <w:sz w:val="28"/>
          <w:szCs w:val="28"/>
        </w:rPr>
        <w:t xml:space="preserve">: </w:t>
      </w:r>
      <w:ins w:id="747" w:author="Pubsure" w:date="2021-06-24T07:50:00Z">
        <w:r>
          <w:rPr>
            <w:rFonts w:ascii="Arial" w:hAnsi="Arial"/>
            <w:sz w:val="24"/>
            <w:szCs w:val="24"/>
          </w:rPr>
          <w:t>The</w:t>
        </w:r>
      </w:ins>
      <w:del w:id="748" w:author="Pubsure" w:date="2021-06-24T07:50:00Z">
        <w:r>
          <w:rPr>
            <w:rFonts w:ascii="Arial" w:hAnsi="Arial"/>
            <w:sz w:val="24"/>
            <w:szCs w:val="24"/>
          </w:rPr>
          <w:delText>the</w:delText>
        </w:r>
      </w:del>
      <w:r>
        <w:rPr>
          <w:rFonts w:ascii="Arial" w:hAnsi="Arial"/>
          <w:sz w:val="24"/>
          <w:szCs w:val="24"/>
        </w:rPr>
        <w:t xml:space="preserve"> chief benefit of </w:t>
      </w:r>
      <w:ins w:id="749"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50"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51"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52"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53" w:author="Pubsure" w:date="2021-06-24T07:50:00Z">
        <w:r>
          <w:rPr>
            <w:rFonts w:ascii="Arial" w:hAnsi="Arial"/>
            <w:sz w:val="24"/>
            <w:szCs w:val="24"/>
          </w:rPr>
          <w:delText xml:space="preserve">tier </w:delText>
        </w:r>
      </w:del>
      <w:r>
        <w:rPr>
          <w:rFonts w:ascii="Arial" w:hAnsi="Arial"/>
          <w:sz w:val="24"/>
          <w:szCs w:val="24"/>
        </w:rPr>
        <w:t xml:space="preserve">and data </w:t>
      </w:r>
      <w:ins w:id="754" w:author="Pubsure" w:date="2021-06-24T07:50:00Z">
        <w:r>
          <w:rPr>
            <w:rFonts w:ascii="Arial" w:hAnsi="Arial"/>
            <w:sz w:val="24"/>
            <w:szCs w:val="24"/>
          </w:rPr>
          <w:t>tiers</w:t>
        </w:r>
      </w:ins>
      <w:del w:id="755" w:author="Pubsure" w:date="2021-06-24T07:50:00Z">
        <w:r>
          <w:rPr>
            <w:rFonts w:ascii="Arial" w:hAnsi="Arial"/>
            <w:sz w:val="24"/>
            <w:szCs w:val="24"/>
          </w:rPr>
          <w:delText>tier</w:delText>
        </w:r>
      </w:del>
      <w:r>
        <w:rPr>
          <w:rFonts w:ascii="Arial" w:hAnsi="Arial"/>
          <w:sz w:val="24"/>
          <w:szCs w:val="24"/>
        </w:rPr>
        <w:t xml:space="preserve"> </w:t>
      </w:r>
      <w:ins w:id="756" w:author="Pubsure" w:date="2021-06-24T07:50:00Z">
        <w:r>
          <w:rPr>
            <w:rFonts w:ascii="Arial" w:hAnsi="Arial"/>
            <w:sz w:val="24"/>
            <w:szCs w:val="24"/>
          </w:rPr>
          <w:t>cannot</w:t>
        </w:r>
      </w:ins>
      <w:del w:id="757"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58" w:name="_Toc75356618"/>
      <w:bookmarkStart w:id="759" w:name="_Toc75356858"/>
      <w:bookmarkStart w:id="760" w:name="_Toc75356949"/>
      <w:r>
        <w:t>3.4 Deployment Diagram</w:t>
      </w:r>
      <w:bookmarkEnd w:id="758"/>
      <w:bookmarkEnd w:id="759"/>
      <w:bookmarkEnd w:id="760"/>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761" w:author="Pubsure" w:date="2021-06-24T07:50:00Z">
        <w:r>
          <w:rPr>
            <w:rFonts w:ascii="Arial" w:hAnsi="Arial"/>
            <w:sz w:val="24"/>
            <w:szCs w:val="24"/>
          </w:rPr>
          <w:t>unified modeling</w:t>
        </w:r>
      </w:ins>
      <w:del w:id="762" w:author="Pubsure" w:date="2021-06-24T07:50:00Z">
        <w:r>
          <w:rPr>
            <w:rFonts w:ascii="Arial" w:hAnsi="Arial"/>
            <w:sz w:val="24"/>
            <w:szCs w:val="24"/>
          </w:rPr>
          <w:delText>Unified Modeling</w:delText>
        </w:r>
      </w:del>
      <w:r>
        <w:rPr>
          <w:rFonts w:ascii="Arial" w:hAnsi="Arial"/>
          <w:sz w:val="24"/>
          <w:szCs w:val="24"/>
        </w:rPr>
        <w:t xml:space="preserve"> </w:t>
      </w:r>
      <w:ins w:id="763" w:author="Pubsure" w:date="2021-06-24T07:50:00Z">
        <w:r>
          <w:rPr>
            <w:rFonts w:ascii="Arial" w:hAnsi="Arial"/>
            <w:sz w:val="24"/>
            <w:szCs w:val="24"/>
          </w:rPr>
          <w:t>language</w:t>
        </w:r>
      </w:ins>
      <w:del w:id="764"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765" w:author="Pubsure" w:date="2021-06-24T07:50:00Z">
        <w:r>
          <w:rPr>
            <w:rFonts w:ascii="Arial" w:hAnsi="Arial"/>
            <w:sz w:val="24"/>
            <w:szCs w:val="24"/>
          </w:rPr>
          <w:t>see</w:t>
        </w:r>
      </w:ins>
      <w:del w:id="766" w:author="Pubsure" w:date="2021-06-24T07:50:00Z">
        <w:r>
          <w:rPr>
            <w:rFonts w:ascii="Arial" w:hAnsi="Arial"/>
            <w:sz w:val="24"/>
            <w:szCs w:val="24"/>
          </w:rPr>
          <w:delText>See</w:delText>
        </w:r>
      </w:del>
      <w:r>
        <w:rPr>
          <w:rFonts w:ascii="Arial" w:hAnsi="Arial"/>
          <w:sz w:val="24"/>
          <w:szCs w:val="24"/>
        </w:rPr>
        <w:t xml:space="preserve"> </w:t>
      </w:r>
      <w:ins w:id="767" w:author="Pubsure" w:date="2021-06-24T07:50:00Z">
        <w:r>
          <w:rPr>
            <w:rFonts w:ascii="Arial" w:hAnsi="Arial"/>
            <w:sz w:val="24"/>
            <w:szCs w:val="24"/>
          </w:rPr>
          <w:t>Figure</w:t>
        </w:r>
      </w:ins>
      <w:del w:id="768" w:author="Pubsure" w:date="2021-06-24T07:50:00Z">
        <w:r>
          <w:rPr>
            <w:rFonts w:ascii="Arial" w:hAnsi="Arial"/>
            <w:sz w:val="24"/>
            <w:szCs w:val="24"/>
          </w:rPr>
          <w:delText>figure</w:delText>
        </w:r>
      </w:del>
      <w:r>
        <w:rPr>
          <w:rFonts w:ascii="Arial" w:hAnsi="Arial"/>
          <w:sz w:val="24"/>
          <w:szCs w:val="24"/>
        </w:rPr>
        <w:t xml:space="preserve"> 3.3)</w:t>
      </w:r>
      <w:ins w:id="769" w:author="Pubsure" w:date="2021-06-24T07:50:00Z">
        <w:r>
          <w:rPr>
            <w:rFonts w:ascii="Arial" w:hAnsi="Arial"/>
            <w:sz w:val="24"/>
            <w:szCs w:val="24"/>
          </w:rPr>
          <w:t>.</w:t>
        </w:r>
      </w:ins>
    </w:p>
    <w:p w14:paraId="33145B84" w14:textId="77777777" w:rsidR="004678AB" w:rsidRDefault="00310D3E">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2F079538" w14:textId="77777777" w:rsidR="004678AB" w:rsidRDefault="00310D3E">
      <w:pPr>
        <w:pStyle w:val="Caption"/>
        <w:ind w:left="2880" w:firstLine="720"/>
      </w:pPr>
      <w:bookmarkStart w:id="770" w:name="_Toc75353272"/>
      <w:r>
        <w:t xml:space="preserve">Figure </w:t>
      </w:r>
      <w:r>
        <w:rPr>
          <w:cs/>
        </w:rPr>
        <w:t>‎</w:t>
      </w:r>
      <w:r>
        <w:t>3.</w:t>
      </w:r>
      <w:proofErr w:type="gramStart"/>
      <w:r>
        <w:t>6:Deployment</w:t>
      </w:r>
      <w:proofErr w:type="gramEnd"/>
      <w:r>
        <w:t xml:space="preserve"> Diagram</w:t>
      </w:r>
      <w:bookmarkEnd w:id="770"/>
    </w:p>
    <w:p w14:paraId="50F45D02" w14:textId="77777777" w:rsidR="004678AB" w:rsidRDefault="00310D3E">
      <w:pPr>
        <w:rPr>
          <w:sz w:val="28"/>
          <w:szCs w:val="28"/>
        </w:rPr>
      </w:pPr>
      <w:r>
        <w:rPr>
          <w:sz w:val="28"/>
          <w:szCs w:val="28"/>
        </w:rPr>
        <w:tab/>
      </w:r>
      <w:r>
        <w:rPr>
          <w:sz w:val="28"/>
          <w:szCs w:val="28"/>
        </w:rPr>
        <w:tab/>
      </w:r>
      <w:r>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771" w:name="_Toc75356619"/>
      <w:bookmarkStart w:id="772" w:name="_Toc75356859"/>
      <w:bookmarkStart w:id="773" w:name="_Toc75356950"/>
      <w:r>
        <w:t>3.5 Logical Architecture</w:t>
      </w:r>
      <w:bookmarkEnd w:id="771"/>
      <w:bookmarkEnd w:id="772"/>
      <w:bookmarkEnd w:id="773"/>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774"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775" w:author="Pubsure" w:date="2021-06-24T07:50:00Z">
        <w:r>
          <w:rPr>
            <w:rFonts w:ascii="Arial" w:hAnsi="Arial"/>
            <w:sz w:val="24"/>
            <w:szCs w:val="24"/>
          </w:rPr>
          <w:t>web</w:t>
        </w:r>
      </w:ins>
      <w:del w:id="776" w:author="Pubsure" w:date="2021-06-24T07:50:00Z">
        <w:r>
          <w:rPr>
            <w:rFonts w:ascii="Arial" w:hAnsi="Arial"/>
            <w:sz w:val="24"/>
            <w:szCs w:val="24"/>
          </w:rPr>
          <w:delText>Web</w:delText>
        </w:r>
      </w:del>
      <w:r>
        <w:rPr>
          <w:rFonts w:ascii="Arial" w:hAnsi="Arial"/>
          <w:sz w:val="24"/>
          <w:szCs w:val="24"/>
        </w:rPr>
        <w:t xml:space="preserve"> application is composed of </w:t>
      </w:r>
      <w:ins w:id="777" w:author="Pubsure" w:date="2021-06-24T07:50:00Z">
        <w:r>
          <w:rPr>
            <w:rFonts w:ascii="Arial" w:hAnsi="Arial"/>
            <w:sz w:val="24"/>
            <w:szCs w:val="24"/>
          </w:rPr>
          <w:t>three</w:t>
        </w:r>
      </w:ins>
      <w:del w:id="778" w:author="Pubsure" w:date="2021-06-24T07:50:00Z">
        <w:r>
          <w:rPr>
            <w:rFonts w:ascii="Arial" w:hAnsi="Arial"/>
            <w:sz w:val="24"/>
            <w:szCs w:val="24"/>
          </w:rPr>
          <w:delText>3</w:delText>
        </w:r>
      </w:del>
      <w:r>
        <w:rPr>
          <w:rFonts w:ascii="Arial" w:hAnsi="Arial"/>
          <w:sz w:val="24"/>
          <w:szCs w:val="24"/>
        </w:rPr>
        <w:t xml:space="preserve"> parts</w:t>
      </w:r>
      <w:ins w:id="779" w:author="Pubsure" w:date="2021-06-24T07:50:00Z">
        <w:r>
          <w:rPr>
            <w:rFonts w:ascii="Arial" w:hAnsi="Arial"/>
            <w:sz w:val="24"/>
            <w:szCs w:val="24"/>
          </w:rPr>
          <w:t>:</w:t>
        </w:r>
      </w:ins>
      <w:del w:id="780" w:author="Pubsure" w:date="2021-06-24T07:50:00Z">
        <w:r>
          <w:rPr>
            <w:rFonts w:ascii="Arial" w:hAnsi="Arial"/>
            <w:sz w:val="24"/>
            <w:szCs w:val="24"/>
          </w:rPr>
          <w:delText xml:space="preserve"> the</w:delText>
        </w:r>
      </w:del>
      <w:r>
        <w:rPr>
          <w:rFonts w:ascii="Arial" w:hAnsi="Arial"/>
          <w:sz w:val="24"/>
          <w:szCs w:val="24"/>
        </w:rPr>
        <w:t xml:space="preserve"> </w:t>
      </w:r>
      <w:ins w:id="781" w:author="Pubsure" w:date="2021-06-24T07:50:00Z">
        <w:r>
          <w:rPr>
            <w:rFonts w:ascii="Arial" w:hAnsi="Arial"/>
            <w:sz w:val="24"/>
            <w:szCs w:val="24"/>
          </w:rPr>
          <w:t>front-end</w:t>
        </w:r>
      </w:ins>
      <w:del w:id="782" w:author="Pubsure" w:date="2021-06-24T07:50:00Z">
        <w:r>
          <w:rPr>
            <w:rFonts w:ascii="Arial" w:hAnsi="Arial"/>
            <w:sz w:val="24"/>
            <w:szCs w:val="24"/>
          </w:rPr>
          <w:delText>Front-End</w:delText>
        </w:r>
      </w:del>
      <w:r>
        <w:rPr>
          <w:rFonts w:ascii="Arial" w:hAnsi="Arial"/>
          <w:sz w:val="24"/>
          <w:szCs w:val="24"/>
        </w:rPr>
        <w:t xml:space="preserve">, </w:t>
      </w:r>
      <w:ins w:id="783" w:author="Pubsure" w:date="2021-06-24T07:50:00Z">
        <w:r>
          <w:rPr>
            <w:rFonts w:ascii="Arial" w:hAnsi="Arial"/>
            <w:sz w:val="24"/>
            <w:szCs w:val="24"/>
          </w:rPr>
          <w:t>back-end,</w:t>
        </w:r>
      </w:ins>
      <w:del w:id="784" w:author="Pubsure" w:date="2021-06-24T07:50:00Z">
        <w:r>
          <w:rPr>
            <w:rFonts w:ascii="Arial" w:hAnsi="Arial"/>
            <w:sz w:val="24"/>
            <w:szCs w:val="24"/>
          </w:rPr>
          <w:delText>the Back-End</w:delText>
        </w:r>
      </w:del>
      <w:r>
        <w:rPr>
          <w:rFonts w:ascii="Arial" w:hAnsi="Arial"/>
          <w:sz w:val="24"/>
          <w:szCs w:val="24"/>
        </w:rPr>
        <w:t xml:space="preserve"> and </w:t>
      </w:r>
      <w:del w:id="785" w:author="Pubsure" w:date="2021-06-24T07:50:00Z">
        <w:r>
          <w:rPr>
            <w:rFonts w:ascii="Arial" w:hAnsi="Arial"/>
            <w:sz w:val="24"/>
            <w:szCs w:val="24"/>
          </w:rPr>
          <w:delText xml:space="preserve">the </w:delText>
        </w:r>
      </w:del>
      <w:ins w:id="786" w:author="Pubsure" w:date="2021-06-24T07:50:00Z">
        <w:r>
          <w:rPr>
            <w:rFonts w:ascii="Arial" w:hAnsi="Arial"/>
            <w:sz w:val="24"/>
            <w:szCs w:val="24"/>
          </w:rPr>
          <w:t>database</w:t>
        </w:r>
      </w:ins>
      <w:del w:id="787"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788" w:author="Pubsure" w:date="2021-06-24T07:50:00Z">
        <w:r>
          <w:rPr>
            <w:rFonts w:ascii="Arial" w:hAnsi="Arial"/>
            <w:sz w:val="24"/>
            <w:szCs w:val="24"/>
          </w:rPr>
          <w:t>,</w:t>
        </w:r>
      </w:ins>
      <w:r>
        <w:rPr>
          <w:rFonts w:ascii="Arial" w:hAnsi="Arial"/>
          <w:sz w:val="24"/>
          <w:szCs w:val="24"/>
        </w:rPr>
        <w:t xml:space="preserve"> which uses the Rest APIs implemented in the </w:t>
      </w:r>
      <w:ins w:id="789" w:author="Pubsure" w:date="2021-06-24T07:50:00Z">
        <w:r>
          <w:rPr>
            <w:rFonts w:ascii="Arial" w:hAnsi="Arial"/>
            <w:sz w:val="24"/>
            <w:szCs w:val="24"/>
          </w:rPr>
          <w:t>back-end,</w:t>
        </w:r>
      </w:ins>
      <w:del w:id="790"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DDB40D9" w14:textId="77777777" w:rsidR="004678AB" w:rsidRDefault="00310D3E">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2F538CD7" w14:textId="77777777" w:rsidR="004678AB" w:rsidRDefault="004678AB">
      <w:pPr>
        <w:keepNext/>
      </w:pPr>
    </w:p>
    <w:p w14:paraId="334EDCF0" w14:textId="77777777" w:rsidR="004678AB" w:rsidRDefault="00310D3E">
      <w:pPr>
        <w:pStyle w:val="Caption"/>
        <w:ind w:left="2160" w:firstLine="720"/>
      </w:pPr>
      <w:bookmarkStart w:id="791" w:name="_Toc75353273"/>
      <w:r>
        <w:t xml:space="preserve">Figure </w:t>
      </w:r>
      <w:r>
        <w:rPr>
          <w:cs/>
        </w:rPr>
        <w:t>‎</w:t>
      </w:r>
      <w:r>
        <w:t>3.</w:t>
      </w:r>
      <w:proofErr w:type="gramStart"/>
      <w:r>
        <w:t>7:Logical</w:t>
      </w:r>
      <w:proofErr w:type="gramEnd"/>
      <w:r>
        <w:t xml:space="preserve"> Architecture Diagram</w:t>
      </w:r>
      <w:bookmarkEnd w:id="791"/>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792" w:author="Pubsure" w:date="2021-06-24T07:50:00Z">
        <w:r>
          <w:rPr>
            <w:rFonts w:ascii="Arial" w:hAnsi="Arial"/>
            <w:sz w:val="24"/>
            <w:szCs w:val="24"/>
          </w:rPr>
          <w:t>MongoDB database</w:t>
        </w:r>
      </w:ins>
      <w:del w:id="793" w:author="Pubsure" w:date="2021-06-24T07:50:00Z">
        <w:r>
          <w:rPr>
            <w:rFonts w:ascii="Arial" w:hAnsi="Arial"/>
            <w:sz w:val="24"/>
            <w:szCs w:val="24"/>
          </w:rPr>
          <w:delText>database MongoDB</w:delText>
        </w:r>
      </w:del>
      <w:r>
        <w:rPr>
          <w:rFonts w:ascii="Arial" w:hAnsi="Arial"/>
          <w:sz w:val="24"/>
          <w:szCs w:val="24"/>
        </w:rPr>
        <w:t xml:space="preserve"> (NoSQL database) using </w:t>
      </w:r>
      <w:del w:id="794"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795" w:author="Pubsure" w:date="2021-06-24T07:50:00Z">
        <w:r>
          <w:rPr>
            <w:rFonts w:ascii="Arial" w:hAnsi="Arial"/>
            <w:sz w:val="24"/>
            <w:szCs w:val="24"/>
          </w:rPr>
          <w:t>models</w:t>
        </w:r>
      </w:ins>
      <w:del w:id="796"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797" w:author="Pubsure" w:date="2021-06-24T07:50:00Z">
        <w:r>
          <w:rPr>
            <w:rFonts w:ascii="Arial" w:hAnsi="Arial"/>
            <w:sz w:val="24"/>
            <w:szCs w:val="24"/>
          </w:rPr>
          <w:t>,</w:t>
        </w:r>
      </w:ins>
      <w:del w:id="798" w:author="Pubsure" w:date="2021-06-24T07:50:00Z">
        <w:r>
          <w:rPr>
            <w:rFonts w:ascii="Arial" w:hAnsi="Arial"/>
            <w:sz w:val="24"/>
            <w:szCs w:val="24"/>
          </w:rPr>
          <w:delText xml:space="preserve"> and</w:delText>
        </w:r>
      </w:del>
      <w:r>
        <w:rPr>
          <w:rFonts w:ascii="Arial" w:hAnsi="Arial"/>
          <w:sz w:val="24"/>
          <w:szCs w:val="24"/>
        </w:rPr>
        <w:t xml:space="preserve"> </w:t>
      </w:r>
      <w:ins w:id="799" w:author="Pubsure" w:date="2021-06-24T07:50:00Z">
        <w:r>
          <w:rPr>
            <w:rFonts w:ascii="Arial" w:hAnsi="Arial"/>
            <w:sz w:val="24"/>
            <w:szCs w:val="24"/>
          </w:rPr>
          <w:t>which</w:t>
        </w:r>
      </w:ins>
      <w:del w:id="800" w:author="Pubsure" w:date="2021-06-24T07:50:00Z">
        <w:r>
          <w:rPr>
            <w:rFonts w:ascii="Arial" w:hAnsi="Arial"/>
            <w:sz w:val="24"/>
            <w:szCs w:val="24"/>
          </w:rPr>
          <w:delText>this representation</w:delText>
        </w:r>
      </w:del>
      <w:r>
        <w:rPr>
          <w:rFonts w:ascii="Arial" w:hAnsi="Arial"/>
          <w:sz w:val="24"/>
          <w:szCs w:val="24"/>
        </w:rPr>
        <w:t xml:space="preserve"> is </w:t>
      </w:r>
      <w:ins w:id="801" w:author="Pubsure" w:date="2021-06-24T07:50:00Z">
        <w:r>
          <w:rPr>
            <w:rFonts w:ascii="Arial" w:hAnsi="Arial"/>
            <w:sz w:val="24"/>
            <w:szCs w:val="24"/>
          </w:rPr>
          <w:t>represented</w:t>
        </w:r>
      </w:ins>
      <w:del w:id="802" w:author="Pubsure" w:date="2021-06-24T07:50:00Z">
        <w:r>
          <w:rPr>
            <w:rFonts w:ascii="Arial" w:hAnsi="Arial"/>
            <w:sz w:val="24"/>
            <w:szCs w:val="24"/>
          </w:rPr>
          <w:delText>done</w:delText>
        </w:r>
      </w:del>
      <w:r>
        <w:rPr>
          <w:rFonts w:ascii="Arial" w:hAnsi="Arial"/>
          <w:sz w:val="24"/>
          <w:szCs w:val="24"/>
        </w:rPr>
        <w:t xml:space="preserve"> by mongoose ODM</w:t>
      </w:r>
      <w:ins w:id="803" w:author="Pubsure" w:date="2021-06-24T07:50:00Z">
        <w:r>
          <w:rPr>
            <w:rFonts w:ascii="Arial" w:hAnsi="Arial"/>
            <w:sz w:val="24"/>
            <w:szCs w:val="24"/>
          </w:rPr>
          <w:t>.</w:t>
        </w:r>
      </w:ins>
    </w:p>
    <w:p w14:paraId="0A67D374" w14:textId="77777777" w:rsidR="004678AB" w:rsidRDefault="00310D3E">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4C27B63F" w14:textId="77777777" w:rsidR="004678AB" w:rsidRDefault="00310D3E">
      <w:pPr>
        <w:pStyle w:val="Caption"/>
        <w:ind w:left="1440" w:firstLine="720"/>
      </w:pPr>
      <w:bookmarkStart w:id="804" w:name="_Toc75353274"/>
      <w:r>
        <w:t xml:space="preserve">Figure </w:t>
      </w:r>
      <w:r>
        <w:rPr>
          <w:cs/>
        </w:rPr>
        <w:t>‎</w:t>
      </w:r>
      <w:r>
        <w:t>3.</w:t>
      </w:r>
      <w:proofErr w:type="gramStart"/>
      <w:r>
        <w:t>8:BackEnd</w:t>
      </w:r>
      <w:proofErr w:type="gramEnd"/>
      <w:r>
        <w:t xml:space="preserve"> diagram</w:t>
      </w:r>
      <w:bookmarkEnd w:id="804"/>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05"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06" w:author="Pubsure" w:date="2021-06-24T07:50:00Z">
        <w:r>
          <w:rPr>
            <w:rFonts w:ascii="Arial" w:hAnsi="Arial"/>
            <w:sz w:val="24"/>
            <w:szCs w:val="24"/>
          </w:rPr>
          <w:t>front-end</w:t>
        </w:r>
      </w:ins>
      <w:del w:id="807" w:author="Pubsure" w:date="2021-06-24T07:50:00Z">
        <w:r>
          <w:rPr>
            <w:rFonts w:ascii="Arial" w:hAnsi="Arial"/>
            <w:sz w:val="24"/>
            <w:szCs w:val="24"/>
          </w:rPr>
          <w:delText>Front-End</w:delText>
        </w:r>
      </w:del>
      <w:r>
        <w:rPr>
          <w:rFonts w:ascii="Arial" w:hAnsi="Arial"/>
          <w:sz w:val="24"/>
          <w:szCs w:val="24"/>
        </w:rPr>
        <w:t xml:space="preserve">, we used Redux to define how </w:t>
      </w:r>
      <w:ins w:id="808" w:author="Pubsure" w:date="2021-06-24T07:50:00Z">
        <w:r>
          <w:rPr>
            <w:rFonts w:ascii="Arial" w:hAnsi="Arial"/>
            <w:sz w:val="24"/>
            <w:szCs w:val="24"/>
          </w:rPr>
          <w:t>the</w:t>
        </w:r>
      </w:ins>
      <w:del w:id="809" w:author="Pubsure" w:date="2021-06-24T07:50:00Z">
        <w:r>
          <w:rPr>
            <w:rFonts w:ascii="Arial" w:hAnsi="Arial"/>
            <w:sz w:val="24"/>
            <w:szCs w:val="24"/>
          </w:rPr>
          <w:delText>our</w:delText>
        </w:r>
      </w:del>
      <w:r>
        <w:rPr>
          <w:rFonts w:ascii="Arial" w:hAnsi="Arial"/>
          <w:sz w:val="24"/>
          <w:szCs w:val="24"/>
        </w:rPr>
        <w:t xml:space="preserve"> </w:t>
      </w:r>
      <w:del w:id="810" w:author="Pubsure" w:date="2021-06-24T07:50:00Z">
        <w:r>
          <w:rPr>
            <w:rFonts w:ascii="Arial" w:hAnsi="Arial"/>
            <w:sz w:val="24"/>
            <w:szCs w:val="24"/>
          </w:rPr>
          <w:delText xml:space="preserve">component’s </w:delText>
        </w:r>
      </w:del>
      <w:r>
        <w:rPr>
          <w:rFonts w:ascii="Arial" w:hAnsi="Arial"/>
          <w:sz w:val="24"/>
          <w:szCs w:val="24"/>
        </w:rPr>
        <w:t xml:space="preserve">state </w:t>
      </w:r>
      <w:ins w:id="811"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12" w:author="Pubsure" w:date="2021-06-24T07:50:00Z">
        <w:r>
          <w:rPr>
            <w:rFonts w:ascii="Arial" w:hAnsi="Arial"/>
            <w:sz w:val="24"/>
            <w:szCs w:val="24"/>
          </w:rPr>
          <w:t>flow, providing</w:t>
        </w:r>
      </w:ins>
      <w:del w:id="813"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0D32FDE8" w14:textId="77777777" w:rsidR="004678AB" w:rsidRDefault="00310D3E">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7843670C" w14:textId="77777777" w:rsidR="004678AB" w:rsidRDefault="00310D3E">
      <w:pPr>
        <w:pStyle w:val="Caption"/>
        <w:ind w:left="2880" w:firstLine="720"/>
      </w:pPr>
      <w:bookmarkStart w:id="814" w:name="_Toc75353275"/>
      <w:r>
        <w:t xml:space="preserve">Figure </w:t>
      </w:r>
      <w:r>
        <w:rPr>
          <w:cs/>
        </w:rPr>
        <w:t>‎</w:t>
      </w:r>
      <w:r>
        <w:t>3.</w:t>
      </w:r>
      <w:proofErr w:type="gramStart"/>
      <w:r>
        <w:t>9:Redux</w:t>
      </w:r>
      <w:proofErr w:type="gramEnd"/>
      <w:r>
        <w:t xml:space="preserve"> diagram</w:t>
      </w:r>
      <w:bookmarkEnd w:id="814"/>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15" w:author="Pubsure" w:date="2021-06-24T07:50:00Z">
        <w:r>
          <w:rPr>
            <w:rFonts w:ascii="Arial" w:hAnsi="Arial"/>
            <w:sz w:val="24"/>
            <w:szCs w:val="24"/>
          </w:rPr>
          <w:t>.”</w:t>
        </w:r>
      </w:ins>
      <w:del w:id="816"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17" w:author="Pubsure" w:date="2021-06-24T07:50:00Z">
        <w:r>
          <w:rPr>
            <w:rFonts w:ascii="Arial" w:hAnsi="Arial"/>
            <w:sz w:val="24"/>
            <w:szCs w:val="24"/>
          </w:rPr>
          <w:t>These</w:t>
        </w:r>
      </w:ins>
      <w:del w:id="818"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19" w:author="Pubsure" w:date="2021-06-24T07:50:00Z">
        <w:r>
          <w:rPr>
            <w:rFonts w:ascii="Arial" w:hAnsi="Arial"/>
            <w:sz w:val="24"/>
            <w:szCs w:val="24"/>
          </w:rPr>
          <w:t>reaction</w:t>
        </w:r>
      </w:ins>
      <w:del w:id="820"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21" w:author="Pubsure" w:date="2021-06-24T07:50:00Z">
        <w:r>
          <w:rPr>
            <w:rFonts w:ascii="Arial" w:hAnsi="Arial"/>
            <w:sz w:val="24"/>
            <w:szCs w:val="24"/>
          </w:rPr>
          <w:delText xml:space="preserve">it’s </w:delText>
        </w:r>
      </w:del>
      <w:ins w:id="822" w:author="Pubsure" w:date="2021-06-24T07:50:00Z">
        <w:r>
          <w:rPr>
            <w:rFonts w:ascii="Arial" w:hAnsi="Arial"/>
            <w:sz w:val="24"/>
            <w:szCs w:val="24"/>
          </w:rPr>
          <w:t>An</w:t>
        </w:r>
      </w:ins>
      <w:del w:id="823"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24" w:author="Pubsure" w:date="2021-06-24T07:50:00Z">
        <w:r>
          <w:rPr>
            <w:rFonts w:ascii="Arial" w:hAnsi="Arial"/>
            <w:sz w:val="24"/>
            <w:szCs w:val="24"/>
          </w:rPr>
          <w:t>that</w:t>
        </w:r>
      </w:ins>
      <w:del w:id="825" w:author="Pubsure" w:date="2021-06-24T07:50:00Z">
        <w:r>
          <w:rPr>
            <w:rFonts w:ascii="Arial" w:hAnsi="Arial"/>
            <w:sz w:val="24"/>
            <w:szCs w:val="24"/>
          </w:rPr>
          <w:delText>which</w:delText>
        </w:r>
      </w:del>
      <w:r>
        <w:rPr>
          <w:rFonts w:ascii="Arial" w:hAnsi="Arial"/>
          <w:sz w:val="24"/>
          <w:szCs w:val="24"/>
        </w:rPr>
        <w:t xml:space="preserve"> holds the </w:t>
      </w:r>
      <w:del w:id="826" w:author="Pubsure" w:date="2021-06-24T07:50:00Z">
        <w:r>
          <w:rPr>
            <w:rFonts w:ascii="Arial" w:hAnsi="Arial"/>
            <w:sz w:val="24"/>
            <w:szCs w:val="24"/>
          </w:rPr>
          <w:delText xml:space="preserve">application’s </w:delText>
        </w:r>
      </w:del>
      <w:r>
        <w:rPr>
          <w:rFonts w:ascii="Arial" w:hAnsi="Arial"/>
          <w:sz w:val="24"/>
          <w:szCs w:val="24"/>
        </w:rPr>
        <w:t>state</w:t>
      </w:r>
      <w:ins w:id="827"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28" w:author="Pubsure" w:date="2021-06-24T07:50:00Z">
        <w:r>
          <w:rPr>
            <w:rFonts w:ascii="Arial" w:hAnsi="Arial"/>
            <w:sz w:val="24"/>
            <w:szCs w:val="24"/>
          </w:rPr>
          <w:t>,</w:t>
        </w:r>
      </w:ins>
      <w:r>
        <w:rPr>
          <w:rFonts w:ascii="Arial" w:hAnsi="Arial"/>
          <w:sz w:val="24"/>
          <w:szCs w:val="24"/>
        </w:rPr>
        <w:t xml:space="preserve"> which can be created to depend </w:t>
      </w:r>
      <w:ins w:id="829" w:author="Pubsure" w:date="2021-06-24T07:50:00Z">
        <w:r>
          <w:rPr>
            <w:rFonts w:ascii="Arial" w:hAnsi="Arial"/>
            <w:sz w:val="24"/>
            <w:szCs w:val="24"/>
          </w:rPr>
          <w:t>on</w:t>
        </w:r>
      </w:ins>
      <w:del w:id="830"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31" w:author="Pubsure" w:date="2021-06-24T07:50:00Z">
        <w:r>
          <w:rPr>
            <w:rFonts w:ascii="Arial" w:hAnsi="Arial"/>
            <w:sz w:val="24"/>
            <w:szCs w:val="24"/>
          </w:rPr>
          <w:t>It</w:t>
        </w:r>
      </w:ins>
      <w:del w:id="832" w:author="Pubsure" w:date="2021-06-24T07:50:00Z">
        <w:r>
          <w:rPr>
            <w:rFonts w:ascii="Arial" w:hAnsi="Arial"/>
            <w:sz w:val="24"/>
            <w:szCs w:val="24"/>
          </w:rPr>
          <w:delText>it</w:delText>
        </w:r>
      </w:del>
      <w:ins w:id="833" w:author="Pubsure" w:date="2021-06-24T07:50:00Z">
        <w:r>
          <w:rPr>
            <w:rFonts w:ascii="Arial" w:hAnsi="Arial"/>
            <w:sz w:val="24"/>
            <w:szCs w:val="24"/>
          </w:rPr>
          <w:t xml:space="preserve"> is</w:t>
        </w:r>
      </w:ins>
      <w:del w:id="834"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35"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36"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w:t>
      </w:r>
      <w:proofErr w:type="spellStart"/>
      <w:r w:rsidRPr="001D4B23">
        <w:rPr>
          <w:rFonts w:asciiTheme="minorBidi" w:hAnsiTheme="minorBidi" w:cstheme="minorBidi"/>
          <w:sz w:val="24"/>
          <w:szCs w:val="24"/>
        </w:rPr>
        <w:t>mongoDB</w:t>
      </w:r>
      <w:proofErr w:type="spellEnd"/>
      <w:r w:rsidRPr="001D4B23">
        <w:rPr>
          <w:rFonts w:asciiTheme="minorBidi" w:hAnsiTheme="minorBidi" w:cstheme="minorBidi"/>
          <w:sz w:val="24"/>
          <w:szCs w:val="24"/>
        </w:rPr>
        <w:t xml:space="preserve">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089692F4" w14:textId="77777777" w:rsidR="004678AB" w:rsidRDefault="00310D3E">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13904CEC" w14:textId="77777777" w:rsidR="004678AB" w:rsidRDefault="00310D3E">
      <w:pPr>
        <w:pStyle w:val="Caption"/>
        <w:ind w:left="2160"/>
      </w:pPr>
      <w:r>
        <w:t xml:space="preserve">     Figure </w:t>
      </w:r>
      <w:r>
        <w:rPr>
          <w:cs/>
        </w:rPr>
        <w:t>‎</w:t>
      </w:r>
      <w:r>
        <w:t>3.1</w:t>
      </w:r>
      <w:r w:rsidRPr="005F1F42">
        <w:t>0: Socket.io Diagram</w:t>
      </w:r>
    </w:p>
    <w:p w14:paraId="21E3A8A4" w14:textId="77777777" w:rsidR="004678AB" w:rsidRDefault="004678AB">
      <w:pPr>
        <w:rPr>
          <w:sz w:val="28"/>
          <w:szCs w:val="28"/>
        </w:rPr>
      </w:pPr>
    </w:p>
    <w:p w14:paraId="35C96A2E" w14:textId="77777777" w:rsidR="004678AB" w:rsidRDefault="00310D3E">
      <w:pPr>
        <w:pStyle w:val="Heading2"/>
      </w:pPr>
      <w:bookmarkStart w:id="837" w:name="_Toc75356620"/>
      <w:bookmarkStart w:id="838" w:name="_Toc75356860"/>
      <w:bookmarkStart w:id="839" w:name="_Toc75356951"/>
      <w:r>
        <w:t>3.6 Sequence diagrams</w:t>
      </w:r>
      <w:bookmarkEnd w:id="837"/>
      <w:bookmarkEnd w:id="838"/>
      <w:bookmarkEnd w:id="839"/>
    </w:p>
    <w:p w14:paraId="0AFB2EF2" w14:textId="77777777" w:rsidR="004678AB" w:rsidRDefault="00310D3E">
      <w:pPr>
        <w:rPr>
          <w:rFonts w:ascii="Arial" w:hAnsi="Arial"/>
          <w:sz w:val="24"/>
          <w:szCs w:val="24"/>
        </w:rPr>
      </w:pPr>
      <w:r>
        <w:rPr>
          <w:rFonts w:ascii="Arial" w:hAnsi="Arial"/>
          <w:sz w:val="24"/>
          <w:szCs w:val="24"/>
        </w:rPr>
        <w:t xml:space="preserve">In this section, we </w:t>
      </w:r>
      <w:del w:id="840"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41"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42" w:author="Pubsure" w:date="2021-06-24T07:50:00Z">
        <w:r>
          <w:rPr>
            <w:rFonts w:ascii="Arial" w:hAnsi="Arial"/>
            <w:sz w:val="24"/>
            <w:szCs w:val="24"/>
            <w:shd w:val="clear" w:color="auto" w:fill="FFFFFF"/>
          </w:rPr>
          <w:t>diagrams</w:t>
        </w:r>
      </w:ins>
      <w:del w:id="843"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44" w:author="Pubsure" w:date="2021-06-24T07:50:00Z">
        <w:r>
          <w:rPr>
            <w:rFonts w:ascii="Arial" w:hAnsi="Arial"/>
            <w:sz w:val="24"/>
            <w:szCs w:val="24"/>
            <w:shd w:val="clear" w:color="auto" w:fill="FFFFFF"/>
          </w:rPr>
          <w:t>performed</w:t>
        </w:r>
      </w:ins>
      <w:del w:id="845"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46" w:author="Pubsure" w:date="2021-06-24T07:50:00Z">
        <w:r>
          <w:rPr>
            <w:rFonts w:ascii="Arial" w:hAnsi="Arial"/>
            <w:sz w:val="24"/>
            <w:szCs w:val="24"/>
            <w:shd w:val="clear" w:color="auto" w:fill="FFFFFF"/>
          </w:rPr>
          <w:t>interactions</w:t>
        </w:r>
      </w:ins>
      <w:del w:id="847"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48"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49" w:author="Pubsure" w:date="2021-06-24T07:50:00Z">
        <w:r>
          <w:rPr>
            <w:rFonts w:ascii="Arial" w:hAnsi="Arial"/>
            <w:sz w:val="24"/>
            <w:szCs w:val="24"/>
            <w:shd w:val="clear" w:color="auto" w:fill="FFFFFF"/>
          </w:rPr>
          <w:t>diagrams</w:t>
        </w:r>
      </w:ins>
      <w:del w:id="850"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51" w:author="Pubsure" w:date="2021-06-24T07:50:00Z">
        <w:r>
          <w:rPr>
            <w:rFonts w:ascii="Arial" w:hAnsi="Arial"/>
            <w:sz w:val="24"/>
            <w:szCs w:val="24"/>
            <w:shd w:val="clear" w:color="auto" w:fill="FFFFFF"/>
          </w:rPr>
          <w:t>focused</w:t>
        </w:r>
      </w:ins>
      <w:del w:id="852" w:author="Pubsure" w:date="2021-06-24T07:50:00Z">
        <w:r>
          <w:rPr>
            <w:rFonts w:ascii="Arial" w:hAnsi="Arial"/>
            <w:sz w:val="24"/>
            <w:szCs w:val="24"/>
            <w:shd w:val="clear" w:color="auto" w:fill="FFFFFF"/>
          </w:rPr>
          <w:delText>focus</w:delText>
        </w:r>
      </w:del>
      <w:ins w:id="853"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854" w:author="Pubsure" w:date="2021-06-24T07:50:00Z">
        <w:r>
          <w:rPr>
            <w:rFonts w:ascii="Arial" w:hAnsi="Arial"/>
            <w:sz w:val="24"/>
            <w:szCs w:val="24"/>
          </w:rPr>
          <w:t xml:space="preserve">the </w:t>
        </w:r>
      </w:ins>
      <w:r>
        <w:rPr>
          <w:rFonts w:ascii="Arial" w:hAnsi="Arial"/>
          <w:sz w:val="24"/>
          <w:szCs w:val="24"/>
        </w:rPr>
        <w:t xml:space="preserve">time </w:t>
      </w:r>
      <w:ins w:id="855" w:author="Pubsure" w:date="2021-06-24T07:50:00Z">
        <w:r>
          <w:rPr>
            <w:rFonts w:ascii="Arial" w:hAnsi="Arial"/>
            <w:sz w:val="24"/>
            <w:szCs w:val="24"/>
            <w:shd w:val="clear" w:color="auto" w:fill="FFFFFF"/>
          </w:rPr>
          <w:t>at</w:t>
        </w:r>
      </w:ins>
      <w:del w:id="856"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857"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tab/>
      </w:r>
      <w:bookmarkStart w:id="858" w:name="_Toc75356621"/>
      <w:bookmarkStart w:id="859" w:name="_Toc75356861"/>
      <w:bookmarkStart w:id="860" w:name="_Toc75356952"/>
      <w:r>
        <w:rPr>
          <w:shd w:val="clear" w:color="auto" w:fill="FFFFFF"/>
        </w:rPr>
        <w:t>3.5.1 Authentication Sequence Diagram</w:t>
      </w:r>
      <w:bookmarkEnd w:id="858"/>
      <w:bookmarkEnd w:id="859"/>
      <w:bookmarkEnd w:id="860"/>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861" w:author="Pubsure" w:date="2021-06-24T07:50:00Z">
        <w:r>
          <w:rPr>
            <w:rFonts w:ascii="Arial" w:hAnsi="Arial"/>
            <w:sz w:val="24"/>
            <w:szCs w:val="24"/>
            <w:shd w:val="clear" w:color="auto" w:fill="FFFFFF"/>
          </w:rPr>
          <w:t>authentication sequence</w:t>
        </w:r>
      </w:ins>
      <w:del w:id="862"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863" w:author="Pubsure" w:date="2021-06-24T07:50:00Z">
        <w:r>
          <w:rPr>
            <w:rFonts w:ascii="Arial" w:hAnsi="Arial"/>
            <w:sz w:val="24"/>
            <w:szCs w:val="24"/>
            <w:shd w:val="clear" w:color="auto" w:fill="FFFFFF"/>
          </w:rPr>
          <w:t>diagram</w:t>
        </w:r>
      </w:ins>
      <w:del w:id="864"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865" w:author="Pubsure" w:date="2021-06-24T07:50:00Z">
        <w:r>
          <w:rPr>
            <w:rFonts w:ascii="Arial" w:hAnsi="Arial"/>
            <w:sz w:val="24"/>
            <w:szCs w:val="24"/>
            <w:shd w:val="clear" w:color="auto" w:fill="FFFFFF"/>
          </w:rPr>
          <w:t>how</w:t>
        </w:r>
      </w:ins>
      <w:del w:id="866"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867" w:author="Pubsure" w:date="2021-06-24T07:50:00Z">
        <w:r>
          <w:rPr>
            <w:rFonts w:ascii="Arial" w:hAnsi="Arial"/>
            <w:sz w:val="24"/>
            <w:szCs w:val="24"/>
            <w:shd w:val="clear" w:color="auto" w:fill="FFFFFF"/>
          </w:rPr>
          <w:t>can</w:t>
        </w:r>
      </w:ins>
      <w:del w:id="868"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869" w:author="Pubsure" w:date="2021-06-24T07:50:00Z">
        <w:r>
          <w:rPr>
            <w:rFonts w:ascii="Arial" w:hAnsi="Arial"/>
            <w:sz w:val="24"/>
            <w:szCs w:val="24"/>
            <w:shd w:val="clear" w:color="auto" w:fill="FFFFFF"/>
          </w:rPr>
          <w:delText xml:space="preserve">The </w:delText>
        </w:r>
      </w:del>
      <w:ins w:id="870" w:author="Pubsure" w:date="2021-06-24T07:50:00Z">
        <w:r>
          <w:rPr>
            <w:rFonts w:ascii="Arial" w:hAnsi="Arial"/>
            <w:sz w:val="24"/>
            <w:szCs w:val="24"/>
            <w:shd w:val="clear" w:color="auto" w:fill="FFFFFF"/>
          </w:rPr>
          <w:t>Authentication</w:t>
        </w:r>
      </w:ins>
      <w:del w:id="871"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872" w:author="Pubsure" w:date="2021-06-24T07:50:00Z">
        <w:r>
          <w:rPr>
            <w:rFonts w:ascii="Arial" w:hAnsi="Arial"/>
            <w:sz w:val="24"/>
            <w:szCs w:val="24"/>
            <w:shd w:val="clear" w:color="auto" w:fill="FFFFFF"/>
          </w:rPr>
          <w:t>successful</w:t>
        </w:r>
      </w:ins>
      <w:del w:id="873"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874" w:author="Pubsure" w:date="2021-06-24T07:50:00Z">
        <w:r>
          <w:rPr>
            <w:rFonts w:ascii="Arial" w:hAnsi="Arial"/>
            <w:sz w:val="24"/>
            <w:szCs w:val="24"/>
            <w:shd w:val="clear" w:color="auto" w:fill="FFFFFF"/>
          </w:rPr>
          <w:t>has</w:t>
        </w:r>
      </w:ins>
      <w:del w:id="875"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876" w:author="Pubsure" w:date="2021-06-24T07:50:00Z">
        <w:r>
          <w:rPr>
            <w:rFonts w:ascii="Arial" w:hAnsi="Arial"/>
            <w:sz w:val="24"/>
            <w:szCs w:val="24"/>
            <w:shd w:val="clear" w:color="auto" w:fill="FFFFFF"/>
          </w:rPr>
          <w:delText xml:space="preserve">that he </w:delText>
        </w:r>
      </w:del>
      <w:ins w:id="877" w:author="Pubsure" w:date="2021-06-24T07:50:00Z">
        <w:r>
          <w:rPr>
            <w:rFonts w:ascii="Arial" w:hAnsi="Arial"/>
            <w:sz w:val="24"/>
            <w:szCs w:val="24"/>
            <w:shd w:val="clear" w:color="auto" w:fill="FFFFFF"/>
          </w:rPr>
          <w:t>enters</w:t>
        </w:r>
      </w:ins>
      <w:del w:id="878"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lastRenderedPageBreak/>
        <w:t>If the user has</w:t>
      </w:r>
      <w:ins w:id="879" w:author="Pubsure" w:date="2021-06-24T07:50:00Z">
        <w:r>
          <w:rPr>
            <w:rFonts w:ascii="Arial" w:hAnsi="Arial"/>
            <w:sz w:val="24"/>
            <w:szCs w:val="24"/>
            <w:shd w:val="clear" w:color="auto" w:fill="FFFFFF"/>
          </w:rPr>
          <w:t xml:space="preserve"> not</w:t>
        </w:r>
      </w:ins>
      <w:del w:id="880"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881"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882" w:author="Pubsure" w:date="2021-06-24T07:50:00Z">
        <w:r>
          <w:rPr>
            <w:rFonts w:ascii="Arial" w:hAnsi="Arial"/>
            <w:sz w:val="24"/>
            <w:szCs w:val="24"/>
            <w:shd w:val="clear" w:color="auto" w:fill="FFFFFF"/>
          </w:rPr>
          <w:t>he/she</w:t>
        </w:r>
      </w:ins>
      <w:del w:id="883"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884" w:author="Pubsure" w:date="2021-06-24T07:50:00Z">
        <w:r>
          <w:rPr>
            <w:rFonts w:ascii="Arial" w:hAnsi="Arial"/>
            <w:sz w:val="24"/>
            <w:szCs w:val="24"/>
          </w:rPr>
          <w:t>,</w:t>
        </w:r>
      </w:ins>
      <w:r>
        <w:rPr>
          <w:rFonts w:ascii="Arial" w:hAnsi="Arial"/>
          <w:sz w:val="24"/>
          <w:szCs w:val="24"/>
        </w:rPr>
        <w:t xml:space="preserve"> which will be saved in local storage</w:t>
      </w:r>
      <w:ins w:id="885" w:author="Pubsure" w:date="2021-06-24T07:50:00Z">
        <w:r>
          <w:rPr>
            <w:rFonts w:ascii="Arial" w:hAnsi="Arial"/>
            <w:sz w:val="24"/>
            <w:szCs w:val="24"/>
            <w:shd w:val="clear" w:color="auto" w:fill="FFFFFF"/>
          </w:rPr>
          <w:t>;</w:t>
        </w:r>
      </w:ins>
      <w:del w:id="886"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887"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3D943F0B" w14:textId="77777777" w:rsidR="004678AB" w:rsidRDefault="00310D3E">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7B43629B" w14:textId="77777777" w:rsidR="004678AB" w:rsidRDefault="00310D3E">
      <w:pPr>
        <w:pStyle w:val="Caption"/>
        <w:ind w:left="2160" w:firstLine="720"/>
      </w:pPr>
      <w:bookmarkStart w:id="888" w:name="_Toc75353276"/>
      <w:r>
        <w:t xml:space="preserve">Figure </w:t>
      </w:r>
      <w:r>
        <w:rPr>
          <w:cs/>
        </w:rPr>
        <w:t>‎</w:t>
      </w:r>
      <w:r>
        <w:t>3.</w:t>
      </w:r>
      <w:proofErr w:type="gramStart"/>
      <w:r>
        <w:t>10:Authentication</w:t>
      </w:r>
      <w:proofErr w:type="gramEnd"/>
      <w:r>
        <w:t xml:space="preserve"> Sequence Diagram</w:t>
      </w:r>
      <w:bookmarkEnd w:id="888"/>
    </w:p>
    <w:p w14:paraId="632ADDCD" w14:textId="77777777" w:rsidR="004678AB" w:rsidRDefault="00310D3E">
      <w:r>
        <w:tab/>
      </w:r>
      <w:r>
        <w:tab/>
      </w:r>
      <w:r>
        <w:tab/>
      </w:r>
      <w:r>
        <w:tab/>
        <w:t xml:space="preserve"> </w:t>
      </w:r>
    </w:p>
    <w:p w14:paraId="7E8BE74C" w14:textId="77777777" w:rsidR="004678AB" w:rsidRDefault="00310D3E">
      <w:pPr>
        <w:pStyle w:val="Heading3"/>
      </w:pPr>
      <w:r>
        <w:tab/>
      </w:r>
      <w:bookmarkStart w:id="889" w:name="_Toc75356622"/>
      <w:bookmarkStart w:id="890" w:name="_Toc75356862"/>
      <w:bookmarkStart w:id="891" w:name="_Toc75356953"/>
      <w:r>
        <w:rPr>
          <w:shd w:val="clear" w:color="auto" w:fill="FFFFFF"/>
        </w:rPr>
        <w:t>3.5.1 User Management Sequence Diagram</w:t>
      </w:r>
      <w:bookmarkEnd w:id="889"/>
      <w:bookmarkEnd w:id="890"/>
      <w:bookmarkEnd w:id="891"/>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892" w:author="Pubsure" w:date="2021-06-24T07:50:00Z">
        <w:r>
          <w:rPr>
            <w:rFonts w:ascii="Arial" w:hAnsi="Arial"/>
            <w:sz w:val="24"/>
            <w:szCs w:val="24"/>
          </w:rPr>
          <w:delText xml:space="preserve">The </w:delText>
        </w:r>
      </w:del>
      <w:ins w:id="893" w:author="Pubsure" w:date="2021-06-24T07:50:00Z">
        <w:r>
          <w:rPr>
            <w:rFonts w:ascii="Arial" w:hAnsi="Arial"/>
            <w:sz w:val="24"/>
            <w:szCs w:val="24"/>
          </w:rPr>
          <w:t>Use</w:t>
        </w:r>
      </w:ins>
      <w:del w:id="894"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895" w:author="Pubsure" w:date="2021-06-24T07:50:00Z">
        <w:r>
          <w:rPr>
            <w:rFonts w:ascii="Arial" w:hAnsi="Arial"/>
            <w:sz w:val="24"/>
            <w:szCs w:val="24"/>
          </w:rPr>
          <w:t>them</w:t>
        </w:r>
      </w:ins>
      <w:del w:id="896"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897" w:author="Pubsure" w:date="2021-06-24T07:50:00Z">
        <w:r>
          <w:rPr>
            <w:rFonts w:ascii="Arial" w:hAnsi="Arial"/>
            <w:sz w:val="24"/>
            <w:szCs w:val="24"/>
          </w:rPr>
          <w:t>successful</w:t>
        </w:r>
      </w:ins>
      <w:del w:id="898"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t>If there’s no users, the system displays an empty list.</w:t>
      </w:r>
    </w:p>
    <w:p w14:paraId="48D2F9D5" w14:textId="77777777" w:rsidR="004678AB" w:rsidRDefault="00310D3E">
      <w:pPr>
        <w:keepNext/>
      </w:pPr>
      <w:r>
        <w:rPr>
          <w:noProof/>
          <w:lang w:val="fr-FR" w:eastAsia="fr-FR"/>
        </w:rPr>
        <w:lastRenderedPageBreak/>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60C72F80" w14:textId="77777777" w:rsidR="004678AB" w:rsidRDefault="00310D3E">
      <w:pPr>
        <w:pStyle w:val="Caption"/>
        <w:ind w:left="1440" w:firstLine="720"/>
      </w:pPr>
      <w:bookmarkStart w:id="899" w:name="_Toc75353277"/>
      <w:r>
        <w:t xml:space="preserve">Figure </w:t>
      </w:r>
      <w:r>
        <w:rPr>
          <w:cs/>
        </w:rPr>
        <w:t>‎</w:t>
      </w:r>
      <w:r>
        <w:t>3.</w:t>
      </w:r>
      <w:proofErr w:type="gramStart"/>
      <w:r>
        <w:t>11:User</w:t>
      </w:r>
      <w:proofErr w:type="gramEnd"/>
      <w:r>
        <w:t xml:space="preserve"> Management Sequence Diagram</w:t>
      </w:r>
      <w:bookmarkEnd w:id="899"/>
    </w:p>
    <w:p w14:paraId="54763A82" w14:textId="77777777" w:rsidR="004678AB" w:rsidRDefault="00310D3E">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00" w:name="_Toc75356623"/>
      <w:bookmarkStart w:id="901" w:name="_Toc75356863"/>
      <w:bookmarkStart w:id="902" w:name="_Toc75356954"/>
      <w:r>
        <w:rPr>
          <w:shd w:val="clear" w:color="auto" w:fill="FFFFFF"/>
        </w:rPr>
        <w:t>3.5.1 New Chat Sequence Diagram</w:t>
      </w:r>
      <w:bookmarkEnd w:id="900"/>
      <w:bookmarkEnd w:id="901"/>
      <w:bookmarkEnd w:id="902"/>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03" w:author="Pubsure" w:date="2021-06-24T07:50:00Z">
        <w:r>
          <w:rPr>
            <w:rFonts w:ascii="Arial" w:hAnsi="Arial"/>
            <w:sz w:val="24"/>
            <w:szCs w:val="24"/>
            <w:shd w:val="clear" w:color="auto" w:fill="FFFFFF"/>
          </w:rPr>
          <w:t>performed</w:t>
        </w:r>
      </w:ins>
      <w:del w:id="904"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05"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06"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07" w:author="Pubsure" w:date="2021-06-24T07:50:00Z">
        <w:r>
          <w:rPr>
            <w:rFonts w:ascii="Arial" w:hAnsi="Arial"/>
            <w:sz w:val="24"/>
            <w:szCs w:val="24"/>
            <w:shd w:val="clear" w:color="auto" w:fill="FFFFFF"/>
          </w:rPr>
          <w:t xml:space="preserve"> not</w:t>
        </w:r>
      </w:ins>
      <w:del w:id="908"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09" w:author="Pubsure" w:date="2021-06-24T07:50:00Z">
        <w:r>
          <w:rPr>
            <w:rFonts w:ascii="Arial" w:hAnsi="Arial"/>
            <w:sz w:val="24"/>
            <w:szCs w:val="24"/>
          </w:rPr>
          <w:t>;</w:t>
        </w:r>
        <w:r>
          <w:rPr>
            <w:rFonts w:ascii="Arial" w:hAnsi="Arial"/>
            <w:sz w:val="24"/>
            <w:szCs w:val="24"/>
            <w:shd w:val="clear" w:color="auto" w:fill="FFFFFF"/>
          </w:rPr>
          <w:t xml:space="preserve"> otherwise,</w:t>
        </w:r>
      </w:ins>
      <w:del w:id="910"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B68EFE9" w14:textId="77777777" w:rsidR="004678AB" w:rsidRDefault="00310D3E">
      <w:pPr>
        <w:keepNext/>
      </w:pPr>
      <w:r>
        <w:rPr>
          <w:noProof/>
          <w:lang w:val="fr-FR" w:eastAsia="fr-FR"/>
        </w:rPr>
        <w:lastRenderedPageBreak/>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73C88799" w14:textId="77777777" w:rsidR="004678AB" w:rsidRDefault="00310D3E">
      <w:pPr>
        <w:pStyle w:val="Caption"/>
        <w:ind w:left="1440" w:firstLine="720"/>
      </w:pPr>
      <w:bookmarkStart w:id="911" w:name="_Toc75353278"/>
      <w:r>
        <w:t xml:space="preserve">Figure </w:t>
      </w:r>
      <w:r>
        <w:rPr>
          <w:cs/>
        </w:rPr>
        <w:t>‎</w:t>
      </w:r>
      <w:r>
        <w:t>3.</w:t>
      </w:r>
      <w:proofErr w:type="gramStart"/>
      <w:r>
        <w:t>12:Create</w:t>
      </w:r>
      <w:proofErr w:type="gramEnd"/>
      <w:r>
        <w:t xml:space="preserve"> New Conversation Sequence Diagram</w:t>
      </w:r>
      <w:bookmarkEnd w:id="911"/>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12" w:name="_Toc75356624"/>
      <w:bookmarkStart w:id="913" w:name="_Toc75356864"/>
      <w:bookmarkStart w:id="914" w:name="_Toc75356955"/>
      <w:r>
        <w:t>3.6 General Class Diagram</w:t>
      </w:r>
      <w:bookmarkEnd w:id="912"/>
      <w:bookmarkEnd w:id="913"/>
      <w:bookmarkEnd w:id="914"/>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15" w:author="Pubsure" w:date="2021-06-24T07:50:00Z">
        <w:r>
          <w:rPr>
            <w:rFonts w:ascii="Arial" w:hAnsi="Arial"/>
            <w:sz w:val="24"/>
            <w:szCs w:val="24"/>
            <w:shd w:val="clear" w:color="auto" w:fill="FFFFFF"/>
          </w:rPr>
          <w:t>for</w:t>
        </w:r>
      </w:ins>
      <w:del w:id="916"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17"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18"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19" w:author="Pubsure" w:date="2021-06-24T07:50:00Z">
        <w:r>
          <w:rPr>
            <w:rFonts w:ascii="Arial" w:hAnsi="Arial"/>
            <w:sz w:val="24"/>
            <w:szCs w:val="24"/>
            <w:shd w:val="clear" w:color="auto" w:fill="FFFFFF"/>
          </w:rPr>
          <w:t>Because</w:t>
        </w:r>
      </w:ins>
      <w:del w:id="920"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33EAF458" w14:textId="77777777" w:rsidR="004678AB" w:rsidRDefault="00310D3E">
      <w:pPr>
        <w:keepNext/>
      </w:pPr>
      <w:r>
        <w:rPr>
          <w:noProof/>
          <w:lang w:val="fr-FR" w:eastAsia="fr-FR"/>
        </w:rPr>
        <w:lastRenderedPageBreak/>
        <w:drawing>
          <wp:inline distT="0" distB="0" distL="0" distR="0" wp14:anchorId="26920A9D" wp14:editId="4BADE2CE">
            <wp:extent cx="6001252" cy="3160705"/>
            <wp:effectExtent l="0" t="0" r="0" b="1595"/>
            <wp:docPr id="27" name="Picture 14"/>
            <wp:cNvGraphicFramePr/>
            <a:graphic xmlns:a="http://schemas.openxmlformats.org/drawingml/2006/main">
              <a:graphicData uri="http://schemas.openxmlformats.org/drawingml/2006/picture">
                <pic:pic xmlns:pic="http://schemas.openxmlformats.org/drawingml/2006/picture">
                  <pic:nvPicPr>
                    <pic:cNvPr id="1805844323" name=""/>
                    <pic:cNvPicPr/>
                  </pic:nvPicPr>
                  <pic:blipFill>
                    <a:blip r:embed="rId37"/>
                    <a:stretch>
                      <a:fillRect/>
                    </a:stretch>
                  </pic:blipFill>
                  <pic:spPr>
                    <a:xfrm>
                      <a:off x="0" y="0"/>
                      <a:ext cx="6001252" cy="3160705"/>
                    </a:xfrm>
                    <a:prstGeom prst="rect">
                      <a:avLst/>
                    </a:prstGeom>
                    <a:noFill/>
                    <a:ln>
                      <a:noFill/>
                    </a:ln>
                  </pic:spPr>
                </pic:pic>
              </a:graphicData>
            </a:graphic>
          </wp:inline>
        </w:drawing>
      </w:r>
    </w:p>
    <w:p w14:paraId="57ACA411" w14:textId="77777777" w:rsidR="004678AB" w:rsidRDefault="00310D3E">
      <w:pPr>
        <w:pStyle w:val="Caption"/>
        <w:ind w:left="2160" w:firstLine="720"/>
      </w:pPr>
      <w:bookmarkStart w:id="921" w:name="_Toc75353279"/>
      <w:r>
        <w:t xml:space="preserve">Figure </w:t>
      </w:r>
      <w:r>
        <w:rPr>
          <w:cs/>
        </w:rPr>
        <w:t>‎</w:t>
      </w:r>
      <w:proofErr w:type="gramStart"/>
      <w:r>
        <w:t>3.13::</w:t>
      </w:r>
      <w:proofErr w:type="gramEnd"/>
      <w:r>
        <w:t xml:space="preserve"> General Class Diagram</w:t>
      </w:r>
      <w:bookmarkEnd w:id="921"/>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22" w:name="_Toc75356625"/>
      <w:bookmarkStart w:id="923" w:name="_Toc75356865"/>
      <w:bookmarkStart w:id="924" w:name="_Toc75356956"/>
      <w:r>
        <w:t>3.7 Gantt Diagram</w:t>
      </w:r>
      <w:bookmarkEnd w:id="922"/>
      <w:bookmarkEnd w:id="923"/>
      <w:bookmarkEnd w:id="924"/>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25" w:author="Pubsure" w:date="2021-06-24T07:50:00Z">
        <w:r>
          <w:rPr>
            <w:rFonts w:ascii="Arial" w:hAnsi="Arial"/>
            <w:sz w:val="24"/>
            <w:szCs w:val="24"/>
          </w:rPr>
          <w:t>project</w:t>
        </w:r>
      </w:ins>
      <w:del w:id="926" w:author="Pubsure" w:date="2021-06-24T07:50:00Z">
        <w:r>
          <w:rPr>
            <w:rFonts w:ascii="Arial" w:hAnsi="Arial"/>
            <w:sz w:val="24"/>
            <w:szCs w:val="24"/>
          </w:rPr>
          <w:delText>the</w:delText>
        </w:r>
      </w:del>
      <w:r>
        <w:rPr>
          <w:rFonts w:ascii="Arial" w:hAnsi="Arial"/>
          <w:sz w:val="24"/>
          <w:szCs w:val="24"/>
        </w:rPr>
        <w:t xml:space="preserve"> management</w:t>
      </w:r>
      <w:del w:id="927" w:author="Pubsure" w:date="2021-06-24T07:50:00Z">
        <w:r>
          <w:rPr>
            <w:rFonts w:ascii="Arial" w:hAnsi="Arial"/>
            <w:sz w:val="24"/>
            <w:szCs w:val="24"/>
          </w:rPr>
          <w:delText xml:space="preserve"> of a project</w:delText>
        </w:r>
      </w:del>
      <w:r>
        <w:rPr>
          <w:rFonts w:ascii="Arial" w:hAnsi="Arial"/>
          <w:sz w:val="24"/>
          <w:szCs w:val="24"/>
        </w:rPr>
        <w:t xml:space="preserve">. </w:t>
      </w:r>
      <w:ins w:id="928" w:author="Pubsure" w:date="2021-06-24T07:50:00Z">
        <w:r>
          <w:rPr>
            <w:rFonts w:ascii="Arial" w:hAnsi="Arial"/>
            <w:sz w:val="24"/>
            <w:szCs w:val="24"/>
          </w:rPr>
          <w:t>It</w:t>
        </w:r>
      </w:ins>
      <w:del w:id="929" w:author="Pubsure" w:date="2021-06-24T07:50:00Z">
        <w:r>
          <w:rPr>
            <w:rFonts w:ascii="Arial" w:hAnsi="Arial"/>
            <w:sz w:val="24"/>
            <w:szCs w:val="24"/>
          </w:rPr>
          <w:delText>it</w:delText>
        </w:r>
      </w:del>
      <w:r>
        <w:rPr>
          <w:rFonts w:ascii="Arial" w:hAnsi="Arial"/>
          <w:sz w:val="24"/>
          <w:szCs w:val="24"/>
        </w:rPr>
        <w:t xml:space="preserve"> allows </w:t>
      </w:r>
      <w:del w:id="930" w:author="Pubsure" w:date="2021-06-24T07:50:00Z">
        <w:r>
          <w:rPr>
            <w:rFonts w:ascii="Arial" w:hAnsi="Arial"/>
            <w:sz w:val="24"/>
            <w:szCs w:val="24"/>
          </w:rPr>
          <w:delText xml:space="preserve">to </w:delText>
        </w:r>
      </w:del>
      <w:ins w:id="931" w:author="Pubsure" w:date="2021-06-24T07:50:00Z">
        <w:r>
          <w:rPr>
            <w:rFonts w:ascii="Arial" w:hAnsi="Arial"/>
            <w:sz w:val="24"/>
            <w:szCs w:val="24"/>
          </w:rPr>
          <w:t>representation</w:t>
        </w:r>
      </w:ins>
      <w:del w:id="932" w:author="Pubsure" w:date="2021-06-24T07:50:00Z">
        <w:r>
          <w:rPr>
            <w:rFonts w:ascii="Arial" w:hAnsi="Arial"/>
            <w:sz w:val="24"/>
            <w:szCs w:val="24"/>
          </w:rPr>
          <w:delText>represent</w:delText>
        </w:r>
      </w:del>
      <w:r>
        <w:rPr>
          <w:rFonts w:ascii="Arial" w:hAnsi="Arial"/>
          <w:sz w:val="24"/>
          <w:szCs w:val="24"/>
        </w:rPr>
        <w:t xml:space="preserve"> </w:t>
      </w:r>
      <w:ins w:id="933"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34" w:author="Pubsure" w:date="2021-06-24T07:50:00Z">
        <w:r>
          <w:rPr>
            <w:rFonts w:ascii="Arial" w:hAnsi="Arial"/>
            <w:sz w:val="24"/>
            <w:szCs w:val="24"/>
          </w:rPr>
          <w:t>was</w:t>
        </w:r>
      </w:ins>
      <w:del w:id="935"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36" w:author="Pubsure" w:date="2021-06-24T07:50:00Z">
        <w:r>
          <w:rPr>
            <w:rFonts w:ascii="Arial" w:hAnsi="Arial"/>
            <w:sz w:val="24"/>
            <w:szCs w:val="24"/>
          </w:rPr>
          <w:t>represented</w:t>
        </w:r>
      </w:ins>
      <w:del w:id="937" w:author="Pubsure" w:date="2021-06-24T07:50:00Z">
        <w:r>
          <w:rPr>
            <w:rFonts w:ascii="Arial" w:hAnsi="Arial"/>
            <w:sz w:val="24"/>
            <w:szCs w:val="24"/>
          </w:rPr>
          <w:delText>represent</w:delText>
        </w:r>
      </w:del>
      <w:r>
        <w:rPr>
          <w:rFonts w:ascii="Arial" w:hAnsi="Arial"/>
          <w:sz w:val="24"/>
          <w:szCs w:val="24"/>
        </w:rPr>
        <w:t xml:space="preserve"> the start date, </w:t>
      </w:r>
      <w:del w:id="938" w:author="Pubsure" w:date="2021-06-24T07:50:00Z">
        <w:r>
          <w:rPr>
            <w:rFonts w:ascii="Arial" w:hAnsi="Arial"/>
            <w:sz w:val="24"/>
            <w:szCs w:val="24"/>
          </w:rPr>
          <w:delText xml:space="preserve">the </w:delText>
        </w:r>
      </w:del>
      <w:r>
        <w:rPr>
          <w:rFonts w:ascii="Arial" w:hAnsi="Arial"/>
          <w:sz w:val="24"/>
          <w:szCs w:val="24"/>
        </w:rPr>
        <w:t>duration</w:t>
      </w:r>
      <w:ins w:id="939" w:author="Pubsure" w:date="2021-06-24T07:50:00Z">
        <w:r>
          <w:rPr>
            <w:rFonts w:ascii="Arial" w:hAnsi="Arial"/>
            <w:sz w:val="24"/>
            <w:szCs w:val="24"/>
          </w:rPr>
          <w:t>,</w:t>
        </w:r>
      </w:ins>
      <w:r>
        <w:rPr>
          <w:rFonts w:ascii="Arial" w:hAnsi="Arial"/>
          <w:sz w:val="24"/>
          <w:szCs w:val="24"/>
        </w:rPr>
        <w:t xml:space="preserve"> and </w:t>
      </w:r>
      <w:del w:id="940" w:author="Pubsure" w:date="2021-06-24T07:50:00Z">
        <w:r>
          <w:rPr>
            <w:rFonts w:ascii="Arial" w:hAnsi="Arial"/>
            <w:sz w:val="24"/>
            <w:szCs w:val="24"/>
          </w:rPr>
          <w:delText xml:space="preserve">the </w:delText>
        </w:r>
      </w:del>
      <w:r>
        <w:rPr>
          <w:rFonts w:ascii="Arial" w:hAnsi="Arial"/>
          <w:sz w:val="24"/>
          <w:szCs w:val="24"/>
        </w:rPr>
        <w:t>end date.</w:t>
      </w:r>
    </w:p>
    <w:p w14:paraId="45A0E7CE" w14:textId="77777777" w:rsidR="004678AB" w:rsidRDefault="00310D3E">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8E99D61" w14:textId="77777777" w:rsidR="004678AB" w:rsidRDefault="00310D3E">
      <w:pPr>
        <w:pStyle w:val="Caption"/>
        <w:ind w:left="2160" w:firstLine="720"/>
      </w:pPr>
      <w:bookmarkStart w:id="941" w:name="_Toc75353280"/>
      <w:r>
        <w:t xml:space="preserve">Figure </w:t>
      </w:r>
      <w:r>
        <w:rPr>
          <w:cs/>
        </w:rPr>
        <w:t>‎</w:t>
      </w:r>
      <w:r>
        <w:t>3.</w:t>
      </w:r>
      <w:proofErr w:type="gramStart"/>
      <w:r>
        <w:t>14:Gantt</w:t>
      </w:r>
      <w:proofErr w:type="gramEnd"/>
      <w:r>
        <w:t xml:space="preserve"> Diagram</w:t>
      </w:r>
      <w:bookmarkEnd w:id="941"/>
    </w:p>
    <w:p w14:paraId="45478062" w14:textId="77777777" w:rsidR="004678AB" w:rsidRDefault="004678AB"/>
    <w:p w14:paraId="631509E3" w14:textId="77777777" w:rsidR="004678AB" w:rsidRDefault="00310D3E">
      <w:pPr>
        <w:pStyle w:val="Heading2"/>
      </w:pPr>
      <w:bookmarkStart w:id="942" w:name="_Toc75356626"/>
      <w:bookmarkStart w:id="943" w:name="_Toc75356866"/>
      <w:bookmarkStart w:id="944" w:name="_Toc75356957"/>
      <w:r>
        <w:t>3.8 Conclusion</w:t>
      </w:r>
      <w:bookmarkEnd w:id="942"/>
      <w:bookmarkEnd w:id="943"/>
      <w:bookmarkEnd w:id="944"/>
    </w:p>
    <w:p w14:paraId="392944F3" w14:textId="77777777" w:rsidR="004678AB" w:rsidRDefault="00310D3E">
      <w:r>
        <w:rPr>
          <w:rFonts w:ascii="Arial" w:hAnsi="Arial"/>
          <w:sz w:val="24"/>
          <w:szCs w:val="24"/>
        </w:rPr>
        <w:t xml:space="preserve">In this </w:t>
      </w:r>
      <w:ins w:id="945" w:author="Pubsure" w:date="2021-06-24T07:50:00Z">
        <w:r>
          <w:rPr>
            <w:rFonts w:ascii="Arial" w:hAnsi="Arial"/>
            <w:sz w:val="24"/>
            <w:szCs w:val="24"/>
          </w:rPr>
          <w:t>chapter</w:t>
        </w:r>
      </w:ins>
      <w:del w:id="946" w:author="Pubsure" w:date="2021-06-24T07:50:00Z">
        <w:r>
          <w:rPr>
            <w:rFonts w:ascii="Arial" w:hAnsi="Arial"/>
            <w:sz w:val="24"/>
            <w:szCs w:val="24"/>
          </w:rPr>
          <w:delText>Chapter</w:delText>
        </w:r>
      </w:del>
      <w:ins w:id="947"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948" w:author="Pubsure" w:date="2021-06-24T07:50:00Z">
        <w:r>
          <w:rPr>
            <w:rFonts w:ascii="Arial" w:hAnsi="Arial"/>
            <w:sz w:val="24"/>
            <w:szCs w:val="24"/>
          </w:rPr>
          <w:t xml:space="preserve">and </w:t>
        </w:r>
      </w:ins>
      <w:r>
        <w:rPr>
          <w:rFonts w:ascii="Arial" w:hAnsi="Arial"/>
          <w:sz w:val="24"/>
          <w:szCs w:val="24"/>
        </w:rPr>
        <w:t xml:space="preserve">then </w:t>
      </w:r>
      <w:del w:id="949" w:author="Pubsure" w:date="2021-06-24T07:50:00Z">
        <w:r>
          <w:rPr>
            <w:rFonts w:ascii="Arial" w:hAnsi="Arial"/>
            <w:sz w:val="24"/>
            <w:szCs w:val="24"/>
          </w:rPr>
          <w:delText xml:space="preserve">we </w:delText>
        </w:r>
      </w:del>
      <w:r>
        <w:rPr>
          <w:rFonts w:ascii="Arial" w:hAnsi="Arial"/>
          <w:sz w:val="24"/>
          <w:szCs w:val="24"/>
        </w:rPr>
        <w:t xml:space="preserve">moved on to present </w:t>
      </w:r>
      <w:ins w:id="950" w:author="Pubsure" w:date="2021-06-24T07:50:00Z">
        <w:r>
          <w:rPr>
            <w:rFonts w:ascii="Arial" w:hAnsi="Arial"/>
            <w:sz w:val="24"/>
            <w:szCs w:val="24"/>
          </w:rPr>
          <w:t>a</w:t>
        </w:r>
      </w:ins>
      <w:del w:id="951"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952" w:name="_Toc75356627"/>
      <w:bookmarkStart w:id="953" w:name="_Toc75356867"/>
      <w:bookmarkStart w:id="954" w:name="_Toc75356958"/>
      <w:r>
        <w:t>: Realization</w:t>
      </w:r>
      <w:bookmarkEnd w:id="952"/>
      <w:bookmarkEnd w:id="953"/>
      <w:bookmarkEnd w:id="954"/>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955" w:name="_Toc75356628"/>
      <w:bookmarkStart w:id="956" w:name="_Toc75356868"/>
      <w:bookmarkStart w:id="957" w:name="_Toc75356959"/>
      <w:r>
        <w:rPr>
          <w:rStyle w:val="Heading2Char"/>
          <w:rFonts w:eastAsia="Calibri"/>
        </w:rPr>
        <w:t>4.1 Introduction</w:t>
      </w:r>
      <w:bookmarkEnd w:id="955"/>
      <w:bookmarkEnd w:id="956"/>
      <w:bookmarkEnd w:id="957"/>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958" w:author="Pubsure" w:date="2021-06-24T07:50:00Z">
        <w:r w:rsidRPr="00310D3E">
          <w:rPr>
            <w:rFonts w:ascii="Arial" w:hAnsi="Arial"/>
            <w:sz w:val="24"/>
            <w:szCs w:val="24"/>
          </w:rPr>
          <w:t xml:space="preserve"> is</w:t>
        </w:r>
      </w:ins>
      <w:del w:id="959"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960" w:author="Pubsure" w:date="2021-06-24T07:50:00Z">
        <w:r w:rsidRPr="00310D3E">
          <w:rPr>
            <w:rFonts w:ascii="Arial" w:hAnsi="Arial"/>
            <w:sz w:val="24"/>
            <w:szCs w:val="24"/>
          </w:rPr>
          <w:t>This</w:t>
        </w:r>
      </w:ins>
      <w:del w:id="961" w:author="Pubsure" w:date="2021-06-24T07:50:00Z">
        <w:r w:rsidRPr="00310D3E">
          <w:rPr>
            <w:rFonts w:ascii="Arial" w:hAnsi="Arial"/>
            <w:sz w:val="24"/>
            <w:szCs w:val="24"/>
          </w:rPr>
          <w:delText>That</w:delText>
        </w:r>
      </w:del>
      <w:ins w:id="962" w:author="Pubsure" w:date="2021-06-24T07:50:00Z">
        <w:r w:rsidRPr="00310D3E">
          <w:rPr>
            <w:rFonts w:ascii="Arial" w:hAnsi="Arial"/>
            <w:sz w:val="24"/>
            <w:szCs w:val="24"/>
          </w:rPr>
          <w:t xml:space="preserve"> is</w:t>
        </w:r>
      </w:ins>
      <w:del w:id="963"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964" w:author="Pubsure" w:date="2021-06-24T07:50:00Z">
        <w:r w:rsidRPr="00310D3E">
          <w:rPr>
            <w:rFonts w:ascii="Arial" w:hAnsi="Arial"/>
            <w:sz w:val="24"/>
            <w:szCs w:val="24"/>
          </w:rPr>
          <w:delText xml:space="preserve">move on to </w:delText>
        </w:r>
      </w:del>
      <w:ins w:id="965" w:author="Pubsure" w:date="2021-06-24T07:50:00Z">
        <w:r w:rsidRPr="00310D3E">
          <w:rPr>
            <w:rFonts w:ascii="Arial" w:hAnsi="Arial"/>
            <w:sz w:val="24"/>
            <w:szCs w:val="24"/>
          </w:rPr>
          <w:t>present</w:t>
        </w:r>
      </w:ins>
      <w:del w:id="966"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967"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968" w:name="_Toc75356629"/>
      <w:bookmarkStart w:id="969" w:name="_Toc75356869"/>
      <w:bookmarkStart w:id="970" w:name="_Toc75356960"/>
      <w:r>
        <w:t>4.2 Working environment and tools</w:t>
      </w:r>
      <w:bookmarkEnd w:id="968"/>
      <w:bookmarkEnd w:id="969"/>
      <w:bookmarkEnd w:id="970"/>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971" w:name="_Toc75356630"/>
      <w:bookmarkStart w:id="972" w:name="_Toc75356870"/>
      <w:bookmarkStart w:id="973" w:name="_Toc75356961"/>
      <w:r w:rsidRPr="00310D3E">
        <w:rPr>
          <w:sz w:val="24"/>
        </w:rPr>
        <w:t>4.2.1 Material Environment</w:t>
      </w:r>
      <w:bookmarkEnd w:id="971"/>
      <w:bookmarkEnd w:id="972"/>
      <w:bookmarkEnd w:id="973"/>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34FEEFF5" w14:textId="77777777" w:rsidR="004678AB" w:rsidRDefault="00310D3E">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34865B8" w14:textId="77777777" w:rsidR="004678AB" w:rsidRDefault="00310D3E">
      <w:pPr>
        <w:pStyle w:val="Caption"/>
        <w:ind w:left="2880"/>
      </w:pPr>
      <w:bookmarkStart w:id="974" w:name="_Toc75353281"/>
      <w:r>
        <w:t xml:space="preserve">Figure </w:t>
      </w:r>
      <w:r>
        <w:rPr>
          <w:cs/>
        </w:rPr>
        <w:t>‎</w:t>
      </w:r>
      <w:r>
        <w:t>4.</w:t>
      </w:r>
      <w:proofErr w:type="gramStart"/>
      <w:r>
        <w:t>1:Computer</w:t>
      </w:r>
      <w:proofErr w:type="gramEnd"/>
      <w:r>
        <w:t xml:space="preserve"> characteristics</w:t>
      </w:r>
      <w:bookmarkEnd w:id="974"/>
      <w:r>
        <w:t xml:space="preserve"> </w:t>
      </w:r>
    </w:p>
    <w:p w14:paraId="7B7303E7" w14:textId="77777777" w:rsidR="004678AB" w:rsidRDefault="004678AB"/>
    <w:p w14:paraId="0669C0BD" w14:textId="77777777" w:rsidR="004678AB" w:rsidRDefault="00310D3E">
      <w:pPr>
        <w:pStyle w:val="Heading3"/>
      </w:pPr>
      <w:bookmarkStart w:id="975" w:name="_Toc75356631"/>
      <w:bookmarkStart w:id="976" w:name="_Toc75356871"/>
      <w:bookmarkStart w:id="977" w:name="_Toc75356962"/>
      <w:r>
        <w:t>4.2.2 Software Environment</w:t>
      </w:r>
      <w:bookmarkEnd w:id="975"/>
      <w:bookmarkEnd w:id="976"/>
      <w:bookmarkEnd w:id="977"/>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978" w:author="Pubsure" w:date="2021-06-24T07:50:00Z">
        <w:r>
          <w:rPr>
            <w:rFonts w:ascii="Arial" w:hAnsi="Arial"/>
            <w:sz w:val="24"/>
            <w:szCs w:val="24"/>
            <w:lang w:bidi="ar-TN"/>
          </w:rPr>
          <w:t>front-end</w:t>
        </w:r>
      </w:ins>
      <w:del w:id="979"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980"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981" w:author="Pubsure" w:date="2021-06-24T07:50:00Z">
        <w:r>
          <w:rPr>
            <w:rFonts w:ascii="Arial" w:hAnsi="Arial"/>
            <w:sz w:val="24"/>
            <w:szCs w:val="24"/>
            <w:lang w:bidi="ar-TN"/>
          </w:rPr>
          <w:t>allows</w:t>
        </w:r>
      </w:ins>
      <w:del w:id="982"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983" w:author="Pubsure" w:date="2021-06-24T07:50:00Z">
        <w:r>
          <w:rPr>
            <w:rFonts w:ascii="Arial" w:hAnsi="Arial"/>
            <w:sz w:val="24"/>
            <w:szCs w:val="24"/>
            <w:lang w:bidi="ar-TN"/>
          </w:rPr>
          <w:t xml:space="preserve"> and</w:t>
        </w:r>
      </w:ins>
      <w:del w:id="984"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985" w:author="Pubsure" w:date="2021-06-24T07:50:00Z">
        <w:r>
          <w:rPr>
            <w:rFonts w:ascii="Arial" w:hAnsi="Arial"/>
            <w:sz w:val="24"/>
            <w:szCs w:val="24"/>
            <w:lang w:bidi="ar-TN"/>
          </w:rPr>
          <w:t>create</w:t>
        </w:r>
      </w:ins>
      <w:del w:id="986"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987"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988" w:author="Pubsure" w:date="2021-06-24T07:50:00Z">
        <w:r>
          <w:rPr>
            <w:rFonts w:ascii="Arial" w:hAnsi="Arial"/>
            <w:sz w:val="24"/>
            <w:szCs w:val="24"/>
            <w:lang w:bidi="ar-TN"/>
          </w:rPr>
          <w:t>UI</w:t>
        </w:r>
      </w:ins>
      <w:del w:id="989"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w:t>
      </w:r>
      <w:proofErr w:type="gramStart"/>
      <w:r>
        <w:rPr>
          <w:rFonts w:ascii="Arial" w:hAnsi="Arial"/>
          <w:sz w:val="24"/>
          <w:szCs w:val="24"/>
          <w:lang w:bidi="ar-TN"/>
        </w:rPr>
        <w:t>React</w:t>
      </w:r>
      <w:proofErr w:type="gramEnd"/>
      <w:r>
        <w:rPr>
          <w:rFonts w:ascii="Arial" w:hAnsi="Arial"/>
          <w:sz w:val="24"/>
          <w:szCs w:val="24"/>
          <w:lang w:bidi="ar-TN"/>
        </w:rPr>
        <w:t xml:space="preserve"> </w:t>
      </w:r>
      <w:del w:id="990"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991" w:author="Pubsure" w:date="2021-06-24T07:50:00Z">
        <w:r>
          <w:rPr>
            <w:rFonts w:ascii="Arial" w:hAnsi="Arial"/>
            <w:sz w:val="24"/>
            <w:szCs w:val="24"/>
            <w:lang w:bidi="ar-TN"/>
          </w:rPr>
          <w:t>updates</w:t>
        </w:r>
      </w:ins>
      <w:del w:id="992" w:author="Pubsure" w:date="2021-06-24T07:50:00Z">
        <w:r>
          <w:rPr>
            <w:rFonts w:ascii="Arial" w:hAnsi="Arial"/>
            <w:sz w:val="24"/>
            <w:szCs w:val="24"/>
            <w:lang w:bidi="ar-TN"/>
          </w:rPr>
          <w:delText>update</w:delText>
        </w:r>
      </w:del>
      <w:r>
        <w:rPr>
          <w:rFonts w:ascii="Arial" w:hAnsi="Arial"/>
          <w:sz w:val="24"/>
          <w:szCs w:val="24"/>
          <w:lang w:bidi="ar-TN"/>
        </w:rPr>
        <w:t xml:space="preserve"> and </w:t>
      </w:r>
      <w:ins w:id="993" w:author="Pubsure" w:date="2021-06-24T07:50:00Z">
        <w:r>
          <w:rPr>
            <w:rFonts w:ascii="Arial" w:hAnsi="Arial"/>
            <w:sz w:val="24"/>
            <w:szCs w:val="24"/>
            <w:lang w:bidi="ar-TN"/>
          </w:rPr>
          <w:t>renders</w:t>
        </w:r>
      </w:ins>
      <w:del w:id="994"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995"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3B5009F8" w14:textId="77777777" w:rsidR="004678AB" w:rsidRDefault="00310D3E">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089B342E" w14:textId="77777777" w:rsidR="004678AB" w:rsidRDefault="00310D3E">
      <w:pPr>
        <w:pStyle w:val="Caption"/>
        <w:ind w:left="3600"/>
      </w:pPr>
      <w:bookmarkStart w:id="996" w:name="_Toc75353282"/>
      <w:r>
        <w:t xml:space="preserve">Figure </w:t>
      </w:r>
      <w:r>
        <w:rPr>
          <w:cs/>
        </w:rPr>
        <w:t>‎</w:t>
      </w:r>
      <w:r>
        <w:t>4.</w:t>
      </w:r>
      <w:proofErr w:type="gramStart"/>
      <w:r>
        <w:t>2:ReactJS</w:t>
      </w:r>
      <w:proofErr w:type="gramEnd"/>
      <w:r>
        <w:t xml:space="preserve"> logo</w:t>
      </w:r>
      <w:bookmarkEnd w:id="996"/>
      <w:r>
        <w:rPr>
          <w:lang w:bidi="ar-TN"/>
        </w:rPr>
        <w:t xml:space="preserve"> </w:t>
      </w:r>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997" w:author="Pubsure" w:date="2021-06-24T07:50:00Z">
        <w:r w:rsidRPr="00310D3E">
          <w:rPr>
            <w:rFonts w:asciiTheme="minorBidi" w:hAnsiTheme="minorBidi" w:cstheme="minorBidi"/>
            <w:sz w:val="24"/>
            <w:szCs w:val="24"/>
          </w:rPr>
          <w:t xml:space="preserve"> that</w:t>
        </w:r>
      </w:ins>
      <w:del w:id="998"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999" w:author="Pubsure" w:date="2021-06-24T07:50:00Z">
        <w:r w:rsidRPr="00310D3E">
          <w:rPr>
            <w:rFonts w:asciiTheme="minorBidi" w:hAnsiTheme="minorBidi" w:cstheme="minorBidi"/>
            <w:sz w:val="24"/>
            <w:szCs w:val="24"/>
          </w:rPr>
          <w:t>manages</w:t>
        </w:r>
      </w:ins>
      <w:del w:id="1000"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01"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72C9F9AE" w14:textId="77777777" w:rsidR="004678AB" w:rsidRDefault="00310D3E">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497C790D" w14:textId="77777777" w:rsidR="004678AB" w:rsidRDefault="00310D3E">
      <w:pPr>
        <w:pStyle w:val="Caption"/>
        <w:ind w:left="3600"/>
      </w:pPr>
      <w:bookmarkStart w:id="1002" w:name="_Toc75353283"/>
      <w:r>
        <w:t xml:space="preserve">Figure </w:t>
      </w:r>
      <w:r>
        <w:rPr>
          <w:cs/>
        </w:rPr>
        <w:t>‎</w:t>
      </w:r>
      <w:r>
        <w:t>4.</w:t>
      </w:r>
      <w:proofErr w:type="gramStart"/>
      <w:r>
        <w:t>3:Redux</w:t>
      </w:r>
      <w:proofErr w:type="gramEnd"/>
      <w:r>
        <w:t xml:space="preserve"> Logo</w:t>
      </w:r>
      <w:bookmarkEnd w:id="1002"/>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601320BF" w14:textId="77777777" w:rsidR="004678AB" w:rsidRDefault="00310D3E">
      <w:pPr>
        <w:keepNext/>
        <w:jc w:val="both"/>
      </w:pPr>
      <w:r>
        <w:tab/>
      </w:r>
      <w:r>
        <w:tab/>
      </w:r>
      <w:r>
        <w:tab/>
      </w:r>
      <w:r>
        <w:tab/>
        <w:t xml:space="preserve">  </w:t>
      </w:r>
      <w:r>
        <w:rPr>
          <w:noProof/>
          <w:lang w:val="fr-FR" w:eastAsia="fr-FR"/>
        </w:rPr>
        <w:drawing>
          <wp:inline distT="0" distB="0" distL="0" distR="0" wp14:anchorId="29AA1CBA" wp14:editId="7E1CC842">
            <wp:extent cx="2349898" cy="1870176"/>
            <wp:effectExtent l="0" t="0" r="0" b="0"/>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2349898" cy="1870176"/>
                    </a:xfrm>
                    <a:prstGeom prst="rect">
                      <a:avLst/>
                    </a:prstGeom>
                    <a:noFill/>
                    <a:ln>
                      <a:noFill/>
                    </a:ln>
                  </pic:spPr>
                </pic:pic>
              </a:graphicData>
            </a:graphic>
          </wp:inline>
        </w:drawing>
      </w:r>
    </w:p>
    <w:p w14:paraId="58DC1B2C" w14:textId="77777777" w:rsidR="004678AB" w:rsidRDefault="00310D3E">
      <w:pPr>
        <w:pStyle w:val="Caption"/>
        <w:ind w:left="2880" w:firstLine="720"/>
        <w:jc w:val="both"/>
      </w:pPr>
      <w:bookmarkStart w:id="1003" w:name="_Toc75353284"/>
      <w:r>
        <w:t xml:space="preserve">Figure </w:t>
      </w:r>
      <w:r>
        <w:rPr>
          <w:cs/>
        </w:rPr>
        <w:t>‎</w:t>
      </w:r>
      <w:r>
        <w:t>4.</w:t>
      </w:r>
      <w:proofErr w:type="gramStart"/>
      <w:r>
        <w:t>4:Bootstrap</w:t>
      </w:r>
      <w:proofErr w:type="gramEnd"/>
      <w:r>
        <w:t xml:space="preserve"> Logo</w:t>
      </w:r>
      <w:bookmarkEnd w:id="1003"/>
    </w:p>
    <w:p w14:paraId="0F0B5462" w14:textId="77777777"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04"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05"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06" w:author="Pubsure" w:date="2021-06-24T07:50:00Z">
        <w:r w:rsidRPr="00825949">
          <w:rPr>
            <w:rFonts w:asciiTheme="minorBidi" w:hAnsiTheme="minorBidi" w:cstheme="minorBidi"/>
            <w:color w:val="212121"/>
            <w:sz w:val="24"/>
            <w:szCs w:val="24"/>
            <w:shd w:val="clear" w:color="auto" w:fill="FFFFFF"/>
          </w:rPr>
          <w:t>bootstrap</w:t>
        </w:r>
      </w:ins>
      <w:del w:id="1007"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08"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09"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10" w:author="Pubsure" w:date="2021-06-24T07:50:00Z">
        <w:r w:rsidRPr="00825949">
          <w:rPr>
            <w:rFonts w:asciiTheme="minorBidi" w:hAnsiTheme="minorBidi" w:cstheme="minorBidi"/>
            <w:color w:val="212121"/>
            <w:sz w:val="24"/>
            <w:szCs w:val="24"/>
            <w:shd w:val="clear" w:color="auto" w:fill="FFFFFF"/>
          </w:rPr>
          <w:t xml:space="preserve"> is</w:t>
        </w:r>
      </w:ins>
      <w:del w:id="1011"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12" w:author="Pubsure" w:date="2021-06-24T07:50:00Z">
        <w:r w:rsidRPr="00825949">
          <w:rPr>
            <w:rFonts w:asciiTheme="minorBidi" w:hAnsiTheme="minorBidi" w:cstheme="minorBidi"/>
            <w:color w:val="212121"/>
            <w:sz w:val="24"/>
            <w:szCs w:val="24"/>
            <w:shd w:val="clear" w:color="auto" w:fill="FFFFFF"/>
          </w:rPr>
          <w:t>supports</w:t>
        </w:r>
      </w:ins>
      <w:del w:id="1013"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5EBD2F01" w14:textId="77777777" w:rsidR="004678AB" w:rsidRDefault="00310D3E">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1AC11CA5" w14:textId="77777777" w:rsidR="004678AB" w:rsidRDefault="00310D3E">
      <w:pPr>
        <w:pStyle w:val="Caption"/>
        <w:ind w:left="2880" w:firstLine="720"/>
        <w:jc w:val="both"/>
      </w:pPr>
      <w:bookmarkStart w:id="1014" w:name="_Toc75353285"/>
      <w:r>
        <w:t xml:space="preserve">Figure </w:t>
      </w:r>
      <w:r>
        <w:rPr>
          <w:cs/>
        </w:rPr>
        <w:t>‎</w:t>
      </w:r>
      <w:r>
        <w:t>4.</w:t>
      </w:r>
      <w:proofErr w:type="gramStart"/>
      <w:r>
        <w:t>5:Reactstrap</w:t>
      </w:r>
      <w:proofErr w:type="gramEnd"/>
      <w:r>
        <w:t xml:space="preserve"> Logo</w:t>
      </w:r>
      <w:bookmarkEnd w:id="1014"/>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15" w:author="Pubsure" w:date="2021-06-24T07:50:00Z">
        <w:r w:rsidRPr="00825949">
          <w:rPr>
            <w:rFonts w:asciiTheme="minorBidi" w:hAnsiTheme="minorBidi" w:cstheme="minorBidi"/>
            <w:sz w:val="24"/>
            <w:szCs w:val="24"/>
            <w:lang w:bidi="ar-TN"/>
          </w:rPr>
          <w:t>browser, allowing</w:t>
        </w:r>
      </w:ins>
      <w:del w:id="1016"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17"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18"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19" w:author="Pubsure" w:date="2021-06-24T07:50:00Z">
        <w:r w:rsidRPr="00825949">
          <w:rPr>
            <w:rFonts w:asciiTheme="minorBidi" w:hAnsiTheme="minorBidi" w:cstheme="minorBidi"/>
            <w:sz w:val="24"/>
            <w:szCs w:val="24"/>
            <w:lang w:bidi="ar-TN"/>
          </w:rPr>
          <w:t>scripting-running</w:t>
        </w:r>
      </w:ins>
      <w:del w:id="1020"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2645AE81" w14:textId="77777777" w:rsidR="004678AB" w:rsidRDefault="00310D3E">
      <w:pPr>
        <w:keepNext/>
      </w:pPr>
      <w:r>
        <w:rPr>
          <w:lang w:bidi="ar-TN"/>
        </w:rPr>
        <w:t xml:space="preserve">                                                               </w:t>
      </w:r>
      <w:r>
        <w:rPr>
          <w:noProof/>
          <w:lang w:val="fr-FR" w:eastAsia="fr-FR"/>
        </w:rPr>
        <w:drawing>
          <wp:inline distT="0" distB="0" distL="0" distR="0" wp14:anchorId="5E8FBFA5" wp14:editId="4BB7FFC5">
            <wp:extent cx="2115519" cy="1294589"/>
            <wp:effectExtent l="0" t="0" r="0" b="811"/>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2115519" cy="1294589"/>
                    </a:xfrm>
                    <a:prstGeom prst="rect">
                      <a:avLst/>
                    </a:prstGeom>
                    <a:noFill/>
                    <a:ln>
                      <a:noFill/>
                    </a:ln>
                  </pic:spPr>
                </pic:pic>
              </a:graphicData>
            </a:graphic>
          </wp:inline>
        </w:drawing>
      </w:r>
    </w:p>
    <w:p w14:paraId="5A4461A1" w14:textId="77777777" w:rsidR="004678AB" w:rsidRDefault="00310D3E">
      <w:pPr>
        <w:pStyle w:val="Caption"/>
        <w:ind w:left="3600"/>
      </w:pPr>
      <w:bookmarkStart w:id="1021" w:name="_Toc75353286"/>
      <w:r>
        <w:t xml:space="preserve">Figure </w:t>
      </w:r>
      <w:r>
        <w:rPr>
          <w:cs/>
        </w:rPr>
        <w:t>‎</w:t>
      </w:r>
      <w:r>
        <w:t>4.</w:t>
      </w:r>
      <w:proofErr w:type="gramStart"/>
      <w:r>
        <w:t>6:Node.js</w:t>
      </w:r>
      <w:proofErr w:type="gramEnd"/>
      <w:r>
        <w:t xml:space="preserve"> Logo</w:t>
      </w:r>
      <w:bookmarkEnd w:id="1021"/>
    </w:p>
    <w:p w14:paraId="0C62445E" w14:textId="77777777" w:rsidR="004678AB" w:rsidRDefault="00310D3E">
      <w:pPr>
        <w:rPr>
          <w:lang w:bidi="ar-TN"/>
        </w:rPr>
      </w:pPr>
      <w:r>
        <w:rPr>
          <w:lang w:bidi="ar-TN"/>
        </w:rPr>
        <w:lastRenderedPageBreak/>
        <w:tab/>
      </w:r>
      <w:r>
        <w:rPr>
          <w:lang w:bidi="ar-TN"/>
        </w:rPr>
        <w:tab/>
      </w:r>
      <w:r>
        <w:rPr>
          <w:lang w:bidi="ar-TN"/>
        </w:rPr>
        <w:tab/>
      </w:r>
      <w:r>
        <w:rPr>
          <w:lang w:bidi="ar-TN"/>
        </w:rPr>
        <w:tab/>
      </w:r>
      <w:r>
        <w:rPr>
          <w:lang w:bidi="ar-TN"/>
        </w:rPr>
        <w:tab/>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22" w:author="Pubsure" w:date="2021-06-24T07:50:00Z">
        <w:r w:rsidRPr="00825949">
          <w:rPr>
            <w:rFonts w:asciiTheme="minorBidi" w:hAnsiTheme="minorBidi" w:cstheme="minorBidi"/>
            <w:sz w:val="24"/>
            <w:szCs w:val="24"/>
          </w:rPr>
          <w:t xml:space="preserve"> back-end </w:t>
        </w:r>
      </w:ins>
      <w:del w:id="1023"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24" w:author="Pubsure" w:date="2021-06-24T07:50:00Z">
        <w:r w:rsidRPr="00825949">
          <w:rPr>
            <w:rFonts w:asciiTheme="minorBidi" w:hAnsiTheme="minorBidi" w:cstheme="minorBidi"/>
            <w:sz w:val="24"/>
            <w:szCs w:val="24"/>
          </w:rPr>
          <w:t>license</w:t>
        </w:r>
      </w:ins>
      <w:del w:id="1025"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26" w:author="Pubsure" w:date="2021-06-24T07:50:00Z">
        <w:r w:rsidRPr="00825949">
          <w:rPr>
            <w:rFonts w:asciiTheme="minorBidi" w:hAnsiTheme="minorBidi" w:cstheme="minorBidi"/>
            <w:sz w:val="24"/>
            <w:szCs w:val="24"/>
          </w:rPr>
          <w:t>to</w:t>
        </w:r>
      </w:ins>
      <w:del w:id="1027"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28" w:author="Pubsure" w:date="2021-06-24T07:50:00Z">
        <w:r w:rsidRPr="00825949">
          <w:rPr>
            <w:rFonts w:asciiTheme="minorBidi" w:hAnsiTheme="minorBidi" w:cstheme="minorBidi"/>
            <w:sz w:val="24"/>
            <w:szCs w:val="24"/>
          </w:rPr>
          <w:t xml:space="preserve">build </w:t>
        </w:r>
      </w:ins>
      <w:del w:id="1029"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198A173C" w14:textId="77777777" w:rsidR="004678AB" w:rsidRDefault="00310D3E">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61AA1E1B" w14:textId="77777777" w:rsidR="004678AB" w:rsidRDefault="00310D3E">
      <w:pPr>
        <w:pStyle w:val="Caption"/>
        <w:ind w:left="2880" w:firstLine="720"/>
      </w:pPr>
      <w:bookmarkStart w:id="1030" w:name="_Toc75353287"/>
      <w:r>
        <w:t xml:space="preserve">Figure </w:t>
      </w:r>
      <w:r>
        <w:rPr>
          <w:cs/>
        </w:rPr>
        <w:t>‎</w:t>
      </w:r>
      <w:r>
        <w:t>4.</w:t>
      </w:r>
      <w:proofErr w:type="gramStart"/>
      <w:r>
        <w:t>7:Express.js</w:t>
      </w:r>
      <w:proofErr w:type="gramEnd"/>
      <w:r>
        <w:t xml:space="preserve"> logo</w:t>
      </w:r>
      <w:bookmarkEnd w:id="1030"/>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31"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032"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033" w:author="Pubsure" w:date="2021-06-24T07:50:00Z">
        <w:r w:rsidRPr="00825949">
          <w:rPr>
            <w:rFonts w:asciiTheme="minorBidi" w:hAnsiTheme="minorBidi" w:cstheme="minorBidi"/>
            <w:sz w:val="24"/>
            <w:szCs w:val="24"/>
            <w:lang w:bidi="ar-TN"/>
          </w:rPr>
          <w:t>schemes.</w:t>
        </w:r>
      </w:ins>
      <w:del w:id="1034" w:author="Pubsure" w:date="2021-06-24T07:50:00Z">
        <w:r w:rsidRPr="00825949">
          <w:rPr>
            <w:rFonts w:asciiTheme="minorBidi" w:hAnsiTheme="minorBidi" w:cstheme="minorBidi"/>
            <w:sz w:val="24"/>
            <w:szCs w:val="24"/>
            <w:lang w:bidi="ar-TN"/>
          </w:rPr>
          <w:delText>Schemas</w:delText>
        </w:r>
      </w:del>
    </w:p>
    <w:p w14:paraId="1572ED8C" w14:textId="77777777" w:rsidR="004678AB" w:rsidRDefault="00310D3E">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750FBFD7" w14:textId="77777777" w:rsidR="004678AB" w:rsidRDefault="00310D3E">
      <w:pPr>
        <w:pStyle w:val="Caption"/>
        <w:ind w:left="3600"/>
      </w:pPr>
      <w:r>
        <w:t xml:space="preserve">    </w:t>
      </w:r>
      <w:bookmarkStart w:id="1035" w:name="_Toc75353288"/>
      <w:r>
        <w:t xml:space="preserve">Figure </w:t>
      </w:r>
      <w:r>
        <w:rPr>
          <w:cs/>
        </w:rPr>
        <w:t>‎</w:t>
      </w:r>
      <w:r>
        <w:t>4.</w:t>
      </w:r>
      <w:proofErr w:type="gramStart"/>
      <w:r>
        <w:t>8:MongoDB</w:t>
      </w:r>
      <w:proofErr w:type="gramEnd"/>
      <w:r>
        <w:t xml:space="preserve"> logo</w:t>
      </w:r>
      <w:bookmarkEnd w:id="1035"/>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036" w:author="Pubsure" w:date="2021-06-24T07:50:00Z">
        <w:r w:rsidRPr="00825949">
          <w:rPr>
            <w:rFonts w:asciiTheme="minorBidi" w:hAnsiTheme="minorBidi" w:cstheme="minorBidi"/>
            <w:color w:val="202122"/>
            <w:sz w:val="24"/>
            <w:szCs w:val="24"/>
            <w:shd w:val="clear" w:color="auto" w:fill="FFFFFF"/>
          </w:rPr>
          <w:t xml:space="preserve">real-time </w:t>
        </w:r>
      </w:ins>
      <w:del w:id="1037"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038" w:author="Pubsure" w:date="2021-06-24T07:50:00Z">
        <w:r w:rsidRPr="00825949">
          <w:rPr>
            <w:rFonts w:asciiTheme="minorBidi" w:hAnsiTheme="minorBidi" w:cstheme="minorBidi"/>
            <w:color w:val="202122"/>
            <w:sz w:val="24"/>
            <w:szCs w:val="24"/>
            <w:shd w:val="clear" w:color="auto" w:fill="FFFFFF"/>
          </w:rPr>
          <w:t>real-time</w:t>
        </w:r>
      </w:ins>
      <w:del w:id="1039"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040" w:author="Pubsure" w:date="2021-06-24T07:50:00Z">
        <w:r w:rsidRPr="00825949">
          <w:rPr>
            <w:rFonts w:asciiTheme="minorBidi" w:hAnsiTheme="minorBidi" w:cstheme="minorBidi"/>
            <w:color w:val="202122"/>
            <w:sz w:val="24"/>
            <w:szCs w:val="24"/>
            <w:shd w:val="clear" w:color="auto" w:fill="FFFFFF"/>
          </w:rPr>
          <w:t>bidirectional</w:t>
        </w:r>
      </w:ins>
      <w:del w:id="1041"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042" w:author="Pubsure" w:date="2021-06-24T07:50:00Z">
        <w:r w:rsidRPr="00825949">
          <w:rPr>
            <w:rFonts w:asciiTheme="minorBidi" w:hAnsiTheme="minorBidi" w:cstheme="minorBidi"/>
            <w:color w:val="202122"/>
            <w:sz w:val="24"/>
            <w:szCs w:val="24"/>
            <w:shd w:val="clear" w:color="auto" w:fill="FFFFFF"/>
          </w:rPr>
          <w:t>had</w:t>
        </w:r>
      </w:ins>
      <w:del w:id="1043"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044"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045" w:author="Pubsure" w:date="2021-06-24T07:50:00Z">
        <w:r w:rsidRPr="00825949">
          <w:rPr>
            <w:rFonts w:asciiTheme="minorBidi" w:hAnsiTheme="minorBidi" w:cstheme="minorBidi"/>
            <w:sz w:val="24"/>
            <w:szCs w:val="24"/>
          </w:rPr>
          <w:t xml:space="preserve"> APIs</w:t>
        </w:r>
      </w:ins>
      <w:del w:id="1046"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7D4FBBD1" w14:textId="77777777" w:rsidR="004678AB" w:rsidRDefault="00310D3E">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6E538A8" w14:textId="77777777" w:rsidR="004678AB" w:rsidRDefault="00310D3E">
      <w:pPr>
        <w:pStyle w:val="Caption"/>
        <w:ind w:left="2160" w:firstLine="720"/>
      </w:pPr>
      <w:r>
        <w:t xml:space="preserve">        </w:t>
      </w:r>
      <w:bookmarkStart w:id="1047" w:name="_Toc75353289"/>
      <w:r>
        <w:t xml:space="preserve">Figure </w:t>
      </w:r>
      <w:r>
        <w:rPr>
          <w:cs/>
        </w:rPr>
        <w:t>‎</w:t>
      </w:r>
      <w:r>
        <w:t>4.</w:t>
      </w:r>
      <w:proofErr w:type="gramStart"/>
      <w:r>
        <w:t>9:Socket.io</w:t>
      </w:r>
      <w:proofErr w:type="gramEnd"/>
      <w:r>
        <w:t xml:space="preserve"> Logo</w:t>
      </w:r>
      <w:bookmarkEnd w:id="1047"/>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4332BB3D" w14:textId="77777777" w:rsidR="004678AB" w:rsidRDefault="00310D3E">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0C45FE89" w14:textId="77777777" w:rsidR="004678AB" w:rsidRDefault="00310D3E">
      <w:pPr>
        <w:pStyle w:val="Caption"/>
        <w:ind w:left="2880" w:firstLine="720"/>
      </w:pPr>
      <w:bookmarkStart w:id="1048" w:name="_Toc75353290"/>
      <w:r>
        <w:t xml:space="preserve">Figure </w:t>
      </w:r>
      <w:r>
        <w:rPr>
          <w:cs/>
        </w:rPr>
        <w:t>‎</w:t>
      </w:r>
      <w:r>
        <w:t>4.</w:t>
      </w:r>
      <w:proofErr w:type="gramStart"/>
      <w:r>
        <w:t>10:Visual</w:t>
      </w:r>
      <w:proofErr w:type="gramEnd"/>
      <w:r>
        <w:t xml:space="preserve"> Studio Code Logo</w:t>
      </w:r>
      <w:bookmarkEnd w:id="1048"/>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proofErr w:type="spellStart"/>
      <w:r>
        <w:rPr>
          <w:rFonts w:ascii="Bahnschrift" w:hAnsi="Bahnschrift"/>
          <w:sz w:val="28"/>
          <w:szCs w:val="28"/>
        </w:rPr>
        <w:t>StarUml</w:t>
      </w:r>
      <w:proofErr w:type="spellEnd"/>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049" w:author="Pubsure" w:date="2021-06-24T07:50:00Z">
        <w:r>
          <w:rPr>
            <w:rFonts w:ascii="Arial" w:hAnsi="Arial"/>
            <w:sz w:val="24"/>
            <w:szCs w:val="24"/>
          </w:rPr>
          <w:t xml:space="preserve">developed </w:t>
        </w:r>
      </w:ins>
      <w:r>
        <w:rPr>
          <w:rFonts w:ascii="Arial" w:hAnsi="Arial"/>
          <w:sz w:val="24"/>
          <w:szCs w:val="24"/>
        </w:rPr>
        <w:t xml:space="preserve">by </w:t>
      </w:r>
      <w:proofErr w:type="spellStart"/>
      <w:r>
        <w:rPr>
          <w:rFonts w:ascii="Arial" w:hAnsi="Arial"/>
          <w:sz w:val="24"/>
          <w:szCs w:val="24"/>
        </w:rPr>
        <w:t>MKLab</w:t>
      </w:r>
      <w:proofErr w:type="spellEnd"/>
      <w:r>
        <w:rPr>
          <w:rFonts w:ascii="Arial" w:hAnsi="Arial"/>
          <w:sz w:val="24"/>
          <w:szCs w:val="24"/>
        </w:rPr>
        <w:t>.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76CD87E9" w14:textId="77777777" w:rsidR="004678AB" w:rsidRDefault="00310D3E">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45E3F001" w14:textId="77777777" w:rsidR="004678AB" w:rsidRDefault="00310D3E">
      <w:pPr>
        <w:pStyle w:val="Caption"/>
        <w:ind w:left="2880"/>
      </w:pPr>
      <w:r>
        <w:t xml:space="preserve">          </w:t>
      </w:r>
      <w:bookmarkStart w:id="1050" w:name="_Toc75353291"/>
      <w:r>
        <w:t xml:space="preserve">Figure </w:t>
      </w:r>
      <w:r>
        <w:rPr>
          <w:cs/>
        </w:rPr>
        <w:t>‎</w:t>
      </w:r>
      <w:r>
        <w:t>4.</w:t>
      </w:r>
      <w:proofErr w:type="gramStart"/>
      <w:r>
        <w:t>11:StarUML</w:t>
      </w:r>
      <w:proofErr w:type="gramEnd"/>
      <w:r>
        <w:t xml:space="preserve"> Logo</w:t>
      </w:r>
      <w:bookmarkEnd w:id="1050"/>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051"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052" w:author="Pubsure" w:date="2021-06-24T07:50:00Z">
        <w:r>
          <w:rPr>
            <w:rFonts w:ascii="Arial" w:hAnsi="Arial"/>
            <w:color w:val="202124"/>
            <w:sz w:val="24"/>
            <w:szCs w:val="24"/>
            <w:shd w:val="clear" w:color="auto" w:fill="FFFFFF"/>
          </w:rPr>
          <w:t>It</w:t>
        </w:r>
      </w:ins>
      <w:del w:id="1053"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054" w:author="Pubsure" w:date="2021-06-24T07:50:00Z">
        <w:r>
          <w:rPr>
            <w:rFonts w:ascii="Arial" w:hAnsi="Arial"/>
            <w:color w:val="202124"/>
            <w:sz w:val="24"/>
            <w:szCs w:val="24"/>
            <w:shd w:val="clear" w:color="auto" w:fill="FFFFFF"/>
          </w:rPr>
          <w:t>be used</w:t>
        </w:r>
      </w:ins>
      <w:del w:id="1055"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056"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057" w:author="Pubsure" w:date="2021-06-24T07:50:00Z">
        <w:r>
          <w:rPr>
            <w:rFonts w:ascii="Arial" w:hAnsi="Arial"/>
            <w:color w:val="202124"/>
            <w:sz w:val="24"/>
            <w:szCs w:val="24"/>
            <w:shd w:val="clear" w:color="auto" w:fill="FFFFFF"/>
          </w:rPr>
          <w:t xml:space="preserve"> and</w:t>
        </w:r>
      </w:ins>
      <w:del w:id="1058"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059"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can import. </w:t>
      </w:r>
      <w:proofErr w:type="spellStart"/>
      <w:r>
        <w:rPr>
          <w:rFonts w:ascii="Arial" w:hAnsi="Arial"/>
          <w:color w:val="202124"/>
          <w:sz w:val="24"/>
          <w:szCs w:val="24"/>
          <w:shd w:val="clear" w:color="auto" w:fill="FFFFFF"/>
        </w:rPr>
        <w:t>vsdx</w:t>
      </w:r>
      <w:proofErr w:type="spellEnd"/>
      <w:r>
        <w:rPr>
          <w:rFonts w:ascii="Arial" w:hAnsi="Arial"/>
          <w:color w:val="202124"/>
          <w:sz w:val="24"/>
          <w:szCs w:val="24"/>
          <w:shd w:val="clear" w:color="auto" w:fill="FFFFFF"/>
        </w:rPr>
        <w:t xml:space="preserve">, </w:t>
      </w:r>
      <w:proofErr w:type="spellStart"/>
      <w:r>
        <w:rPr>
          <w:rFonts w:ascii="Arial" w:hAnsi="Arial"/>
          <w:color w:val="202124"/>
          <w:sz w:val="24"/>
          <w:szCs w:val="24"/>
          <w:shd w:val="clear" w:color="auto" w:fill="FFFFFF"/>
        </w:rPr>
        <w:t>Gliffy</w:t>
      </w:r>
      <w:proofErr w:type="spellEnd"/>
      <w:r>
        <w:rPr>
          <w:rFonts w:ascii="Arial" w:hAnsi="Arial"/>
          <w:color w:val="202124"/>
          <w:sz w:val="24"/>
          <w:szCs w:val="24"/>
          <w:shd w:val="clear" w:color="auto" w:fill="FFFFFF"/>
        </w:rPr>
        <w:t>™</w:t>
      </w:r>
      <w:ins w:id="1060" w:author="Pubsure" w:date="2021-06-24T07:50:00Z">
        <w:r>
          <w:rPr>
            <w:rFonts w:ascii="Arial" w:hAnsi="Arial"/>
            <w:color w:val="202124"/>
            <w:sz w:val="24"/>
            <w:szCs w:val="24"/>
          </w:rPr>
          <w:t>,</w:t>
        </w:r>
      </w:ins>
      <w:r>
        <w:rPr>
          <w:rFonts w:ascii="Arial" w:hAnsi="Arial"/>
          <w:color w:val="202124"/>
          <w:sz w:val="24"/>
          <w:szCs w:val="24"/>
        </w:rPr>
        <w:t xml:space="preserve"> and </w:t>
      </w:r>
      <w:proofErr w:type="spellStart"/>
      <w:r>
        <w:rPr>
          <w:rFonts w:ascii="Arial" w:hAnsi="Arial"/>
          <w:color w:val="202124"/>
          <w:sz w:val="24"/>
          <w:szCs w:val="24"/>
        </w:rPr>
        <w:t>Lucidchart</w:t>
      </w:r>
      <w:proofErr w:type="spellEnd"/>
      <w:r>
        <w:rPr>
          <w:rFonts w:ascii="Arial" w:hAnsi="Arial"/>
          <w:color w:val="202124"/>
          <w:sz w:val="24"/>
          <w:szCs w:val="24"/>
        </w:rPr>
        <w:t xml:space="preserve">™ files </w:t>
      </w:r>
      <w:del w:id="1061" w:author="Pubsure" w:date="2021-06-24T07:50:00Z">
        <w:r>
          <w:rPr>
            <w:rFonts w:ascii="Arial" w:hAnsi="Arial"/>
            <w:color w:val="202124"/>
            <w:sz w:val="24"/>
            <w:szCs w:val="24"/>
            <w:shd w:val="clear" w:color="auto" w:fill="FFFFFF"/>
          </w:rPr>
          <w:delText>.</w:delText>
        </w:r>
      </w:del>
    </w:p>
    <w:p w14:paraId="23E85F91" w14:textId="77777777" w:rsidR="004678AB" w:rsidRDefault="00310D3E">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4A7114C" w14:textId="77777777" w:rsidR="004678AB" w:rsidRDefault="00310D3E">
      <w:pPr>
        <w:pStyle w:val="Caption"/>
        <w:ind w:left="2880" w:firstLine="720"/>
      </w:pPr>
      <w:bookmarkStart w:id="1062" w:name="_Toc75353292"/>
      <w:r>
        <w:t xml:space="preserve">Figure </w:t>
      </w:r>
      <w:r>
        <w:rPr>
          <w:cs/>
        </w:rPr>
        <w:t>‎</w:t>
      </w:r>
      <w:r>
        <w:t>4.</w:t>
      </w:r>
      <w:proofErr w:type="gramStart"/>
      <w:r>
        <w:t>12:draw.io</w:t>
      </w:r>
      <w:proofErr w:type="gramEnd"/>
      <w:r>
        <w:t xml:space="preserve"> Logo</w:t>
      </w:r>
      <w:bookmarkEnd w:id="1062"/>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063"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064"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065" w:author="Pubsure" w:date="2021-06-24T07:50:00Z">
        <w:r w:rsidRPr="00825949">
          <w:rPr>
            <w:rFonts w:asciiTheme="minorBidi" w:hAnsiTheme="minorBidi" w:cstheme="minorBidi"/>
            <w:color w:val="202122"/>
            <w:sz w:val="24"/>
            <w:szCs w:val="24"/>
          </w:rPr>
          <w:t>.</w:t>
        </w:r>
      </w:ins>
    </w:p>
    <w:p w14:paraId="338EC9D6" w14:textId="77777777" w:rsidR="004678AB" w:rsidRDefault="00310D3E">
      <w:pPr>
        <w:keepNext/>
        <w:ind w:left="2160" w:firstLine="720"/>
      </w:pPr>
      <w:r>
        <w:rPr>
          <w:noProof/>
          <w:lang w:val="fr-FR" w:eastAsia="fr-FR"/>
        </w:rPr>
        <w:drawing>
          <wp:inline distT="0" distB="0" distL="0" distR="0" wp14:anchorId="56EAFFEA" wp14:editId="1068993D">
            <wp:extent cx="1772482" cy="744440"/>
            <wp:effectExtent l="0" t="0" r="0" b="0"/>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772482" cy="744440"/>
                    </a:xfrm>
                    <a:prstGeom prst="rect">
                      <a:avLst/>
                    </a:prstGeom>
                    <a:noFill/>
                    <a:ln>
                      <a:noFill/>
                    </a:ln>
                  </pic:spPr>
                </pic:pic>
              </a:graphicData>
            </a:graphic>
          </wp:inline>
        </w:drawing>
      </w:r>
    </w:p>
    <w:p w14:paraId="07E1F8FA" w14:textId="77777777" w:rsidR="004678AB" w:rsidRDefault="00310D3E">
      <w:pPr>
        <w:pStyle w:val="Caption"/>
        <w:ind w:left="2880" w:firstLine="720"/>
      </w:pPr>
      <w:bookmarkStart w:id="1066" w:name="_Toc75353293"/>
      <w:r>
        <w:t xml:space="preserve">Figure </w:t>
      </w:r>
      <w:r>
        <w:rPr>
          <w:cs/>
        </w:rPr>
        <w:t>‎</w:t>
      </w:r>
      <w:r>
        <w:t>4.</w:t>
      </w:r>
      <w:proofErr w:type="gramStart"/>
      <w:r>
        <w:t>13:Git</w:t>
      </w:r>
      <w:proofErr w:type="gramEnd"/>
      <w:r>
        <w:t xml:space="preserve"> Logo</w:t>
      </w:r>
      <w:bookmarkEnd w:id="1066"/>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067" w:author="Pubsure" w:date="2021-06-24T07:50:00Z">
        <w:r w:rsidRPr="00825949">
          <w:rPr>
            <w:rFonts w:ascii="Arial" w:hAnsi="Arial"/>
            <w:color w:val="202124"/>
            <w:sz w:val="24"/>
            <w:szCs w:val="24"/>
            <w:shd w:val="clear" w:color="auto" w:fill="FFFFFF"/>
          </w:rPr>
          <w:t>a</w:t>
        </w:r>
      </w:ins>
      <w:del w:id="1068"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069" w:author="Pubsure" w:date="2021-06-24T07:50:00Z">
        <w:r w:rsidRPr="00825949">
          <w:rPr>
            <w:rFonts w:ascii="Arial" w:hAnsi="Arial"/>
            <w:color w:val="202124"/>
            <w:sz w:val="24"/>
            <w:szCs w:val="24"/>
            <w:shd w:val="clear" w:color="auto" w:fill="FFFFFF"/>
          </w:rPr>
          <w:t>desktop</w:t>
        </w:r>
      </w:ins>
      <w:del w:id="1070"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071"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072" w:author="Pubsure" w:date="2021-06-24T07:50:00Z">
        <w:r w:rsidRPr="00825949">
          <w:rPr>
            <w:rFonts w:ascii="Arial" w:hAnsi="Arial"/>
            <w:color w:val="202124"/>
            <w:sz w:val="24"/>
            <w:szCs w:val="24"/>
            <w:shd w:val="clear" w:color="auto" w:fill="FFFFFF"/>
          </w:rPr>
          <w:t>ensures</w:t>
        </w:r>
      </w:ins>
      <w:del w:id="1073"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20ADB8A3" w14:textId="77777777" w:rsidR="004678AB" w:rsidRDefault="00310D3E">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43910E6B" w14:textId="77777777" w:rsidR="004678AB" w:rsidRDefault="00310D3E">
      <w:pPr>
        <w:pStyle w:val="Caption"/>
        <w:ind w:left="2880" w:firstLine="720"/>
      </w:pPr>
      <w:bookmarkStart w:id="1074" w:name="_Toc75353294"/>
      <w:r>
        <w:t xml:space="preserve">Figure </w:t>
      </w:r>
      <w:r>
        <w:rPr>
          <w:cs/>
        </w:rPr>
        <w:t>‎</w:t>
      </w:r>
      <w:r>
        <w:t>4.</w:t>
      </w:r>
      <w:proofErr w:type="gramStart"/>
      <w:r>
        <w:t>14:Postman</w:t>
      </w:r>
      <w:proofErr w:type="gramEnd"/>
      <w:r>
        <w:t xml:space="preserve"> Logo</w:t>
      </w:r>
      <w:bookmarkEnd w:id="1074"/>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075"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proofErr w:type="spellStart"/>
      <w:r w:rsidRPr="00825949">
        <w:fldChar w:fldCharType="begin"/>
      </w:r>
      <w:r w:rsidRPr="00825949">
        <w:rPr>
          <w:rFonts w:asciiTheme="minorBidi" w:hAnsiTheme="minorBidi" w:cstheme="minorBidi"/>
          <w:sz w:val="24"/>
          <w:szCs w:val="24"/>
        </w:rPr>
        <w:instrText xml:space="preserve"> HYPERLINK "https://en.wikipedia.org/wiki/Xenix" \o "Xenix" </w:instrText>
      </w:r>
      <w:r w:rsidRPr="00825949">
        <w:fldChar w:fldCharType="separate"/>
      </w:r>
      <w:r w:rsidRPr="00825949">
        <w:rPr>
          <w:rStyle w:val="Hyperlink"/>
          <w:rFonts w:asciiTheme="minorBidi" w:hAnsiTheme="minorBidi" w:cstheme="minorBidi"/>
          <w:color w:val="auto"/>
          <w:sz w:val="24"/>
          <w:szCs w:val="24"/>
          <w:shd w:val="clear" w:color="auto" w:fill="FFFFFF"/>
        </w:rPr>
        <w:t>Xenix</w:t>
      </w:r>
      <w:proofErr w:type="spellEnd"/>
      <w:r w:rsidRPr="00825949">
        <w:rPr>
          <w:rStyle w:val="Hyperlink"/>
          <w:rFonts w:asciiTheme="minorBidi" w:hAnsiTheme="minorBidi" w:cstheme="minorBidi"/>
          <w:color w:val="auto"/>
          <w:sz w:val="24"/>
          <w:szCs w:val="24"/>
          <w:shd w:val="clear" w:color="auto" w:fill="FFFFFF"/>
        </w:rPr>
        <w:fldChar w:fldCharType="end"/>
      </w:r>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Subsequent versions were later written for several other platforms .</w:t>
      </w:r>
    </w:p>
    <w:p w14:paraId="26928736" w14:textId="77777777" w:rsidR="004678AB" w:rsidRDefault="00310D3E">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0"/>
                    <a:stretch>
                      <a:fillRect/>
                    </a:stretch>
                  </pic:blipFill>
                  <pic:spPr>
                    <a:xfrm>
                      <a:off x="0" y="0"/>
                      <a:ext cx="2000250" cy="2000250"/>
                    </a:xfrm>
                    <a:prstGeom prst="rect">
                      <a:avLst/>
                    </a:prstGeom>
                    <a:noFill/>
                    <a:ln>
                      <a:noFill/>
                    </a:ln>
                  </pic:spPr>
                </pic:pic>
              </a:graphicData>
            </a:graphic>
          </wp:inline>
        </w:drawing>
      </w:r>
    </w:p>
    <w:p w14:paraId="5E59F7CF" w14:textId="77777777" w:rsidR="004678AB" w:rsidRDefault="00310D3E">
      <w:pPr>
        <w:pStyle w:val="Caption"/>
        <w:ind w:left="2880" w:firstLine="720"/>
      </w:pPr>
      <w:bookmarkStart w:id="1076" w:name="_Toc75353295"/>
      <w:r>
        <w:t xml:space="preserve">Figure </w:t>
      </w:r>
      <w:r>
        <w:rPr>
          <w:cs/>
        </w:rPr>
        <w:t>‎</w:t>
      </w:r>
      <w:r>
        <w:t>4.</w:t>
      </w:r>
      <w:proofErr w:type="gramStart"/>
      <w:r>
        <w:t>15:Microsoft</w:t>
      </w:r>
      <w:proofErr w:type="gramEnd"/>
      <w:r>
        <w:t xml:space="preserve"> Word Logo</w:t>
      </w:r>
      <w:bookmarkEnd w:id="1076"/>
    </w:p>
    <w:p w14:paraId="3C84AE32" w14:textId="77777777" w:rsidR="004678AB" w:rsidRDefault="00310D3E">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r>
        <w:rPr>
          <w:rFonts w:ascii="Bahnschrift" w:hAnsi="Bahnschrift"/>
          <w:color w:val="000000"/>
          <w:sz w:val="28"/>
          <w:szCs w:val="28"/>
        </w:rPr>
        <w:tab/>
      </w:r>
    </w:p>
    <w:p w14:paraId="491B8084" w14:textId="77777777" w:rsidR="004678AB" w:rsidRDefault="00310D3E">
      <w:pPr>
        <w:pStyle w:val="Heading2"/>
      </w:pPr>
      <w:bookmarkStart w:id="1077" w:name="_Toc75356632"/>
      <w:bookmarkStart w:id="1078" w:name="_Toc75356872"/>
      <w:bookmarkStart w:id="1079" w:name="_Toc75356963"/>
      <w:r>
        <w:t>4.3 Implementation</w:t>
      </w:r>
      <w:bookmarkEnd w:id="1077"/>
      <w:bookmarkEnd w:id="1078"/>
      <w:bookmarkEnd w:id="1079"/>
    </w:p>
    <w:p w14:paraId="3F1E2550" w14:textId="77777777" w:rsidR="004678AB" w:rsidRDefault="00310D3E">
      <w:pPr>
        <w:rPr>
          <w:rFonts w:ascii="Arial" w:hAnsi="Arial"/>
          <w:sz w:val="24"/>
          <w:szCs w:val="24"/>
        </w:rPr>
      </w:pPr>
      <w:r>
        <w:rPr>
          <w:rFonts w:ascii="Arial" w:hAnsi="Arial"/>
          <w:sz w:val="24"/>
          <w:szCs w:val="24"/>
        </w:rPr>
        <w:t>In this section</w:t>
      </w:r>
      <w:ins w:id="1080" w:author="Pubsure" w:date="2021-06-24T07:50:00Z">
        <w:r>
          <w:rPr>
            <w:rFonts w:ascii="Arial" w:hAnsi="Arial"/>
            <w:sz w:val="24"/>
            <w:szCs w:val="24"/>
          </w:rPr>
          <w:t>,</w:t>
        </w:r>
      </w:ins>
      <w:r>
        <w:rPr>
          <w:rFonts w:ascii="Arial" w:hAnsi="Arial"/>
          <w:sz w:val="24"/>
          <w:szCs w:val="24"/>
        </w:rPr>
        <w:t xml:space="preserve"> we </w:t>
      </w:r>
      <w:del w:id="1081"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082" w:name="_Toc75356633"/>
      <w:bookmarkStart w:id="1083" w:name="_Toc75356873"/>
      <w:bookmarkStart w:id="1084" w:name="_Toc75356964"/>
      <w:r>
        <w:lastRenderedPageBreak/>
        <w:t>4.3.1 Home Interface</w:t>
      </w:r>
      <w:bookmarkEnd w:id="1082"/>
      <w:bookmarkEnd w:id="1083"/>
      <w:bookmarkEnd w:id="1084"/>
    </w:p>
    <w:p w14:paraId="157E361A" w14:textId="77777777" w:rsidR="004678AB" w:rsidRDefault="00310D3E">
      <w:pPr>
        <w:rPr>
          <w:rFonts w:ascii="Arial" w:hAnsi="Arial"/>
          <w:sz w:val="24"/>
          <w:szCs w:val="24"/>
        </w:rPr>
      </w:pPr>
      <w:r>
        <w:rPr>
          <w:rFonts w:ascii="Arial" w:hAnsi="Arial"/>
          <w:sz w:val="24"/>
          <w:szCs w:val="24"/>
        </w:rPr>
        <w:t xml:space="preserve">The home interface </w:t>
      </w:r>
      <w:ins w:id="1085" w:author="Pubsure" w:date="2021-06-24T07:50:00Z">
        <w:r>
          <w:rPr>
            <w:rFonts w:ascii="Arial" w:hAnsi="Arial"/>
            <w:sz w:val="24"/>
            <w:szCs w:val="24"/>
          </w:rPr>
          <w:t>provides</w:t>
        </w:r>
      </w:ins>
      <w:del w:id="1086"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087" w:author="Pubsure" w:date="2021-06-24T07:50:00Z">
        <w:r>
          <w:rPr>
            <w:rFonts w:ascii="Arial" w:hAnsi="Arial"/>
            <w:sz w:val="24"/>
            <w:szCs w:val="24"/>
          </w:rPr>
          <w:delText xml:space="preserve"> and</w:delText>
        </w:r>
      </w:del>
      <w:ins w:id="1088" w:author="Pubsure" w:date="2021-06-24T07:50:00Z">
        <w:r>
          <w:rPr>
            <w:rFonts w:ascii="Arial" w:hAnsi="Arial"/>
            <w:sz w:val="24"/>
            <w:szCs w:val="24"/>
          </w:rPr>
          <w:t>,</w:t>
        </w:r>
      </w:ins>
      <w:del w:id="1089" w:author="Pubsure" w:date="2021-06-24T07:50:00Z">
        <w:r>
          <w:rPr>
            <w:rFonts w:ascii="Arial" w:hAnsi="Arial"/>
            <w:sz w:val="24"/>
            <w:szCs w:val="24"/>
          </w:rPr>
          <w:delText xml:space="preserve"> its</w:delText>
        </w:r>
      </w:del>
      <w:r>
        <w:rPr>
          <w:rFonts w:ascii="Arial" w:hAnsi="Arial"/>
          <w:sz w:val="24"/>
          <w:szCs w:val="24"/>
        </w:rPr>
        <w:t xml:space="preserve"> content</w:t>
      </w:r>
      <w:ins w:id="1090" w:author="Pubsure" w:date="2021-06-24T07:50:00Z">
        <w:r>
          <w:rPr>
            <w:rFonts w:ascii="Arial" w:hAnsi="Arial"/>
            <w:sz w:val="24"/>
            <w:szCs w:val="24"/>
          </w:rPr>
          <w:t>,</w:t>
        </w:r>
      </w:ins>
      <w:r>
        <w:rPr>
          <w:rFonts w:ascii="Arial" w:hAnsi="Arial"/>
          <w:sz w:val="24"/>
          <w:szCs w:val="24"/>
        </w:rPr>
        <w:t xml:space="preserve"> and features. </w:t>
      </w:r>
      <w:del w:id="1091" w:author="Pubsure" w:date="2021-06-24T07:50:00Z">
        <w:r>
          <w:rPr>
            <w:rFonts w:ascii="Arial" w:hAnsi="Arial"/>
            <w:sz w:val="24"/>
            <w:szCs w:val="24"/>
          </w:rPr>
          <w:delText xml:space="preserve">The </w:delText>
        </w:r>
      </w:del>
      <w:ins w:id="1092" w:author="Pubsure" w:date="2021-06-24T07:50:00Z">
        <w:r>
          <w:rPr>
            <w:rFonts w:ascii="Arial" w:hAnsi="Arial"/>
            <w:sz w:val="24"/>
            <w:szCs w:val="24"/>
          </w:rPr>
          <w:t>Figure</w:t>
        </w:r>
      </w:ins>
      <w:del w:id="1093" w:author="Pubsure" w:date="2021-06-24T07:50:00Z">
        <w:r>
          <w:rPr>
            <w:rFonts w:ascii="Arial" w:hAnsi="Arial"/>
            <w:sz w:val="24"/>
            <w:szCs w:val="24"/>
          </w:rPr>
          <w:delText>figure</w:delText>
        </w:r>
      </w:del>
      <w:r>
        <w:rPr>
          <w:rFonts w:ascii="Arial" w:hAnsi="Arial"/>
          <w:sz w:val="24"/>
          <w:szCs w:val="24"/>
        </w:rPr>
        <w:t xml:space="preserve"> 4.15 represents the home page:</w:t>
      </w:r>
    </w:p>
    <w:p w14:paraId="25EE33C7" w14:textId="77777777" w:rsidR="004678AB" w:rsidRDefault="00310D3E">
      <w:pPr>
        <w:keepNext/>
      </w:pPr>
      <w:r>
        <w:rPr>
          <w:rFonts w:ascii="Arial" w:hAnsi="Arial"/>
          <w:noProof/>
          <w:sz w:val="24"/>
          <w:szCs w:val="24"/>
          <w:lang w:val="fr-FR" w:eastAsia="fr-FR"/>
        </w:rPr>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1"/>
                    <a:stretch>
                      <a:fillRect/>
                    </a:stretch>
                  </pic:blipFill>
                  <pic:spPr>
                    <a:xfrm>
                      <a:off x="0" y="0"/>
                      <a:ext cx="5725927" cy="3219081"/>
                    </a:xfrm>
                    <a:prstGeom prst="rect">
                      <a:avLst/>
                    </a:prstGeom>
                    <a:noFill/>
                    <a:ln>
                      <a:noFill/>
                    </a:ln>
                  </pic:spPr>
                </pic:pic>
              </a:graphicData>
            </a:graphic>
          </wp:inline>
        </w:drawing>
      </w:r>
    </w:p>
    <w:p w14:paraId="3E4512D7" w14:textId="77777777" w:rsidR="004678AB" w:rsidRDefault="00310D3E">
      <w:pPr>
        <w:pStyle w:val="Caption"/>
        <w:ind w:left="2160" w:firstLine="720"/>
      </w:pPr>
      <w:bookmarkStart w:id="1094" w:name="_Toc75353296"/>
      <w:r>
        <w:t xml:space="preserve">Figure </w:t>
      </w:r>
      <w:r>
        <w:rPr>
          <w:cs/>
        </w:rPr>
        <w:t>‎</w:t>
      </w:r>
      <w:r>
        <w:t>4.</w:t>
      </w:r>
      <w:proofErr w:type="gramStart"/>
      <w:r>
        <w:t>16:Home</w:t>
      </w:r>
      <w:proofErr w:type="gramEnd"/>
      <w:r>
        <w:t xml:space="preserve"> page</w:t>
      </w:r>
      <w:bookmarkEnd w:id="1094"/>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095" w:name="_Toc75356634"/>
      <w:bookmarkStart w:id="1096" w:name="_Toc75356874"/>
      <w:bookmarkStart w:id="1097" w:name="_Toc75356965"/>
      <w:r>
        <w:t>4.3.2 Registration interface</w:t>
      </w:r>
      <w:bookmarkEnd w:id="1095"/>
      <w:bookmarkEnd w:id="1096"/>
      <w:bookmarkEnd w:id="1097"/>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098"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099" w:author="Pubsure" w:date="2021-06-24T07:50:00Z">
        <w:r>
          <w:rPr>
            <w:rFonts w:ascii="Arial" w:hAnsi="Arial"/>
            <w:sz w:val="24"/>
            <w:szCs w:val="24"/>
          </w:rPr>
          <w:t>shows</w:t>
        </w:r>
      </w:ins>
      <w:del w:id="1100" w:author="Pubsure" w:date="2021-06-24T07:50:00Z">
        <w:r>
          <w:rPr>
            <w:rFonts w:ascii="Arial" w:hAnsi="Arial"/>
            <w:sz w:val="24"/>
            <w:szCs w:val="24"/>
          </w:rPr>
          <w:delText>represents</w:delText>
        </w:r>
      </w:del>
      <w:r>
        <w:rPr>
          <w:rFonts w:ascii="Arial" w:hAnsi="Arial"/>
          <w:sz w:val="24"/>
          <w:szCs w:val="24"/>
        </w:rPr>
        <w:t xml:space="preserve"> the registration interface.</w:t>
      </w:r>
    </w:p>
    <w:p w14:paraId="307A5275" w14:textId="77777777" w:rsidR="004678AB" w:rsidRDefault="00310D3E">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2"/>
                    <a:stretch>
                      <a:fillRect/>
                    </a:stretch>
                  </pic:blipFill>
                  <pic:spPr>
                    <a:xfrm>
                      <a:off x="0" y="0"/>
                      <a:ext cx="5665101" cy="3570768"/>
                    </a:xfrm>
                    <a:prstGeom prst="rect">
                      <a:avLst/>
                    </a:prstGeom>
                    <a:noFill/>
                    <a:ln>
                      <a:noFill/>
                    </a:ln>
                  </pic:spPr>
                </pic:pic>
              </a:graphicData>
            </a:graphic>
          </wp:inline>
        </w:drawing>
      </w:r>
    </w:p>
    <w:p w14:paraId="5FBA2E4A" w14:textId="77777777" w:rsidR="004678AB" w:rsidRDefault="00310D3E">
      <w:pPr>
        <w:pStyle w:val="Caption"/>
        <w:ind w:left="2160" w:firstLine="720"/>
      </w:pPr>
      <w:bookmarkStart w:id="1101" w:name="_Toc75353297"/>
      <w:r>
        <w:t xml:space="preserve">Figure </w:t>
      </w:r>
      <w:r>
        <w:rPr>
          <w:cs/>
        </w:rPr>
        <w:t>‎</w:t>
      </w:r>
      <w:r>
        <w:t>4.</w:t>
      </w:r>
      <w:proofErr w:type="gramStart"/>
      <w:r>
        <w:t>17:Registration</w:t>
      </w:r>
      <w:proofErr w:type="gramEnd"/>
      <w:r>
        <w:t xml:space="preserve"> Interface</w:t>
      </w:r>
      <w:bookmarkEnd w:id="1101"/>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02" w:name="_Toc75356635"/>
      <w:bookmarkStart w:id="1103" w:name="_Toc75356875"/>
      <w:bookmarkStart w:id="1104" w:name="_Toc75356966"/>
      <w:r>
        <w:t>4.3.3 Login Interface</w:t>
      </w:r>
      <w:bookmarkEnd w:id="1102"/>
      <w:bookmarkEnd w:id="1103"/>
      <w:bookmarkEnd w:id="1104"/>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05" w:author="Pubsure" w:date="2021-06-24T07:50:00Z">
        <w:r>
          <w:rPr>
            <w:rFonts w:ascii="Arial" w:hAnsi="Arial"/>
            <w:sz w:val="24"/>
            <w:szCs w:val="24"/>
          </w:rPr>
          <w:t>the</w:t>
        </w:r>
      </w:ins>
      <w:del w:id="1106"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07" w:author="Pubsure" w:date="2021-06-24T07:50:00Z">
        <w:r>
          <w:rPr>
            <w:rFonts w:ascii="Arial" w:hAnsi="Arial"/>
            <w:sz w:val="24"/>
            <w:szCs w:val="24"/>
          </w:rPr>
          <w:t>shows</w:t>
        </w:r>
      </w:ins>
      <w:del w:id="1108" w:author="Pubsure" w:date="2021-06-24T07:50:00Z">
        <w:r>
          <w:rPr>
            <w:rFonts w:ascii="Arial" w:hAnsi="Arial"/>
            <w:sz w:val="24"/>
            <w:szCs w:val="24"/>
          </w:rPr>
          <w:delText>represents</w:delText>
        </w:r>
      </w:del>
      <w:r>
        <w:rPr>
          <w:rFonts w:ascii="Arial" w:hAnsi="Arial"/>
          <w:sz w:val="24"/>
          <w:szCs w:val="24"/>
        </w:rPr>
        <w:t xml:space="preserve"> the login interface.</w:t>
      </w:r>
    </w:p>
    <w:p w14:paraId="0B802DC9" w14:textId="77777777" w:rsidR="004678AB" w:rsidRDefault="00310D3E">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3"/>
                    <a:stretch>
                      <a:fillRect/>
                    </a:stretch>
                  </pic:blipFill>
                  <pic:spPr>
                    <a:xfrm>
                      <a:off x="0" y="0"/>
                      <a:ext cx="5663436" cy="3390924"/>
                    </a:xfrm>
                    <a:prstGeom prst="rect">
                      <a:avLst/>
                    </a:prstGeom>
                    <a:noFill/>
                    <a:ln>
                      <a:noFill/>
                    </a:ln>
                  </pic:spPr>
                </pic:pic>
              </a:graphicData>
            </a:graphic>
          </wp:inline>
        </w:drawing>
      </w:r>
    </w:p>
    <w:p w14:paraId="4F6934A3" w14:textId="77777777" w:rsidR="004678AB" w:rsidRDefault="00310D3E">
      <w:pPr>
        <w:pStyle w:val="Caption"/>
        <w:ind w:left="2160" w:firstLine="720"/>
      </w:pPr>
      <w:bookmarkStart w:id="1109" w:name="_Toc75353298"/>
      <w:r>
        <w:t xml:space="preserve">Figure </w:t>
      </w:r>
      <w:r>
        <w:rPr>
          <w:cs/>
        </w:rPr>
        <w:t>‎</w:t>
      </w:r>
      <w:r>
        <w:t>4.</w:t>
      </w:r>
      <w:proofErr w:type="gramStart"/>
      <w:r>
        <w:t>18:Login</w:t>
      </w:r>
      <w:proofErr w:type="gramEnd"/>
      <w:r>
        <w:t xml:space="preserve"> interface</w:t>
      </w:r>
      <w:bookmarkEnd w:id="1109"/>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10" w:name="_Toc75356636"/>
      <w:bookmarkStart w:id="1111" w:name="_Toc75356876"/>
      <w:bookmarkStart w:id="1112" w:name="_Toc75356967"/>
      <w:r>
        <w:t>4.3.4 Admin Dashboard interface</w:t>
      </w:r>
      <w:bookmarkEnd w:id="1110"/>
      <w:bookmarkEnd w:id="1111"/>
      <w:bookmarkEnd w:id="1112"/>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13" w:author="Pubsure" w:date="2021-06-24T07:50:00Z">
        <w:r>
          <w:rPr>
            <w:rFonts w:ascii="Arial" w:hAnsi="Arial"/>
            <w:sz w:val="24"/>
            <w:szCs w:val="24"/>
          </w:rPr>
          <w:t>,</w:t>
        </w:r>
      </w:ins>
      <w:r>
        <w:rPr>
          <w:rFonts w:ascii="Arial" w:hAnsi="Arial"/>
          <w:sz w:val="24"/>
          <w:szCs w:val="24"/>
        </w:rPr>
        <w:t xml:space="preserve"> which gives the admin more </w:t>
      </w:r>
      <w:del w:id="1114" w:author="Pubsure" w:date="2021-06-24T07:50:00Z">
        <w:r>
          <w:rPr>
            <w:rFonts w:ascii="Arial" w:hAnsi="Arial"/>
            <w:sz w:val="24"/>
            <w:szCs w:val="24"/>
          </w:rPr>
          <w:delText xml:space="preserve">the </w:delText>
        </w:r>
      </w:del>
      <w:r>
        <w:rPr>
          <w:rFonts w:ascii="Arial" w:hAnsi="Arial"/>
          <w:sz w:val="24"/>
          <w:szCs w:val="24"/>
        </w:rPr>
        <w:t>functionalities than the normal user</w:t>
      </w:r>
      <w:ins w:id="1115" w:author="Pubsure" w:date="2021-06-24T07:50:00Z">
        <w:r>
          <w:rPr>
            <w:rFonts w:ascii="Arial" w:hAnsi="Arial"/>
            <w:sz w:val="24"/>
            <w:szCs w:val="24"/>
          </w:rPr>
          <w:t>.</w:t>
        </w:r>
      </w:ins>
      <w:del w:id="1116" w:author="Pubsure" w:date="2021-06-24T07:50:00Z">
        <w:r>
          <w:rPr>
            <w:rFonts w:ascii="Arial" w:hAnsi="Arial"/>
            <w:sz w:val="24"/>
            <w:szCs w:val="24"/>
          </w:rPr>
          <w:delText>:</w:delText>
        </w:r>
      </w:del>
    </w:p>
    <w:p w14:paraId="6DB8603D" w14:textId="77777777" w:rsidR="004678AB" w:rsidRDefault="00310D3E">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4"/>
                    <a:stretch>
                      <a:fillRect/>
                    </a:stretch>
                  </pic:blipFill>
                  <pic:spPr>
                    <a:xfrm>
                      <a:off x="0" y="0"/>
                      <a:ext cx="5757364" cy="3366391"/>
                    </a:xfrm>
                    <a:prstGeom prst="rect">
                      <a:avLst/>
                    </a:prstGeom>
                    <a:noFill/>
                    <a:ln>
                      <a:noFill/>
                    </a:ln>
                  </pic:spPr>
                </pic:pic>
              </a:graphicData>
            </a:graphic>
          </wp:inline>
        </w:drawing>
      </w:r>
    </w:p>
    <w:p w14:paraId="5550EA5D" w14:textId="77777777" w:rsidR="004678AB" w:rsidRDefault="00310D3E">
      <w:pPr>
        <w:pStyle w:val="Caption"/>
        <w:ind w:left="2160" w:firstLine="720"/>
      </w:pPr>
      <w:bookmarkStart w:id="1117" w:name="_Toc75353299"/>
      <w:r>
        <w:t xml:space="preserve">Figure </w:t>
      </w:r>
      <w:r>
        <w:rPr>
          <w:cs/>
        </w:rPr>
        <w:t>‎</w:t>
      </w:r>
      <w:r>
        <w:t>4.</w:t>
      </w:r>
      <w:proofErr w:type="gramStart"/>
      <w:r>
        <w:t>19:Admin</w:t>
      </w:r>
      <w:proofErr w:type="gramEnd"/>
      <w:r>
        <w:t xml:space="preserve"> Dashboard</w:t>
      </w:r>
      <w:bookmarkEnd w:id="1117"/>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18" w:name="_Toc75356637"/>
      <w:bookmarkStart w:id="1119" w:name="_Toc75356877"/>
      <w:bookmarkStart w:id="1120" w:name="_Toc75356968"/>
      <w:r>
        <w:t>4.3.5 Create workout interface</w:t>
      </w:r>
      <w:bookmarkEnd w:id="1118"/>
      <w:bookmarkEnd w:id="1119"/>
      <w:bookmarkEnd w:id="1120"/>
    </w:p>
    <w:p w14:paraId="56565C95" w14:textId="77777777" w:rsidR="004678AB" w:rsidRDefault="00310D3E">
      <w:pPr>
        <w:rPr>
          <w:rFonts w:ascii="Arial" w:hAnsi="Arial"/>
          <w:sz w:val="24"/>
          <w:szCs w:val="24"/>
        </w:rPr>
      </w:pPr>
      <w:r>
        <w:rPr>
          <w:rFonts w:ascii="Arial" w:hAnsi="Arial"/>
          <w:sz w:val="24"/>
          <w:szCs w:val="24"/>
        </w:rPr>
        <w:t xml:space="preserve"> </w:t>
      </w:r>
      <w:ins w:id="1121" w:author="Pubsure" w:date="2021-06-24T07:50:00Z">
        <w:r>
          <w:rPr>
            <w:rFonts w:ascii="Arial" w:hAnsi="Arial"/>
            <w:sz w:val="24"/>
            <w:szCs w:val="24"/>
          </w:rPr>
          <w:t>The</w:t>
        </w:r>
      </w:ins>
      <w:del w:id="1122" w:author="Pubsure" w:date="2021-06-24T07:50:00Z">
        <w:r>
          <w:rPr>
            <w:rFonts w:ascii="Arial" w:hAnsi="Arial"/>
            <w:sz w:val="24"/>
            <w:szCs w:val="24"/>
          </w:rPr>
          <w:delText>the</w:delText>
        </w:r>
      </w:del>
      <w:r>
        <w:rPr>
          <w:rFonts w:ascii="Arial" w:hAnsi="Arial"/>
          <w:sz w:val="24"/>
          <w:szCs w:val="24"/>
        </w:rPr>
        <w:t xml:space="preserve"> </w:t>
      </w:r>
      <w:ins w:id="1123" w:author="Pubsure" w:date="2021-06-24T07:50:00Z">
        <w:r>
          <w:rPr>
            <w:rFonts w:ascii="Arial" w:hAnsi="Arial"/>
            <w:sz w:val="24"/>
            <w:szCs w:val="24"/>
          </w:rPr>
          <w:t>created</w:t>
        </w:r>
      </w:ins>
      <w:del w:id="1124"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125" w:author="Pubsure" w:date="2021-06-24T07:50:00Z">
        <w:r>
          <w:rPr>
            <w:rFonts w:ascii="Arial" w:hAnsi="Arial"/>
            <w:sz w:val="24"/>
            <w:szCs w:val="24"/>
          </w:rPr>
          <w:t>required</w:t>
        </w:r>
      </w:ins>
      <w:del w:id="1126" w:author="Pubsure" w:date="2021-06-24T07:50:00Z">
        <w:r>
          <w:rPr>
            <w:rFonts w:ascii="Arial" w:hAnsi="Arial"/>
            <w:sz w:val="24"/>
            <w:szCs w:val="24"/>
          </w:rPr>
          <w:delText>needed</w:delText>
        </w:r>
      </w:del>
      <w:r>
        <w:rPr>
          <w:rFonts w:ascii="Arial" w:hAnsi="Arial"/>
          <w:sz w:val="24"/>
          <w:szCs w:val="24"/>
        </w:rPr>
        <w:t xml:space="preserve"> fields, after </w:t>
      </w:r>
      <w:ins w:id="1127" w:author="Pubsure" w:date="2021-06-24T07:50:00Z">
        <w:r>
          <w:rPr>
            <w:rFonts w:ascii="Arial" w:hAnsi="Arial"/>
            <w:sz w:val="24"/>
            <w:szCs w:val="24"/>
          </w:rPr>
          <w:t>which</w:t>
        </w:r>
      </w:ins>
      <w:del w:id="1128" w:author="Pubsure" w:date="2021-06-24T07:50:00Z">
        <w:r>
          <w:rPr>
            <w:rFonts w:ascii="Arial" w:hAnsi="Arial"/>
            <w:sz w:val="24"/>
            <w:szCs w:val="24"/>
          </w:rPr>
          <w:delText>that</w:delText>
        </w:r>
      </w:del>
      <w:r>
        <w:rPr>
          <w:rFonts w:ascii="Arial" w:hAnsi="Arial"/>
          <w:sz w:val="24"/>
          <w:szCs w:val="24"/>
        </w:rPr>
        <w:t xml:space="preserve"> he can press the submit button so </w:t>
      </w:r>
      <w:ins w:id="1129"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130" w:author="Pubsure" w:date="2021-06-24T07:50:00Z">
        <w:r>
          <w:rPr>
            <w:rFonts w:ascii="Arial" w:hAnsi="Arial"/>
            <w:sz w:val="24"/>
            <w:szCs w:val="24"/>
          </w:rPr>
          <w:delText xml:space="preserve">figure </w:delText>
        </w:r>
      </w:del>
      <w:r>
        <w:rPr>
          <w:rFonts w:ascii="Arial" w:hAnsi="Arial"/>
          <w:sz w:val="24"/>
          <w:szCs w:val="24"/>
        </w:rPr>
        <w:t xml:space="preserve">4.20 represent the </w:t>
      </w:r>
      <w:ins w:id="1131" w:author="Pubsure" w:date="2021-06-24T07:50:00Z">
        <w:r>
          <w:rPr>
            <w:rFonts w:ascii="Arial" w:hAnsi="Arial"/>
            <w:sz w:val="24"/>
            <w:szCs w:val="24"/>
          </w:rPr>
          <w:t>created</w:t>
        </w:r>
      </w:ins>
      <w:del w:id="1132" w:author="Pubsure" w:date="2021-06-24T07:50:00Z">
        <w:r>
          <w:rPr>
            <w:rFonts w:ascii="Arial" w:hAnsi="Arial"/>
            <w:sz w:val="24"/>
            <w:szCs w:val="24"/>
          </w:rPr>
          <w:delText>create</w:delText>
        </w:r>
      </w:del>
      <w:r>
        <w:rPr>
          <w:rFonts w:ascii="Arial" w:hAnsi="Arial"/>
          <w:sz w:val="24"/>
          <w:szCs w:val="24"/>
        </w:rPr>
        <w:t xml:space="preserve"> workout interface.</w:t>
      </w:r>
    </w:p>
    <w:p w14:paraId="4A2A9A91" w14:textId="77777777" w:rsidR="004678AB" w:rsidRDefault="00310D3E">
      <w:pPr>
        <w:keepNext/>
      </w:pPr>
      <w:r>
        <w:rPr>
          <w:rFonts w:ascii="Arial" w:hAnsi="Arial"/>
          <w:noProof/>
          <w:sz w:val="24"/>
          <w:szCs w:val="24"/>
          <w:lang w:val="fr-FR" w:eastAsia="fr-FR"/>
        </w:rPr>
        <w:lastRenderedPageBreak/>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5"/>
                    <a:stretch>
                      <a:fillRect/>
                    </a:stretch>
                  </pic:blipFill>
                  <pic:spPr>
                    <a:xfrm>
                      <a:off x="0" y="0"/>
                      <a:ext cx="5518696" cy="3102577"/>
                    </a:xfrm>
                    <a:prstGeom prst="rect">
                      <a:avLst/>
                    </a:prstGeom>
                    <a:noFill/>
                    <a:ln>
                      <a:noFill/>
                    </a:ln>
                  </pic:spPr>
                </pic:pic>
              </a:graphicData>
            </a:graphic>
          </wp:inline>
        </w:drawing>
      </w:r>
    </w:p>
    <w:p w14:paraId="5F788FBB" w14:textId="77777777" w:rsidR="004678AB" w:rsidRDefault="00310D3E">
      <w:pPr>
        <w:pStyle w:val="Caption"/>
        <w:ind w:left="2160" w:firstLine="720"/>
      </w:pPr>
      <w:bookmarkStart w:id="1133" w:name="_Toc75353300"/>
      <w:r>
        <w:t xml:space="preserve">Figure </w:t>
      </w:r>
      <w:r>
        <w:rPr>
          <w:cs/>
        </w:rPr>
        <w:t>‎</w:t>
      </w:r>
      <w:r>
        <w:t>4.</w:t>
      </w:r>
      <w:proofErr w:type="gramStart"/>
      <w:r>
        <w:t>20</w:t>
      </w:r>
      <w:r>
        <w:rPr>
          <w:lang w:val="fr-FR"/>
        </w:rPr>
        <w:t>:</w:t>
      </w:r>
      <w:proofErr w:type="spellStart"/>
      <w:r>
        <w:rPr>
          <w:lang w:val="fr-FR"/>
        </w:rPr>
        <w:t>Create</w:t>
      </w:r>
      <w:proofErr w:type="spellEnd"/>
      <w:proofErr w:type="gramEnd"/>
      <w:r>
        <w:rPr>
          <w:lang w:val="fr-FR"/>
        </w:rPr>
        <w:t xml:space="preserve"> </w:t>
      </w:r>
      <w:proofErr w:type="spellStart"/>
      <w:r>
        <w:rPr>
          <w:lang w:val="fr-FR"/>
        </w:rPr>
        <w:t>workout</w:t>
      </w:r>
      <w:proofErr w:type="spellEnd"/>
      <w:r>
        <w:rPr>
          <w:lang w:val="fr-FR"/>
        </w:rPr>
        <w:t xml:space="preserve"> 1</w:t>
      </w:r>
      <w:bookmarkEnd w:id="1133"/>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33167F11" w14:textId="77777777" w:rsidR="004678AB" w:rsidRDefault="00310D3E">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6"/>
                    <a:stretch>
                      <a:fillRect/>
                    </a:stretch>
                  </pic:blipFill>
                  <pic:spPr>
                    <a:xfrm>
                      <a:off x="0" y="0"/>
                      <a:ext cx="5509735" cy="3097539"/>
                    </a:xfrm>
                    <a:prstGeom prst="rect">
                      <a:avLst/>
                    </a:prstGeom>
                    <a:noFill/>
                    <a:ln>
                      <a:noFill/>
                    </a:ln>
                  </pic:spPr>
                </pic:pic>
              </a:graphicData>
            </a:graphic>
          </wp:inline>
        </w:drawing>
      </w:r>
    </w:p>
    <w:p w14:paraId="0115851F" w14:textId="77777777" w:rsidR="004678AB" w:rsidRDefault="00310D3E">
      <w:pPr>
        <w:pStyle w:val="Caption"/>
        <w:ind w:left="2160" w:firstLine="720"/>
      </w:pPr>
      <w:bookmarkStart w:id="1134" w:name="_Toc75353301"/>
      <w:r>
        <w:t xml:space="preserve">Figure </w:t>
      </w:r>
      <w:r>
        <w:rPr>
          <w:cs/>
        </w:rPr>
        <w:t>‎</w:t>
      </w:r>
      <w:r>
        <w:t>4.</w:t>
      </w:r>
      <w:proofErr w:type="gramStart"/>
      <w:r>
        <w:t>21:Create</w:t>
      </w:r>
      <w:proofErr w:type="gramEnd"/>
      <w:r>
        <w:t xml:space="preserve"> Workout 2</w:t>
      </w:r>
      <w:bookmarkEnd w:id="1134"/>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135" w:name="_Toc75356638"/>
      <w:bookmarkStart w:id="1136" w:name="_Toc75356878"/>
      <w:bookmarkStart w:id="1137" w:name="_Toc75356969"/>
      <w:r>
        <w:lastRenderedPageBreak/>
        <w:t>4.3.6 Manage Workout Interface</w:t>
      </w:r>
      <w:bookmarkEnd w:id="1135"/>
      <w:bookmarkEnd w:id="1136"/>
      <w:bookmarkEnd w:id="1137"/>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138" w:author="Pubsure" w:date="2021-06-24T07:50:00Z">
        <w:r>
          <w:rPr>
            <w:rFonts w:ascii="Arial" w:hAnsi="Arial"/>
            <w:sz w:val="24"/>
            <w:szCs w:val="24"/>
          </w:rPr>
          <w:t>,</w:t>
        </w:r>
      </w:ins>
      <w:r>
        <w:rPr>
          <w:rFonts w:ascii="Arial" w:hAnsi="Arial"/>
          <w:sz w:val="24"/>
          <w:szCs w:val="24"/>
        </w:rPr>
        <w:t xml:space="preserve"> which allows the admin </w:t>
      </w:r>
      <w:ins w:id="1139" w:author="Pubsure" w:date="2021-06-24T07:50:00Z">
        <w:r>
          <w:rPr>
            <w:rFonts w:ascii="Arial" w:hAnsi="Arial"/>
            <w:sz w:val="24"/>
            <w:szCs w:val="24"/>
          </w:rPr>
          <w:t>to</w:t>
        </w:r>
      </w:ins>
      <w:del w:id="1140"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7E4D1FA" w14:textId="77777777" w:rsidR="004678AB" w:rsidRDefault="00310D3E">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7"/>
                    <a:stretch>
                      <a:fillRect/>
                    </a:stretch>
                  </pic:blipFill>
                  <pic:spPr>
                    <a:xfrm>
                      <a:off x="0" y="0"/>
                      <a:ext cx="5427476" cy="3051297"/>
                    </a:xfrm>
                    <a:prstGeom prst="rect">
                      <a:avLst/>
                    </a:prstGeom>
                    <a:noFill/>
                    <a:ln>
                      <a:noFill/>
                    </a:ln>
                  </pic:spPr>
                </pic:pic>
              </a:graphicData>
            </a:graphic>
          </wp:inline>
        </w:drawing>
      </w:r>
    </w:p>
    <w:p w14:paraId="60582C46" w14:textId="77777777" w:rsidR="004678AB" w:rsidRDefault="00310D3E">
      <w:pPr>
        <w:pStyle w:val="Caption"/>
        <w:ind w:left="2160" w:firstLine="720"/>
      </w:pPr>
      <w:bookmarkStart w:id="1141" w:name="_Toc75353302"/>
      <w:r>
        <w:t xml:space="preserve">Figure </w:t>
      </w:r>
      <w:r>
        <w:rPr>
          <w:cs/>
        </w:rPr>
        <w:t>‎</w:t>
      </w:r>
      <w:r>
        <w:t>4.</w:t>
      </w:r>
      <w:proofErr w:type="gramStart"/>
      <w:r>
        <w:t>22:The</w:t>
      </w:r>
      <w:proofErr w:type="gramEnd"/>
      <w:r>
        <w:t xml:space="preserve"> Manage Workout Interface</w:t>
      </w:r>
      <w:bookmarkEnd w:id="1141"/>
      <w:r>
        <w:rPr>
          <w:sz w:val="24"/>
          <w:szCs w:val="24"/>
        </w:rPr>
        <w:t xml:space="preserve"> </w:t>
      </w:r>
    </w:p>
    <w:p w14:paraId="31A76C12" w14:textId="77777777" w:rsidR="004678AB" w:rsidRDefault="00310D3E">
      <w:pPr>
        <w:pStyle w:val="Heading3"/>
      </w:pPr>
      <w:bookmarkStart w:id="1142" w:name="_Toc75356639"/>
      <w:bookmarkStart w:id="1143" w:name="_Toc75356879"/>
      <w:bookmarkStart w:id="1144" w:name="_Toc75356970"/>
      <w:r>
        <w:t>4.3.7 Manage Workout Interface</w:t>
      </w:r>
      <w:bookmarkEnd w:id="1142"/>
      <w:bookmarkEnd w:id="1143"/>
      <w:bookmarkEnd w:id="1144"/>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145"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146" w:author="Pubsure" w:date="2021-06-24T07:50:00Z">
        <w:r>
          <w:rPr>
            <w:rFonts w:ascii="Arial" w:hAnsi="Arial"/>
            <w:sz w:val="24"/>
            <w:szCs w:val="24"/>
          </w:rPr>
          <w:t>.</w:t>
        </w:r>
      </w:ins>
    </w:p>
    <w:p w14:paraId="6934C8DB" w14:textId="77777777" w:rsidR="004678AB" w:rsidRDefault="00310D3E">
      <w:pPr>
        <w:keepNext/>
      </w:pPr>
      <w:r>
        <w:rPr>
          <w:rFonts w:ascii="Arial" w:hAnsi="Arial"/>
          <w:noProof/>
          <w:sz w:val="24"/>
          <w:szCs w:val="24"/>
          <w:lang w:val="fr-FR" w:eastAsia="fr-FR"/>
        </w:rPr>
        <w:drawing>
          <wp:inline distT="0" distB="0" distL="0" distR="0" wp14:anchorId="1E42AF2F" wp14:editId="7F4766FA">
            <wp:extent cx="5383429" cy="3026535"/>
            <wp:effectExtent l="0" t="0" r="7721" b="2415"/>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18"/>
                    <a:stretch>
                      <a:fillRect/>
                    </a:stretch>
                  </pic:blipFill>
                  <pic:spPr>
                    <a:xfrm>
                      <a:off x="0" y="0"/>
                      <a:ext cx="5383429" cy="3026535"/>
                    </a:xfrm>
                    <a:prstGeom prst="rect">
                      <a:avLst/>
                    </a:prstGeom>
                    <a:noFill/>
                    <a:ln>
                      <a:noFill/>
                    </a:ln>
                  </pic:spPr>
                </pic:pic>
              </a:graphicData>
            </a:graphic>
          </wp:inline>
        </w:drawing>
      </w:r>
    </w:p>
    <w:p w14:paraId="290A7711" w14:textId="77777777" w:rsidR="004678AB" w:rsidRDefault="00310D3E">
      <w:pPr>
        <w:pStyle w:val="Caption"/>
        <w:ind w:left="1440" w:firstLine="720"/>
      </w:pPr>
      <w:bookmarkStart w:id="1147" w:name="_Toc75353303"/>
      <w:r>
        <w:t xml:space="preserve">Figure </w:t>
      </w:r>
      <w:r>
        <w:rPr>
          <w:cs/>
        </w:rPr>
        <w:t>‎</w:t>
      </w:r>
      <w:r>
        <w:t>4.</w:t>
      </w:r>
      <w:proofErr w:type="gramStart"/>
      <w:r>
        <w:t>23:Manage</w:t>
      </w:r>
      <w:proofErr w:type="gramEnd"/>
      <w:r>
        <w:t xml:space="preserve"> Users Interface</w:t>
      </w:r>
      <w:bookmarkEnd w:id="1147"/>
    </w:p>
    <w:p w14:paraId="1186842C" w14:textId="77777777" w:rsidR="004678AB" w:rsidRDefault="00310D3E">
      <w:pPr>
        <w:rPr>
          <w:rFonts w:ascii="Arial" w:hAnsi="Arial"/>
          <w:sz w:val="24"/>
          <w:szCs w:val="24"/>
        </w:rPr>
      </w:pPr>
      <w:r>
        <w:rPr>
          <w:rFonts w:ascii="Arial" w:hAnsi="Arial"/>
          <w:sz w:val="24"/>
          <w:szCs w:val="24"/>
        </w:rPr>
        <w:lastRenderedPageBreak/>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148" w:name="_Toc75356640"/>
      <w:bookmarkStart w:id="1149" w:name="_Toc75356880"/>
      <w:bookmarkStart w:id="1150" w:name="_Toc75356971"/>
      <w:r>
        <w:t>4.3.8 Chat Interface</w:t>
      </w:r>
      <w:bookmarkEnd w:id="1148"/>
      <w:bookmarkEnd w:id="1149"/>
      <w:bookmarkEnd w:id="1150"/>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151"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152" w:author="Pubsure" w:date="2021-06-24T07:50:00Z">
        <w:r>
          <w:rPr>
            <w:rFonts w:ascii="Arial" w:hAnsi="Arial"/>
            <w:sz w:val="24"/>
            <w:szCs w:val="24"/>
          </w:rPr>
          <w:t>names</w:t>
        </w:r>
      </w:ins>
      <w:del w:id="1153" w:author="Pubsure" w:date="2021-06-24T07:50:00Z">
        <w:r>
          <w:rPr>
            <w:rFonts w:ascii="Arial" w:hAnsi="Arial"/>
            <w:sz w:val="24"/>
            <w:szCs w:val="24"/>
          </w:rPr>
          <w:delText>name</w:delText>
        </w:r>
      </w:del>
      <w:r>
        <w:rPr>
          <w:rFonts w:ascii="Arial" w:hAnsi="Arial"/>
          <w:sz w:val="24"/>
          <w:szCs w:val="24"/>
        </w:rPr>
        <w:t xml:space="preserve">, </w:t>
      </w:r>
      <w:ins w:id="1154" w:author="Pubsure" w:date="2021-06-24T07:50:00Z">
        <w:r>
          <w:rPr>
            <w:rFonts w:ascii="Arial" w:hAnsi="Arial"/>
            <w:sz w:val="24"/>
            <w:szCs w:val="24"/>
          </w:rPr>
          <w:t xml:space="preserve">and </w:t>
        </w:r>
      </w:ins>
      <w:r>
        <w:rPr>
          <w:rFonts w:ascii="Arial" w:hAnsi="Arial"/>
          <w:sz w:val="24"/>
          <w:szCs w:val="24"/>
        </w:rPr>
        <w:t>the user then clicks on the user he chooses.</w:t>
      </w:r>
    </w:p>
    <w:p w14:paraId="24A279E7" w14:textId="77777777" w:rsidR="004678AB" w:rsidRDefault="00310D3E">
      <w:pPr>
        <w:keepNext/>
      </w:pPr>
      <w:r>
        <w:rPr>
          <w:rFonts w:ascii="Arial" w:hAnsi="Arial"/>
          <w:noProof/>
          <w:sz w:val="24"/>
          <w:szCs w:val="24"/>
          <w:lang w:val="fr-FR" w:eastAsia="fr-FR"/>
        </w:rPr>
        <w:drawing>
          <wp:inline distT="0" distB="0" distL="0" distR="0" wp14:anchorId="71467AE8" wp14:editId="37E5FA50">
            <wp:extent cx="5637705" cy="3318549"/>
            <wp:effectExtent l="0" t="0" r="1095"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19"/>
                    <a:stretch>
                      <a:fillRect/>
                    </a:stretch>
                  </pic:blipFill>
                  <pic:spPr>
                    <a:xfrm>
                      <a:off x="0" y="0"/>
                      <a:ext cx="5637705" cy="3318549"/>
                    </a:xfrm>
                    <a:prstGeom prst="rect">
                      <a:avLst/>
                    </a:prstGeom>
                    <a:noFill/>
                    <a:ln>
                      <a:noFill/>
                    </a:ln>
                  </pic:spPr>
                </pic:pic>
              </a:graphicData>
            </a:graphic>
          </wp:inline>
        </w:drawing>
      </w:r>
    </w:p>
    <w:p w14:paraId="082B56BB" w14:textId="77777777" w:rsidR="004678AB" w:rsidRDefault="00310D3E">
      <w:pPr>
        <w:pStyle w:val="Caption"/>
        <w:ind w:left="2160" w:firstLine="720"/>
      </w:pPr>
      <w:bookmarkStart w:id="1155" w:name="_Toc75353304"/>
      <w:r>
        <w:t xml:space="preserve">Figure </w:t>
      </w:r>
      <w:r>
        <w:rPr>
          <w:cs/>
        </w:rPr>
        <w:t>‎</w:t>
      </w:r>
      <w:r>
        <w:t>4.</w:t>
      </w:r>
      <w:proofErr w:type="gramStart"/>
      <w:r>
        <w:t>24:Chat</w:t>
      </w:r>
      <w:proofErr w:type="gramEnd"/>
      <w:r>
        <w:t xml:space="preserve"> Interface</w:t>
      </w:r>
      <w:bookmarkEnd w:id="1155"/>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156" w:name="_Toc75356641"/>
      <w:bookmarkStart w:id="1157" w:name="_Toc75356881"/>
      <w:bookmarkStart w:id="1158" w:name="_Toc75356972"/>
      <w:r>
        <w:t>4.3.8 Create Group Chat Interface</w:t>
      </w:r>
      <w:bookmarkEnd w:id="1156"/>
      <w:bookmarkEnd w:id="1157"/>
      <w:bookmarkEnd w:id="1158"/>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159" w:author="Pubsure" w:date="2021-06-24T07:50:00Z">
        <w:r>
          <w:rPr>
            <w:rFonts w:ascii="Arial" w:hAnsi="Arial"/>
            <w:sz w:val="24"/>
            <w:szCs w:val="24"/>
          </w:rPr>
          <w:t>represents</w:t>
        </w:r>
      </w:ins>
      <w:del w:id="1160" w:author="Pubsure" w:date="2021-06-24T07:50:00Z">
        <w:r>
          <w:rPr>
            <w:rFonts w:ascii="Arial" w:hAnsi="Arial"/>
            <w:sz w:val="24"/>
            <w:szCs w:val="24"/>
          </w:rPr>
          <w:delText>represent</w:delText>
        </w:r>
      </w:del>
      <w:r>
        <w:rPr>
          <w:rFonts w:ascii="Arial" w:hAnsi="Arial"/>
          <w:sz w:val="24"/>
          <w:szCs w:val="24"/>
        </w:rPr>
        <w:t xml:space="preserve"> the Create Group Chat Interface, </w:t>
      </w:r>
      <w:ins w:id="1161"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162" w:author="Pubsure" w:date="2021-06-24T07:50:00Z">
        <w:r>
          <w:rPr>
            <w:rFonts w:ascii="Arial" w:hAnsi="Arial"/>
            <w:sz w:val="24"/>
            <w:szCs w:val="24"/>
          </w:rPr>
          <w:delText xml:space="preserve">he </w:delText>
        </w:r>
      </w:del>
      <w:r>
        <w:rPr>
          <w:rFonts w:ascii="Arial" w:hAnsi="Arial"/>
          <w:sz w:val="24"/>
          <w:szCs w:val="24"/>
        </w:rPr>
        <w:t xml:space="preserve">adds the users and </w:t>
      </w:r>
      <w:ins w:id="1163" w:author="Pubsure" w:date="2021-06-24T07:50:00Z">
        <w:r>
          <w:rPr>
            <w:rFonts w:ascii="Arial" w:hAnsi="Arial"/>
            <w:sz w:val="24"/>
            <w:szCs w:val="24"/>
          </w:rPr>
          <w:t>submits</w:t>
        </w:r>
      </w:ins>
      <w:del w:id="1164" w:author="Pubsure" w:date="2021-06-24T07:50:00Z">
        <w:r>
          <w:rPr>
            <w:rFonts w:ascii="Arial" w:hAnsi="Arial"/>
            <w:sz w:val="24"/>
            <w:szCs w:val="24"/>
          </w:rPr>
          <w:delText>submit</w:delText>
        </w:r>
      </w:del>
      <w:r>
        <w:rPr>
          <w:rFonts w:ascii="Arial" w:hAnsi="Arial"/>
          <w:sz w:val="24"/>
          <w:szCs w:val="24"/>
        </w:rPr>
        <w:t>.</w:t>
      </w:r>
    </w:p>
    <w:p w14:paraId="5112E799" w14:textId="77777777" w:rsidR="004678AB" w:rsidRDefault="00310D3E">
      <w:pPr>
        <w:keepNext/>
      </w:pPr>
      <w:r>
        <w:rPr>
          <w:rFonts w:ascii="Bahnschrift" w:hAnsi="Bahnschrift"/>
          <w:noProof/>
          <w:sz w:val="28"/>
          <w:szCs w:val="28"/>
          <w:lang w:val="fr-FR" w:eastAsia="fr-FR"/>
        </w:rPr>
        <w:lastRenderedPageBreak/>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0"/>
                    <a:stretch>
                      <a:fillRect/>
                    </a:stretch>
                  </pic:blipFill>
                  <pic:spPr>
                    <a:xfrm>
                      <a:off x="0" y="0"/>
                      <a:ext cx="5638437" cy="2997650"/>
                    </a:xfrm>
                    <a:prstGeom prst="rect">
                      <a:avLst/>
                    </a:prstGeom>
                    <a:noFill/>
                    <a:ln>
                      <a:noFill/>
                    </a:ln>
                  </pic:spPr>
                </pic:pic>
              </a:graphicData>
            </a:graphic>
          </wp:inline>
        </w:drawing>
      </w:r>
    </w:p>
    <w:p w14:paraId="5D4BBE68" w14:textId="77777777" w:rsidR="004678AB" w:rsidRDefault="00310D3E">
      <w:pPr>
        <w:pStyle w:val="Caption"/>
        <w:ind w:left="2160" w:firstLine="720"/>
      </w:pPr>
      <w:bookmarkStart w:id="1165" w:name="_Toc75353305"/>
      <w:r>
        <w:t xml:space="preserve">Figure </w:t>
      </w:r>
      <w:r>
        <w:rPr>
          <w:cs/>
        </w:rPr>
        <w:t>‎</w:t>
      </w:r>
      <w:r>
        <w:t>4.</w:t>
      </w:r>
      <w:proofErr w:type="gramStart"/>
      <w:r>
        <w:t>25:Create</w:t>
      </w:r>
      <w:proofErr w:type="gramEnd"/>
      <w:r>
        <w:t xml:space="preserve"> Group Chat Interface</w:t>
      </w:r>
      <w:bookmarkEnd w:id="1165"/>
      <w:r>
        <w:tab/>
      </w:r>
      <w:r>
        <w:tab/>
      </w:r>
      <w:r>
        <w:tab/>
      </w:r>
      <w:r>
        <w:rPr>
          <w:sz w:val="24"/>
          <w:szCs w:val="24"/>
        </w:rPr>
        <w:t xml:space="preserve"> </w:t>
      </w:r>
    </w:p>
    <w:p w14:paraId="3DD49637" w14:textId="77777777" w:rsidR="004678AB" w:rsidRDefault="00310D3E">
      <w:pPr>
        <w:pStyle w:val="Heading3"/>
      </w:pPr>
      <w:bookmarkStart w:id="1166" w:name="_Toc75356642"/>
      <w:bookmarkStart w:id="1167" w:name="_Toc75356882"/>
      <w:bookmarkStart w:id="1168" w:name="_Toc75356973"/>
      <w:r>
        <w:t>4.3.8 Leaderboard Interface</w:t>
      </w:r>
      <w:bookmarkEnd w:id="1166"/>
      <w:bookmarkEnd w:id="1167"/>
      <w:bookmarkEnd w:id="1168"/>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169" w:author="Pubsure" w:date="2021-06-24T07:50:00Z">
        <w:r>
          <w:rPr>
            <w:rFonts w:ascii="Arial" w:hAnsi="Arial"/>
            <w:sz w:val="24"/>
            <w:szCs w:val="24"/>
          </w:rPr>
          <w:t>leaderboard</w:t>
        </w:r>
      </w:ins>
      <w:del w:id="1170" w:author="Pubsure" w:date="2021-06-24T07:50:00Z">
        <w:r>
          <w:rPr>
            <w:rFonts w:ascii="Arial" w:hAnsi="Arial"/>
            <w:sz w:val="24"/>
            <w:szCs w:val="24"/>
          </w:rPr>
          <w:delText>Leaderboard</w:delText>
        </w:r>
      </w:del>
      <w:r>
        <w:rPr>
          <w:rFonts w:ascii="Arial" w:hAnsi="Arial"/>
          <w:sz w:val="24"/>
          <w:szCs w:val="24"/>
        </w:rPr>
        <w:t xml:space="preserve"> </w:t>
      </w:r>
      <w:ins w:id="1171" w:author="Pubsure" w:date="2021-06-24T07:50:00Z">
        <w:r>
          <w:rPr>
            <w:rFonts w:ascii="Arial" w:hAnsi="Arial"/>
            <w:sz w:val="24"/>
            <w:szCs w:val="24"/>
          </w:rPr>
          <w:t>interface</w:t>
        </w:r>
      </w:ins>
      <w:del w:id="1172" w:author="Pubsure" w:date="2021-06-24T07:50:00Z">
        <w:r>
          <w:rPr>
            <w:rFonts w:ascii="Arial" w:hAnsi="Arial"/>
            <w:sz w:val="24"/>
            <w:szCs w:val="24"/>
          </w:rPr>
          <w:delText>Interface</w:delText>
        </w:r>
      </w:del>
      <w:r>
        <w:rPr>
          <w:rFonts w:ascii="Arial" w:hAnsi="Arial"/>
          <w:sz w:val="24"/>
          <w:szCs w:val="24"/>
        </w:rPr>
        <w:t>; any user or admin can check the leaderboard</w:t>
      </w:r>
      <w:ins w:id="1173"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7AC23826" w14:textId="77777777" w:rsidR="004678AB" w:rsidRDefault="00310D3E">
      <w:pPr>
        <w:keepNext/>
      </w:pPr>
      <w:r>
        <w:rPr>
          <w:rFonts w:ascii="Arial" w:hAnsi="Arial"/>
          <w:noProof/>
          <w:sz w:val="24"/>
          <w:szCs w:val="24"/>
          <w:lang w:val="fr-FR" w:eastAsia="fr-FR"/>
        </w:rPr>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1"/>
                    <a:stretch>
                      <a:fillRect/>
                    </a:stretch>
                  </pic:blipFill>
                  <pic:spPr>
                    <a:xfrm>
                      <a:off x="0" y="0"/>
                      <a:ext cx="5711644" cy="3593573"/>
                    </a:xfrm>
                    <a:prstGeom prst="rect">
                      <a:avLst/>
                    </a:prstGeom>
                    <a:noFill/>
                    <a:ln>
                      <a:noFill/>
                    </a:ln>
                  </pic:spPr>
                </pic:pic>
              </a:graphicData>
            </a:graphic>
          </wp:inline>
        </w:drawing>
      </w:r>
    </w:p>
    <w:p w14:paraId="07F107EA" w14:textId="77777777" w:rsidR="004678AB" w:rsidRDefault="00310D3E">
      <w:pPr>
        <w:pStyle w:val="Caption"/>
        <w:ind w:left="2160" w:firstLine="720"/>
      </w:pPr>
      <w:bookmarkStart w:id="1174" w:name="_Toc75353306"/>
      <w:r>
        <w:t xml:space="preserve">Figure </w:t>
      </w:r>
      <w:r>
        <w:rPr>
          <w:cs/>
        </w:rPr>
        <w:t>‎</w:t>
      </w:r>
      <w:r>
        <w:t>4.</w:t>
      </w:r>
      <w:proofErr w:type="gramStart"/>
      <w:r>
        <w:t>26:Leaderboard</w:t>
      </w:r>
      <w:proofErr w:type="gramEnd"/>
      <w:r>
        <w:t xml:space="preserve"> Interface</w:t>
      </w:r>
      <w:bookmarkEnd w:id="1174"/>
    </w:p>
    <w:p w14:paraId="44C94418" w14:textId="77777777" w:rsidR="004678AB" w:rsidRDefault="00310D3E">
      <w:r>
        <w:rPr>
          <w:rFonts w:ascii="Arial" w:hAnsi="Arial"/>
          <w:sz w:val="24"/>
          <w:szCs w:val="24"/>
        </w:rPr>
        <w:lastRenderedPageBreak/>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175" w:name="_Toc75356643"/>
      <w:bookmarkStart w:id="1176" w:name="_Toc75356883"/>
      <w:bookmarkStart w:id="1177" w:name="_Toc75356974"/>
      <w:r>
        <w:t>4.3.9 Profile Interface</w:t>
      </w:r>
      <w:bookmarkEnd w:id="1175"/>
      <w:bookmarkEnd w:id="1176"/>
      <w:bookmarkEnd w:id="1177"/>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178" w:author="Pubsure" w:date="2021-06-24T07:50:00Z">
        <w:r>
          <w:rPr>
            <w:rFonts w:ascii="Arial" w:hAnsi="Arial"/>
            <w:sz w:val="24"/>
            <w:szCs w:val="24"/>
          </w:rPr>
          <w:t>profile</w:t>
        </w:r>
      </w:ins>
      <w:del w:id="1179" w:author="Pubsure" w:date="2021-06-24T07:50:00Z">
        <w:r>
          <w:rPr>
            <w:rFonts w:ascii="Arial" w:hAnsi="Arial"/>
            <w:sz w:val="24"/>
            <w:szCs w:val="24"/>
          </w:rPr>
          <w:delText>Profile</w:delText>
        </w:r>
      </w:del>
      <w:r>
        <w:rPr>
          <w:rFonts w:ascii="Arial" w:hAnsi="Arial"/>
          <w:sz w:val="24"/>
          <w:szCs w:val="24"/>
        </w:rPr>
        <w:t xml:space="preserve"> </w:t>
      </w:r>
      <w:ins w:id="1180" w:author="Pubsure" w:date="2021-06-24T07:50:00Z">
        <w:r>
          <w:rPr>
            <w:rFonts w:ascii="Arial" w:hAnsi="Arial"/>
            <w:sz w:val="24"/>
            <w:szCs w:val="24"/>
          </w:rPr>
          <w:t>interface</w:t>
        </w:r>
      </w:ins>
      <w:del w:id="1181" w:author="Pubsure" w:date="2021-06-24T07:50:00Z">
        <w:r>
          <w:rPr>
            <w:rFonts w:ascii="Arial" w:hAnsi="Arial"/>
            <w:sz w:val="24"/>
            <w:szCs w:val="24"/>
          </w:rPr>
          <w:delText>Interface</w:delText>
        </w:r>
      </w:del>
      <w:r>
        <w:rPr>
          <w:rFonts w:ascii="Arial" w:hAnsi="Arial"/>
          <w:sz w:val="24"/>
          <w:szCs w:val="24"/>
        </w:rPr>
        <w:t xml:space="preserve">; the user can modify </w:t>
      </w:r>
      <w:ins w:id="1182" w:author="Pubsure" w:date="2021-06-24T07:50:00Z">
        <w:r>
          <w:rPr>
            <w:rFonts w:ascii="Arial" w:hAnsi="Arial"/>
            <w:sz w:val="24"/>
            <w:szCs w:val="24"/>
          </w:rPr>
          <w:t>the</w:t>
        </w:r>
      </w:ins>
      <w:del w:id="1183" w:author="Pubsure" w:date="2021-06-24T07:50:00Z">
        <w:r>
          <w:rPr>
            <w:rFonts w:ascii="Arial" w:hAnsi="Arial"/>
            <w:sz w:val="24"/>
            <w:szCs w:val="24"/>
          </w:rPr>
          <w:delText>his</w:delText>
        </w:r>
      </w:del>
      <w:r>
        <w:rPr>
          <w:rFonts w:ascii="Arial" w:hAnsi="Arial"/>
          <w:sz w:val="24"/>
          <w:szCs w:val="24"/>
        </w:rPr>
        <w:t xml:space="preserve"> profile pictures and </w:t>
      </w:r>
      <w:ins w:id="1184" w:author="Pubsure" w:date="2021-06-24T07:50:00Z">
        <w:r>
          <w:rPr>
            <w:rFonts w:ascii="Arial" w:hAnsi="Arial"/>
            <w:sz w:val="24"/>
            <w:szCs w:val="24"/>
          </w:rPr>
          <w:t>information</w:t>
        </w:r>
      </w:ins>
      <w:del w:id="1185" w:author="Pubsure" w:date="2021-06-24T07:50:00Z">
        <w:r>
          <w:rPr>
            <w:rFonts w:ascii="Arial" w:hAnsi="Arial"/>
            <w:sz w:val="24"/>
            <w:szCs w:val="24"/>
          </w:rPr>
          <w:delText>info</w:delText>
        </w:r>
      </w:del>
      <w:r>
        <w:rPr>
          <w:rFonts w:ascii="Arial" w:hAnsi="Arial"/>
          <w:sz w:val="24"/>
          <w:szCs w:val="24"/>
        </w:rPr>
        <w:t xml:space="preserve"> using this interface.</w:t>
      </w:r>
    </w:p>
    <w:p w14:paraId="52190A47" w14:textId="740B4514" w:rsidR="004678AB" w:rsidRDefault="00BA176C">
      <w:pPr>
        <w:keepNext/>
      </w:pPr>
      <w:r>
        <w:rPr>
          <w:noProof/>
        </w:rPr>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2">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25AC16B8" w14:textId="77777777" w:rsidR="004678AB" w:rsidRDefault="00310D3E">
      <w:pPr>
        <w:pStyle w:val="Caption"/>
        <w:ind w:left="2160" w:firstLine="720"/>
      </w:pPr>
      <w:bookmarkStart w:id="1186" w:name="_Toc75353307"/>
      <w:r>
        <w:t xml:space="preserve">Figure </w:t>
      </w:r>
      <w:r>
        <w:rPr>
          <w:cs/>
        </w:rPr>
        <w:t>‎</w:t>
      </w:r>
      <w:r>
        <w:t>4.</w:t>
      </w:r>
      <w:proofErr w:type="gramStart"/>
      <w:r>
        <w:t>27:Profile</w:t>
      </w:r>
      <w:proofErr w:type="gramEnd"/>
      <w:r>
        <w:t xml:space="preserve"> Interface</w:t>
      </w:r>
      <w:bookmarkEnd w:id="1186"/>
    </w:p>
    <w:p w14:paraId="55F04AEA" w14:textId="77777777" w:rsidR="004678AB" w:rsidRDefault="00310D3E">
      <w:r>
        <w:rPr>
          <w:rFonts w:ascii="Bahnschrift" w:hAnsi="Bahnschrift"/>
          <w:sz w:val="28"/>
          <w:szCs w:val="28"/>
        </w:rPr>
        <w:t xml:space="preserve"> </w:t>
      </w:r>
    </w:p>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187" w:name="_Toc75356644"/>
      <w:bookmarkStart w:id="1188" w:name="_Toc75356884"/>
      <w:bookmarkStart w:id="1189" w:name="_Toc75356975"/>
      <w:r>
        <w:t>Conclusion</w:t>
      </w:r>
      <w:bookmarkEnd w:id="1187"/>
      <w:bookmarkEnd w:id="1188"/>
      <w:bookmarkEnd w:id="1189"/>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190" w:author="Pubsure" w:date="2021-06-24T07:50:00Z">
        <w:r>
          <w:rPr>
            <w:rFonts w:ascii="Bahnschrift" w:hAnsi="Bahnschrift"/>
            <w:sz w:val="24"/>
            <w:szCs w:val="24"/>
          </w:rPr>
          <w:t>describe</w:t>
        </w:r>
      </w:ins>
      <w:del w:id="1191"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192" w:author="Pubsure" w:date="2021-06-24T07:50:00Z">
        <w:r>
          <w:rPr>
            <w:rFonts w:ascii="Bahnschrift" w:hAnsi="Bahnschrift"/>
            <w:sz w:val="24"/>
            <w:szCs w:val="24"/>
          </w:rPr>
          <w:t>frameworks used</w:t>
        </w:r>
      </w:ins>
      <w:del w:id="1193" w:author="Pubsure" w:date="2021-06-24T07:50:00Z">
        <w:r>
          <w:rPr>
            <w:rFonts w:ascii="Bahnschrift" w:hAnsi="Bahnschrift"/>
            <w:sz w:val="24"/>
            <w:szCs w:val="24"/>
          </w:rPr>
          <w:delText>used frameworks</w:delText>
        </w:r>
      </w:del>
      <w:r>
        <w:rPr>
          <w:rFonts w:ascii="Bahnschrift" w:hAnsi="Bahnschrift"/>
          <w:sz w:val="24"/>
          <w:szCs w:val="24"/>
        </w:rPr>
        <w:t xml:space="preserve">. </w:t>
      </w:r>
      <w:ins w:id="1194" w:author="Pubsure" w:date="2021-06-24T07:50:00Z">
        <w:r>
          <w:rPr>
            <w:rFonts w:ascii="Bahnschrift" w:hAnsi="Bahnschrift"/>
            <w:sz w:val="24"/>
            <w:szCs w:val="24"/>
          </w:rPr>
          <w:t>This is followed</w:t>
        </w:r>
      </w:ins>
      <w:del w:id="1195"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Default="00310D3E">
      <w:pPr>
        <w:pStyle w:val="Heading2"/>
      </w:pPr>
      <w:bookmarkStart w:id="1196" w:name="_Toc75356645"/>
      <w:bookmarkStart w:id="1197" w:name="_Toc75356885"/>
      <w:bookmarkStart w:id="1198" w:name="_Toc75356976"/>
      <w:r>
        <w:rPr>
          <w:sz w:val="28"/>
          <w:szCs w:val="28"/>
        </w:rPr>
        <w:t xml:space="preserve">General </w:t>
      </w:r>
      <w:r>
        <w:t>conclusion and perspectives</w:t>
      </w:r>
      <w:bookmarkEnd w:id="1196"/>
      <w:bookmarkEnd w:id="1197"/>
      <w:bookmarkEnd w:id="1198"/>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199" w:author="Pubsure" w:date="2021-06-24T07:50:00Z">
        <w:r>
          <w:rPr>
            <w:rFonts w:ascii="Arial" w:hAnsi="Arial"/>
            <w:sz w:val="24"/>
            <w:szCs w:val="24"/>
          </w:rPr>
          <w:delText xml:space="preserve">the </w:delText>
        </w:r>
      </w:del>
      <w:r>
        <w:rPr>
          <w:rFonts w:ascii="Arial" w:hAnsi="Arial"/>
          <w:sz w:val="24"/>
          <w:szCs w:val="24"/>
        </w:rPr>
        <w:t xml:space="preserve">Mega-DEV </w:t>
      </w:r>
      <w:del w:id="1200"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01" w:author="Pubsure" w:date="2021-06-24T07:50:00Z">
        <w:r>
          <w:rPr>
            <w:rFonts w:ascii="Arial" w:hAnsi="Arial"/>
            <w:sz w:val="24"/>
            <w:szCs w:val="24"/>
          </w:rPr>
          <w:t>developers</w:t>
        </w:r>
      </w:ins>
      <w:del w:id="1202"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203" w:author="Pubsure" w:date="2021-06-24T07:50:00Z">
        <w:r>
          <w:rPr>
            <w:rFonts w:ascii="Arial" w:hAnsi="Arial"/>
            <w:sz w:val="24"/>
            <w:szCs w:val="24"/>
          </w:rPr>
          <w:delText xml:space="preserve">new </w:delText>
        </w:r>
      </w:del>
      <w:r>
        <w:rPr>
          <w:rFonts w:ascii="Arial" w:hAnsi="Arial"/>
          <w:sz w:val="24"/>
          <w:szCs w:val="24"/>
        </w:rPr>
        <w:t>methodologies</w:t>
      </w:r>
      <w:ins w:id="1204" w:author="Pubsure" w:date="2021-06-24T07:50:00Z">
        <w:r>
          <w:rPr>
            <w:rFonts w:ascii="Arial" w:hAnsi="Arial"/>
            <w:sz w:val="24"/>
            <w:szCs w:val="24"/>
          </w:rPr>
          <w:t>,</w:t>
        </w:r>
      </w:ins>
      <w:r>
        <w:rPr>
          <w:rFonts w:ascii="Arial" w:hAnsi="Arial"/>
          <w:sz w:val="24"/>
          <w:szCs w:val="24"/>
        </w:rPr>
        <w:t xml:space="preserve"> and </w:t>
      </w:r>
      <w:del w:id="1205" w:author="Pubsure" w:date="2021-06-24T07:50:00Z">
        <w:r>
          <w:rPr>
            <w:rFonts w:ascii="Arial" w:hAnsi="Arial"/>
            <w:sz w:val="24"/>
            <w:szCs w:val="24"/>
          </w:rPr>
          <w:delText xml:space="preserve">new </w:delText>
        </w:r>
      </w:del>
      <w:r>
        <w:rPr>
          <w:rFonts w:ascii="Arial" w:hAnsi="Arial"/>
          <w:sz w:val="24"/>
          <w:szCs w:val="24"/>
        </w:rPr>
        <w:t xml:space="preserve">working </w:t>
      </w:r>
      <w:ins w:id="1206" w:author="Pubsure" w:date="2021-06-24T07:50:00Z">
        <w:r>
          <w:rPr>
            <w:rFonts w:ascii="Arial" w:hAnsi="Arial"/>
            <w:sz w:val="24"/>
            <w:szCs w:val="24"/>
          </w:rPr>
          <w:t>environments</w:t>
        </w:r>
      </w:ins>
      <w:del w:id="1207"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208" w:author="Pubsure" w:date="2021-06-24T07:50:00Z">
        <w:r>
          <w:rPr>
            <w:rFonts w:ascii="Arial" w:hAnsi="Arial"/>
            <w:sz w:val="24"/>
            <w:szCs w:val="24"/>
          </w:rPr>
          <w:t>based</w:t>
        </w:r>
      </w:ins>
      <w:del w:id="1209" w:author="Pubsure" w:date="2021-06-24T07:50:00Z">
        <w:r>
          <w:rPr>
            <w:rFonts w:ascii="Arial" w:hAnsi="Arial"/>
            <w:sz w:val="24"/>
            <w:szCs w:val="24"/>
          </w:rPr>
          <w:delText>as</w:delText>
        </w:r>
      </w:del>
      <w:r>
        <w:rPr>
          <w:rFonts w:ascii="Arial" w:hAnsi="Arial"/>
          <w:sz w:val="24"/>
          <w:szCs w:val="24"/>
        </w:rPr>
        <w:t xml:space="preserve"> </w:t>
      </w:r>
      <w:ins w:id="1210" w:author="Pubsure" w:date="2021-06-24T07:50:00Z">
        <w:r>
          <w:rPr>
            <w:rFonts w:ascii="Arial" w:hAnsi="Arial"/>
            <w:sz w:val="24"/>
            <w:szCs w:val="24"/>
          </w:rPr>
          <w:t>on</w:t>
        </w:r>
      </w:ins>
      <w:del w:id="1211"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212" w:author="Pubsure" w:date="2021-06-24T07:50:00Z">
        <w:r>
          <w:rPr>
            <w:rFonts w:ascii="Arial" w:hAnsi="Arial"/>
            <w:sz w:val="24"/>
            <w:szCs w:val="24"/>
          </w:rPr>
          <w:t>by</w:t>
        </w:r>
      </w:ins>
      <w:del w:id="1213"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214" w:author="Pubsure" w:date="2021-06-24T07:50:00Z">
        <w:r>
          <w:rPr>
            <w:rFonts w:ascii="Arial" w:hAnsi="Arial"/>
            <w:sz w:val="24"/>
            <w:szCs w:val="24"/>
          </w:rPr>
          <w:t>,</w:t>
        </w:r>
      </w:ins>
      <w:r>
        <w:rPr>
          <w:rFonts w:ascii="Arial" w:hAnsi="Arial"/>
          <w:sz w:val="24"/>
          <w:szCs w:val="24"/>
        </w:rPr>
        <w:t xml:space="preserve"> such as </w:t>
      </w:r>
      <w:ins w:id="1215" w:author="Pubsure" w:date="2021-06-24T07:50:00Z">
        <w:r>
          <w:rPr>
            <w:rFonts w:ascii="Arial" w:hAnsi="Arial"/>
            <w:sz w:val="24"/>
            <w:szCs w:val="24"/>
          </w:rPr>
          <w:t>workout</w:t>
        </w:r>
      </w:ins>
      <w:del w:id="1216" w:author="Pubsure" w:date="2021-06-24T07:50:00Z">
        <w:r>
          <w:rPr>
            <w:rFonts w:ascii="Arial" w:hAnsi="Arial"/>
            <w:sz w:val="24"/>
            <w:szCs w:val="24"/>
          </w:rPr>
          <w:delText>Workout</w:delText>
        </w:r>
      </w:del>
      <w:r>
        <w:rPr>
          <w:rFonts w:ascii="Arial" w:hAnsi="Arial"/>
          <w:sz w:val="24"/>
          <w:szCs w:val="24"/>
        </w:rPr>
        <w:t xml:space="preserve"> </w:t>
      </w:r>
      <w:ins w:id="1217" w:author="Pubsure" w:date="2021-06-24T07:50:00Z">
        <w:r>
          <w:rPr>
            <w:rFonts w:ascii="Arial" w:hAnsi="Arial"/>
            <w:sz w:val="24"/>
            <w:szCs w:val="24"/>
          </w:rPr>
          <w:t>management</w:t>
        </w:r>
      </w:ins>
      <w:del w:id="1218" w:author="Pubsure" w:date="2021-06-24T07:50:00Z">
        <w:r>
          <w:rPr>
            <w:rFonts w:ascii="Arial" w:hAnsi="Arial"/>
            <w:sz w:val="24"/>
            <w:szCs w:val="24"/>
          </w:rPr>
          <w:delText>Management</w:delText>
        </w:r>
      </w:del>
      <w:r>
        <w:rPr>
          <w:rFonts w:ascii="Arial" w:hAnsi="Arial"/>
          <w:sz w:val="24"/>
          <w:szCs w:val="24"/>
        </w:rPr>
        <w:t xml:space="preserve">, </w:t>
      </w:r>
      <w:ins w:id="1219" w:author="Pubsure" w:date="2021-06-24T07:50:00Z">
        <w:r>
          <w:rPr>
            <w:rFonts w:ascii="Arial" w:hAnsi="Arial"/>
            <w:sz w:val="24"/>
            <w:szCs w:val="24"/>
          </w:rPr>
          <w:t xml:space="preserve">chat </w:t>
        </w:r>
      </w:ins>
      <w:del w:id="1220"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221" w:author="Pubsure" w:date="2021-06-24T07:50:00Z">
        <w:r>
          <w:rPr>
            <w:rFonts w:ascii="Arial" w:hAnsi="Arial"/>
            <w:sz w:val="24"/>
            <w:szCs w:val="24"/>
          </w:rPr>
          <w:t>;</w:t>
        </w:r>
      </w:ins>
      <w:del w:id="1222" w:author="Pubsure" w:date="2021-06-24T07:50:00Z">
        <w:r>
          <w:rPr>
            <w:rFonts w:ascii="Arial" w:hAnsi="Arial"/>
            <w:sz w:val="24"/>
            <w:szCs w:val="24"/>
          </w:rPr>
          <w:delText>,</w:delText>
        </w:r>
      </w:del>
      <w:r>
        <w:rPr>
          <w:rFonts w:ascii="Arial" w:hAnsi="Arial"/>
          <w:sz w:val="24"/>
          <w:szCs w:val="24"/>
        </w:rPr>
        <w:t xml:space="preserve"> in fact</w:t>
      </w:r>
      <w:ins w:id="1223" w:author="Pubsure" w:date="2021-06-24T07:50:00Z">
        <w:r>
          <w:rPr>
            <w:rFonts w:ascii="Arial" w:hAnsi="Arial"/>
            <w:sz w:val="24"/>
            <w:szCs w:val="24"/>
          </w:rPr>
          <w:t>,</w:t>
        </w:r>
      </w:ins>
      <w:r>
        <w:rPr>
          <w:rFonts w:ascii="Arial" w:hAnsi="Arial"/>
          <w:sz w:val="24"/>
          <w:szCs w:val="24"/>
        </w:rPr>
        <w:t xml:space="preserve"> the </w:t>
      </w:r>
      <w:ins w:id="1224" w:author="Pubsure" w:date="2021-06-24T07:50:00Z">
        <w:r>
          <w:rPr>
            <w:rFonts w:ascii="Arial" w:hAnsi="Arial"/>
            <w:sz w:val="24"/>
            <w:szCs w:val="24"/>
          </w:rPr>
          <w:t>agile</w:t>
        </w:r>
      </w:ins>
      <w:del w:id="1225"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226" w:author="Pubsure" w:date="2021-06-24T07:50:00Z">
        <w:r>
          <w:rPr>
            <w:rFonts w:ascii="Arial" w:hAnsi="Arial"/>
            <w:sz w:val="24"/>
            <w:szCs w:val="24"/>
          </w:rPr>
          <w:t>waves</w:t>
        </w:r>
      </w:ins>
      <w:del w:id="1227" w:author="Pubsure" w:date="2021-06-24T07:50:00Z">
        <w:r>
          <w:rPr>
            <w:rFonts w:ascii="Arial" w:hAnsi="Arial"/>
            <w:sz w:val="24"/>
            <w:szCs w:val="24"/>
          </w:rPr>
          <w:delText>wave</w:delText>
        </w:r>
      </w:del>
      <w:r>
        <w:rPr>
          <w:rFonts w:ascii="Arial" w:hAnsi="Arial"/>
          <w:sz w:val="24"/>
          <w:szCs w:val="24"/>
        </w:rPr>
        <w:t xml:space="preserve"> </w:t>
      </w:r>
      <w:ins w:id="1228" w:author="Pubsure" w:date="2021-06-24T07:50:00Z">
        <w:r>
          <w:rPr>
            <w:rFonts w:ascii="Arial" w:hAnsi="Arial"/>
            <w:sz w:val="24"/>
            <w:szCs w:val="24"/>
          </w:rPr>
          <w:t>were</w:t>
        </w:r>
      </w:ins>
      <w:del w:id="1229"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230" w:author="Pubsure" w:date="2021-06-24T07:50:00Z">
        <w:r>
          <w:rPr>
            <w:rFonts w:ascii="Arial" w:hAnsi="Arial"/>
            <w:sz w:val="24"/>
            <w:szCs w:val="24"/>
          </w:rPr>
          <w:t>there</w:t>
        </w:r>
      </w:ins>
      <w:del w:id="1231" w:author="Pubsure" w:date="2021-06-24T07:50:00Z">
        <w:r>
          <w:rPr>
            <w:rFonts w:ascii="Arial" w:hAnsi="Arial"/>
            <w:sz w:val="24"/>
            <w:szCs w:val="24"/>
          </w:rPr>
          <w:delText>theres</w:delText>
        </w:r>
      </w:del>
      <w:r>
        <w:rPr>
          <w:rFonts w:ascii="Arial" w:hAnsi="Arial"/>
          <w:sz w:val="24"/>
          <w:szCs w:val="24"/>
        </w:rPr>
        <w:t xml:space="preserve"> </w:t>
      </w:r>
      <w:ins w:id="1232" w:author="Pubsure" w:date="2021-06-24T07:50:00Z">
        <w:r>
          <w:rPr>
            <w:rFonts w:ascii="Arial" w:hAnsi="Arial"/>
            <w:sz w:val="24"/>
            <w:szCs w:val="24"/>
          </w:rPr>
          <w:t xml:space="preserve">is </w:t>
        </w:r>
      </w:ins>
      <w:r>
        <w:rPr>
          <w:rFonts w:ascii="Arial" w:hAnsi="Arial"/>
          <w:sz w:val="24"/>
          <w:szCs w:val="24"/>
        </w:rPr>
        <w:t xml:space="preserve">room for </w:t>
      </w:r>
      <w:ins w:id="1233" w:author="Pubsure" w:date="2021-06-24T07:50:00Z">
        <w:r>
          <w:rPr>
            <w:rFonts w:ascii="Arial" w:hAnsi="Arial"/>
            <w:sz w:val="24"/>
            <w:szCs w:val="24"/>
          </w:rPr>
          <w:t>improvement</w:t>
        </w:r>
      </w:ins>
      <w:del w:id="1234"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235" w:author="Pubsure" w:date="2021-06-24T07:50:00Z">
        <w:r>
          <w:rPr>
            <w:rFonts w:ascii="Arial" w:hAnsi="Arial"/>
            <w:sz w:val="24"/>
            <w:szCs w:val="24"/>
          </w:rPr>
          <w:t>adding</w:t>
        </w:r>
      </w:ins>
      <w:del w:id="1236"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237"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238" w:name="_Toc75356646"/>
      <w:bookmarkStart w:id="1239" w:name="_Toc75356886"/>
      <w:bookmarkStart w:id="1240" w:name="_Toc75356977"/>
      <w:r>
        <w:t>Webography</w:t>
      </w:r>
      <w:bookmarkEnd w:id="1238"/>
      <w:bookmarkEnd w:id="1239"/>
      <w:bookmarkEnd w:id="1240"/>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Three tier </w:t>
      </w:r>
      <w:proofErr w:type="gramStart"/>
      <w:r>
        <w:rPr>
          <w:rFonts w:ascii="Arial" w:hAnsi="Arial"/>
          <w:sz w:val="24"/>
          <w:szCs w:val="24"/>
        </w:rPr>
        <w:t>architecture</w:t>
      </w:r>
      <w:proofErr w:type="gramEnd"/>
      <w:r>
        <w:rPr>
          <w:rFonts w:ascii="Arial" w:hAnsi="Arial"/>
          <w:sz w:val="24"/>
          <w:szCs w:val="24"/>
        </w:rPr>
        <w:t>.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3"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w:t>
      </w:r>
      <w:proofErr w:type="spellStart"/>
      <w:r>
        <w:rPr>
          <w:rFonts w:ascii="Arial" w:hAnsi="Arial"/>
          <w:sz w:val="24"/>
          <w:szCs w:val="24"/>
        </w:rPr>
        <w:t>Agile_software_development</w:t>
      </w:r>
      <w:proofErr w:type="spellEnd"/>
      <w:ins w:id="1241" w:author="Pubsure" w:date="2021-06-24T07:50:00Z">
        <w:r>
          <w:rPr>
            <w:rFonts w:ascii="Arial" w:hAnsi="Arial"/>
            <w:sz w:val="24"/>
            <w:szCs w:val="24"/>
          </w:rPr>
          <w:t>.</w:t>
        </w:r>
      </w:ins>
    </w:p>
    <w:p w14:paraId="3B248C92" w14:textId="77777777" w:rsidR="004678AB" w:rsidRDefault="00310D3E">
      <w:pPr>
        <w:pStyle w:val="ListParagraph"/>
        <w:numPr>
          <w:ilvl w:val="0"/>
          <w:numId w:val="10"/>
        </w:numPr>
        <w:spacing w:line="244" w:lineRule="auto"/>
      </w:pPr>
      <w:r>
        <w:rPr>
          <w:rFonts w:ascii="Arial" w:hAnsi="Arial"/>
          <w:sz w:val="24"/>
          <w:szCs w:val="24"/>
        </w:rPr>
        <w:t xml:space="preserve">React Design pattern Accessed: </w:t>
      </w:r>
      <w:hyperlink r:id="rId124" w:history="1">
        <w:r>
          <w:rPr>
            <w:rFonts w:ascii="Arial" w:hAnsi="Arial"/>
            <w:sz w:val="24"/>
            <w:szCs w:val="24"/>
          </w:rPr>
          <w:t>https://www.educative.io/blog/react-design-patterns-best-practices</w:t>
        </w:r>
      </w:hyperlink>
    </w:p>
    <w:p w14:paraId="04319263"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5"/>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14595" w14:textId="77777777" w:rsidR="00EA41CB" w:rsidRDefault="00EA41CB" w:rsidP="000750C4">
      <w:pPr>
        <w:spacing w:after="0"/>
      </w:pPr>
      <w:r>
        <w:separator/>
      </w:r>
    </w:p>
  </w:endnote>
  <w:endnote w:type="continuationSeparator" w:id="0">
    <w:p w14:paraId="4864A418" w14:textId="77777777" w:rsidR="00EA41CB" w:rsidRDefault="00EA41CB"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2CA78" w14:textId="77777777" w:rsidR="00EA41CB" w:rsidRDefault="00EA41CB" w:rsidP="000750C4">
      <w:pPr>
        <w:spacing w:after="0"/>
      </w:pPr>
      <w:r>
        <w:separator/>
      </w:r>
    </w:p>
  </w:footnote>
  <w:footnote w:type="continuationSeparator" w:id="0">
    <w:p w14:paraId="545CB26A" w14:textId="77777777" w:rsidR="00EA41CB" w:rsidRDefault="00EA41CB"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750C4"/>
    <w:rsid w:val="00117AA8"/>
    <w:rsid w:val="001D4B23"/>
    <w:rsid w:val="002A797C"/>
    <w:rsid w:val="002E271B"/>
    <w:rsid w:val="00310D3E"/>
    <w:rsid w:val="004678AB"/>
    <w:rsid w:val="005F1F42"/>
    <w:rsid w:val="00825949"/>
    <w:rsid w:val="009E3704"/>
    <w:rsid w:val="00BA176C"/>
    <w:rsid w:val="00CF54F5"/>
    <w:rsid w:val="00E02526"/>
    <w:rsid w:val="00EA41C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Heading1"/>
    <w:next w:val="Normal"/>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pPr>
      <w:spacing w:after="100"/>
      <w:ind w:left="220"/>
    </w:pPr>
  </w:style>
  <w:style w:type="paragraph" w:styleId="TOC1">
    <w:name w:val="toc 1"/>
    <w:basedOn w:val="Normal"/>
    <w:next w:val="Normal"/>
    <w:autoRedefine/>
    <w:pPr>
      <w:spacing w:after="100"/>
    </w:pPr>
  </w:style>
  <w:style w:type="paragraph" w:styleId="TOC3">
    <w:name w:val="toc 3"/>
    <w:basedOn w:val="Normal"/>
    <w:next w:val="Normal"/>
    <w:autoRedefine/>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1.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6.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hyperlink" Target="https://www.axelerant.com/resources/team-blog/api-testing-with-postman" TargetMode="Externa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50.png"/><Relationship Id="rId124" Type="http://schemas.openxmlformats.org/officeDocument/2006/relationships/hyperlink" Target="https://www.educative.io/blog/react-design-patterns-best-practices" TargetMode="Externa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theme" Target="theme/theme1.xml"/><Relationship Id="rId10" Type="http://schemas.openxmlformats.org/officeDocument/2006/relationships/hyperlink" Target="file:///D:\Projects\node-projects\fitness\allchaptersmerged.odt"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4.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image" Target="media/image44.png"/><Relationship Id="rId115" Type="http://schemas.openxmlformats.org/officeDocument/2006/relationships/image" Target="media/image49.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68</Pages>
  <Words>10438</Words>
  <Characters>59500</Characters>
  <Application>Microsoft Office Word</Application>
  <DocSecurity>0</DocSecurity>
  <Lines>495</Lines>
  <Paragraphs>139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69799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3</cp:revision>
  <cp:lastPrinted>2021-06-23T20:56:00Z</cp:lastPrinted>
  <dcterms:created xsi:type="dcterms:W3CDTF">2021-06-25T23:26:00Z</dcterms:created>
  <dcterms:modified xsi:type="dcterms:W3CDTF">2021-06-26T00:27:00Z</dcterms:modified>
</cp:coreProperties>
</file>