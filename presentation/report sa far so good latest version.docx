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3F26D" w14:textId="77777777" w:rsidR="005F1F42" w:rsidRPr="004D6595" w:rsidRDefault="005F1F42" w:rsidP="00902E2C">
      <w:pPr>
        <w:spacing w:after="0"/>
        <w:rPr>
          <w:rFonts w:ascii="Arial" w:hAnsi="Arial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4BE9C489">
          <v:shapetype id="_x0000_t202" coordsize="21600,21600" o:spt="202" path="m,l,21600r21600,l21600,xe">
            <v:stroke joinstyle="miter"/>
            <v:path gradientshapeok="t" o:connecttype="rect"/>
          </v:shapetype>
          <v:shape id="Text Box 539" o:spid="_x0000_s1045" type="#_x0000_t202" style="position:absolute;margin-left:58.4pt;margin-top:-15.45pt;width:353.9pt;height:128.4pt;z-index:251668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" filled="f" stroked="f">
            <v:textbox style="mso-next-textbox:#Text Box 539">
              <w:txbxContent>
                <w:p w14:paraId="2AE2D682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République Tunisienne</w:t>
                  </w:r>
                </w:p>
                <w:p w14:paraId="5B4C134A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*****</w:t>
                  </w:r>
                </w:p>
                <w:p w14:paraId="108CE476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Ministère de l’Enseignement Supérieur et de la Recherche Scientifique</w:t>
                  </w:r>
                </w:p>
                <w:p w14:paraId="08254FE6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*****</w:t>
                  </w:r>
                </w:p>
                <w:p w14:paraId="1A76D38B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Université de Monastir</w:t>
                  </w:r>
                </w:p>
                <w:p w14:paraId="5B9E3CAF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*****</w:t>
                  </w:r>
                </w:p>
                <w:p w14:paraId="608AE076" w14:textId="77777777" w:rsidR="005F1F42" w:rsidRPr="005F1F42" w:rsidRDefault="005F1F42" w:rsidP="003F7289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 xml:space="preserve">Institut Supérieur d’Informatique et de Mathématiques de Monastir </w:t>
                  </w:r>
                </w:p>
                <w:p w14:paraId="4AD1F55E" w14:textId="77777777" w:rsidR="005F1F42" w:rsidRPr="00F41D21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</w:rPr>
                  </w:pPr>
                  <w:r w:rsidRPr="00F41D21">
                    <w:rPr>
                      <w:b/>
                      <w:i/>
                      <w:iCs/>
                      <w:sz w:val="20"/>
                      <w:szCs w:val="20"/>
                    </w:rPr>
                    <w:t>*****</w:t>
                  </w:r>
                </w:p>
                <w:p w14:paraId="73BF0391" w14:textId="4E76B826" w:rsidR="005F1F42" w:rsidRPr="00F41D21" w:rsidRDefault="005F1F42" w:rsidP="00410B1F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</w:rPr>
                  </w:pPr>
                  <w:proofErr w:type="spellStart"/>
                  <w:r w:rsidRPr="00F41D21">
                    <w:rPr>
                      <w:b/>
                      <w:i/>
                      <w:iCs/>
                      <w:sz w:val="20"/>
                      <w:szCs w:val="20"/>
                    </w:rPr>
                    <w:t>D</w:t>
                  </w:r>
                  <w:r>
                    <w:rPr>
                      <w:b/>
                      <w:i/>
                      <w:iCs/>
                      <w:sz w:val="20"/>
                      <w:szCs w:val="20"/>
                    </w:rPr>
                    <w:t>é</w:t>
                  </w:r>
                  <w:r w:rsidRPr="00F41D21">
                    <w:rPr>
                      <w:b/>
                      <w:i/>
                      <w:iCs/>
                      <w:sz w:val="20"/>
                      <w:szCs w:val="20"/>
                    </w:rPr>
                    <w:t>partment</w:t>
                  </w:r>
                  <w:proofErr w:type="spellEnd"/>
                  <w:r w:rsidRPr="00F41D21">
                    <w:rPr>
                      <w:b/>
                      <w:i/>
                      <w:iCs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i/>
                      <w:iCs/>
                      <w:sz w:val="20"/>
                      <w:szCs w:val="20"/>
                    </w:rPr>
                    <w:t>Informatique</w:t>
                  </w:r>
                </w:p>
              </w:txbxContent>
            </v:textbox>
          </v:shape>
        </w:pict>
      </w:r>
      <w:r w:rsidRPr="004D6595">
        <w:rPr>
          <w:noProof/>
        </w:rPr>
        <w:t xml:space="preserve">Shut up don't </w: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79F2E35" wp14:editId="00BC502B">
            <wp:simplePos x="0" y="0"/>
            <wp:positionH relativeFrom="column">
              <wp:posOffset>-229235</wp:posOffset>
            </wp:positionH>
            <wp:positionV relativeFrom="paragraph">
              <wp:posOffset>-150495</wp:posOffset>
            </wp:positionV>
            <wp:extent cx="1180465" cy="1145540"/>
            <wp:effectExtent l="19050" t="0" r="635" b="0"/>
            <wp:wrapNone/>
            <wp:docPr id="540" name="Image 1" descr="Description : D:\ISIMM.net\Logos\ISIM LOGO f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Description : D:\ISIMM.net\Logos\ISIM LOGO fr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pict w14:anchorId="62259D66">
          <v:shape id="Text Box 541" o:spid="_x0000_s1046" type="#_x0000_t202" style="position:absolute;margin-left:389.65pt;margin-top:-15.45pt;width:72.95pt;height:95.7pt;z-index:251670528;visibility:visible;mso-wrap-style:non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" filled="f" stroked="f">
            <v:textbox style="mso-next-textbox:#Text Box 541;mso-fit-shape-to-text:t">
              <w:txbxContent>
                <w:p w14:paraId="40A4218E" w14:textId="77777777" w:rsidR="005F1F42" w:rsidRDefault="005F1F42" w:rsidP="00F41D21">
                  <w:pPr>
                    <w:spacing w:after="0"/>
                  </w:pPr>
                  <w:r>
                    <w:rPr>
                      <w:noProof/>
                    </w:rPr>
                    <w:drawing>
                      <wp:inline distT="0" distB="0" distL="0" distR="0" wp14:anchorId="10AA668C" wp14:editId="742CC4B9">
                        <wp:extent cx="716280" cy="1123950"/>
                        <wp:effectExtent l="19050" t="0" r="7620" b="0"/>
                        <wp:docPr id="56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280" cy="1123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04F83E4E" w14:textId="77777777" w:rsidR="005F1F42" w:rsidRPr="004D6595" w:rsidRDefault="005F1F42" w:rsidP="00F41D21">
      <w:pPr>
        <w:spacing w:after="0"/>
        <w:rPr>
          <w:rFonts w:ascii="Arial" w:hAnsi="Arial"/>
          <w:sz w:val="20"/>
          <w:szCs w:val="20"/>
        </w:rPr>
      </w:pPr>
    </w:p>
    <w:p w14:paraId="427AEFCE" w14:textId="77777777" w:rsidR="005F1F42" w:rsidRPr="004D6595" w:rsidRDefault="005F1F42" w:rsidP="00F41D21">
      <w:pPr>
        <w:keepNext/>
        <w:spacing w:after="0"/>
        <w:jc w:val="center"/>
        <w:outlineLvl w:val="0"/>
        <w:rPr>
          <w:rFonts w:ascii="Century Schoolbook" w:hAnsi="Century Schoolbook"/>
          <w:b/>
          <w:sz w:val="40"/>
          <w:szCs w:val="40"/>
        </w:rPr>
      </w:pPr>
    </w:p>
    <w:p w14:paraId="014E97E4" w14:textId="77777777" w:rsidR="005F1F42" w:rsidRPr="004D6595" w:rsidRDefault="005F1F42" w:rsidP="00F41D21">
      <w:pPr>
        <w:keepNext/>
        <w:spacing w:after="0"/>
        <w:outlineLvl w:val="0"/>
        <w:rPr>
          <w:rFonts w:ascii="Century Schoolbook" w:hAnsi="Century Schoolbook"/>
          <w:b/>
          <w:sz w:val="28"/>
          <w:szCs w:val="28"/>
        </w:rPr>
      </w:pPr>
    </w:p>
    <w:p w14:paraId="3F25C871" w14:textId="77777777" w:rsidR="005F1F42" w:rsidRPr="004D6595" w:rsidRDefault="005F1F42" w:rsidP="00F41D21">
      <w:pPr>
        <w:autoSpaceDE w:val="0"/>
        <w:adjustRightInd w:val="0"/>
        <w:spacing w:after="120"/>
        <w:ind w:firstLine="709"/>
        <w:jc w:val="right"/>
        <w:rPr>
          <w:rFonts w:eastAsia="Batang"/>
          <w:b/>
          <w:bCs/>
          <w:sz w:val="16"/>
          <w:szCs w:val="16"/>
          <w:lang w:eastAsia="ko-KR"/>
        </w:rPr>
      </w:pPr>
    </w:p>
    <w:p w14:paraId="27875CE3" w14:textId="77777777" w:rsidR="005F1F42" w:rsidRPr="004D6595" w:rsidRDefault="005F1F42" w:rsidP="00F41D21">
      <w:pPr>
        <w:autoSpaceDE w:val="0"/>
        <w:adjustRightInd w:val="0"/>
        <w:spacing w:after="120"/>
        <w:ind w:firstLine="709"/>
        <w:jc w:val="right"/>
        <w:rPr>
          <w:rFonts w:eastAsia="Batang"/>
          <w:b/>
          <w:bCs/>
          <w:sz w:val="8"/>
          <w:szCs w:val="8"/>
          <w:lang w:eastAsia="ko-KR"/>
        </w:rPr>
      </w:pPr>
    </w:p>
    <w:p w14:paraId="0F033A7F" w14:textId="77777777" w:rsidR="005F1F42" w:rsidRPr="004D6595" w:rsidRDefault="005F1F42" w:rsidP="00F41D21">
      <w:pPr>
        <w:autoSpaceDE w:val="0"/>
        <w:adjustRightInd w:val="0"/>
        <w:spacing w:after="120"/>
        <w:ind w:firstLine="709"/>
        <w:jc w:val="right"/>
        <w:rPr>
          <w:rFonts w:eastAsia="Batang"/>
          <w:sz w:val="20"/>
          <w:szCs w:val="20"/>
          <w:lang w:eastAsia="ko-KR"/>
        </w:rPr>
      </w:pPr>
      <w:r w:rsidRPr="004D6595">
        <w:rPr>
          <w:rFonts w:eastAsia="Batang"/>
          <w:b/>
          <w:bCs/>
          <w:lang w:eastAsia="ko-KR"/>
        </w:rPr>
        <w:t xml:space="preserve">N° </w:t>
      </w:r>
      <w:proofErr w:type="spellStart"/>
      <w:proofErr w:type="gramStart"/>
      <w:r w:rsidRPr="004D6595">
        <w:rPr>
          <w:rFonts w:eastAsia="Batang"/>
          <w:b/>
          <w:bCs/>
          <w:lang w:eastAsia="ko-KR"/>
        </w:rPr>
        <w:t>d’ordre</w:t>
      </w:r>
      <w:proofErr w:type="spellEnd"/>
      <w:r w:rsidRPr="004D6595">
        <w:rPr>
          <w:rFonts w:eastAsia="Batang"/>
          <w:b/>
          <w:bCs/>
          <w:lang w:eastAsia="ko-KR"/>
        </w:rPr>
        <w:t> :</w:t>
      </w:r>
      <w:proofErr w:type="gramEnd"/>
    </w:p>
    <w:p w14:paraId="09E7DF4D" w14:textId="77777777" w:rsidR="005F1F42" w:rsidRPr="004D6595" w:rsidRDefault="005F1F42" w:rsidP="00F41D21">
      <w:pPr>
        <w:keepNext/>
        <w:spacing w:after="0"/>
        <w:jc w:val="center"/>
        <w:outlineLvl w:val="0"/>
        <w:rPr>
          <w:rFonts w:ascii="Century Schoolbook" w:hAnsi="Century Schoolbook"/>
          <w:b/>
          <w:sz w:val="18"/>
          <w:szCs w:val="2"/>
        </w:rPr>
      </w:pPr>
    </w:p>
    <w:p w14:paraId="1F6E3330" w14:textId="77777777" w:rsidR="005F1F42" w:rsidRPr="005F1F42" w:rsidRDefault="005F1F42" w:rsidP="009F518E">
      <w:pPr>
        <w:keepNext/>
        <w:spacing w:after="0"/>
        <w:jc w:val="center"/>
        <w:outlineLvl w:val="0"/>
        <w:rPr>
          <w:rFonts w:ascii="Century Schoolbook" w:hAnsi="Century Schoolbook"/>
          <w:b/>
          <w:sz w:val="72"/>
          <w:szCs w:val="20"/>
          <w:lang w:val="fr-FR"/>
        </w:rPr>
      </w:pPr>
      <w:r w:rsidRPr="005F1F42">
        <w:rPr>
          <w:rFonts w:ascii="Century Schoolbook" w:hAnsi="Century Schoolbook"/>
          <w:b/>
          <w:sz w:val="72"/>
          <w:szCs w:val="20"/>
          <w:lang w:val="fr-FR"/>
        </w:rPr>
        <w:t>Mémoire de Projet</w:t>
      </w:r>
    </w:p>
    <w:p w14:paraId="61AE8457" w14:textId="33459E69" w:rsidR="005F1F42" w:rsidRPr="005F1F42" w:rsidRDefault="005F1F42" w:rsidP="009F518E">
      <w:pPr>
        <w:keepNext/>
        <w:spacing w:after="0"/>
        <w:jc w:val="center"/>
        <w:outlineLvl w:val="0"/>
        <w:rPr>
          <w:rFonts w:ascii="Century Schoolbook" w:hAnsi="Century Schoolbook"/>
          <w:b/>
          <w:sz w:val="72"/>
          <w:szCs w:val="20"/>
          <w:lang w:val="fr-FR"/>
        </w:rPr>
      </w:pPr>
      <w:r w:rsidRPr="005F1F42">
        <w:rPr>
          <w:rFonts w:ascii="Century Schoolbook" w:hAnsi="Century Schoolbook"/>
          <w:b/>
          <w:sz w:val="72"/>
          <w:szCs w:val="20"/>
          <w:lang w:val="fr-FR"/>
        </w:rPr>
        <w:t>De</w:t>
      </w:r>
      <w:r>
        <w:rPr>
          <w:rFonts w:ascii="Century Schoolbook" w:hAnsi="Century Schoolbook"/>
          <w:b/>
          <w:sz w:val="72"/>
          <w:szCs w:val="20"/>
          <w:lang w:val="fr-FR"/>
        </w:rPr>
        <w:t xml:space="preserve"> </w:t>
      </w:r>
      <w:r w:rsidRPr="005F1F42">
        <w:rPr>
          <w:rFonts w:ascii="Century Schoolbook" w:hAnsi="Century Schoolbook"/>
          <w:b/>
          <w:sz w:val="72"/>
          <w:szCs w:val="20"/>
          <w:lang w:val="fr-FR"/>
        </w:rPr>
        <w:t>Fin d’Etudes</w:t>
      </w:r>
    </w:p>
    <w:p w14:paraId="7F17D784" w14:textId="77777777" w:rsidR="005F1F42" w:rsidRPr="005F1F42" w:rsidRDefault="005F1F42" w:rsidP="00F95335">
      <w:pPr>
        <w:spacing w:after="0"/>
        <w:jc w:val="center"/>
        <w:rPr>
          <w:sz w:val="14"/>
          <w:szCs w:val="14"/>
          <w:lang w:val="fr-FR"/>
        </w:rPr>
      </w:pPr>
    </w:p>
    <w:p w14:paraId="50B3E1F5" w14:textId="77777777" w:rsidR="005F1F42" w:rsidRPr="005F1F42" w:rsidRDefault="005F1F42" w:rsidP="006B4826">
      <w:pPr>
        <w:spacing w:after="0"/>
        <w:jc w:val="center"/>
        <w:rPr>
          <w:rFonts w:ascii="Arial" w:hAnsi="Arial"/>
          <w:b/>
          <w:bCs/>
          <w:i/>
          <w:iCs/>
          <w:lang w:val="fr-FR"/>
        </w:rPr>
      </w:pPr>
    </w:p>
    <w:p w14:paraId="1FF04959" w14:textId="03E34A8C" w:rsidR="005F1F42" w:rsidRPr="005F1F42" w:rsidRDefault="005F1F42" w:rsidP="006B4826">
      <w:pPr>
        <w:spacing w:after="0"/>
        <w:jc w:val="center"/>
        <w:rPr>
          <w:rFonts w:ascii="Arial" w:hAnsi="Arial"/>
          <w:b/>
          <w:bCs/>
          <w:i/>
          <w:iCs/>
          <w:lang w:val="fr-FR"/>
        </w:rPr>
      </w:pPr>
      <w:r w:rsidRPr="005F1F42">
        <w:rPr>
          <w:rFonts w:ascii="Arial" w:hAnsi="Arial"/>
          <w:b/>
          <w:bCs/>
          <w:i/>
          <w:iCs/>
          <w:lang w:val="fr-FR"/>
        </w:rPr>
        <w:t>Présenté</w:t>
      </w:r>
      <w:r>
        <w:rPr>
          <w:rFonts w:ascii="Arial" w:hAnsi="Arial"/>
          <w:b/>
          <w:bCs/>
          <w:i/>
          <w:iCs/>
          <w:lang w:val="fr-FR"/>
        </w:rPr>
        <w:t xml:space="preserve"> </w:t>
      </w:r>
      <w:r w:rsidRPr="005F1F42">
        <w:rPr>
          <w:rFonts w:ascii="Arial" w:hAnsi="Arial"/>
          <w:b/>
          <w:bCs/>
          <w:i/>
          <w:iCs/>
          <w:lang w:val="fr-FR"/>
        </w:rPr>
        <w:t>en vue de l’obtention du</w:t>
      </w:r>
    </w:p>
    <w:p w14:paraId="603AB0E6" w14:textId="77777777" w:rsidR="005F1F42" w:rsidRPr="005F1F42" w:rsidRDefault="005F1F42" w:rsidP="007E02B8">
      <w:pPr>
        <w:spacing w:after="0"/>
        <w:jc w:val="center"/>
        <w:rPr>
          <w:sz w:val="16"/>
          <w:szCs w:val="16"/>
          <w:lang w:val="fr-FR"/>
        </w:rPr>
      </w:pPr>
    </w:p>
    <w:p w14:paraId="46A15207" w14:textId="77777777" w:rsidR="005F1F42" w:rsidRPr="005F1F42" w:rsidRDefault="005F1F42" w:rsidP="006B4826">
      <w:pPr>
        <w:spacing w:after="0"/>
        <w:jc w:val="center"/>
        <w:rPr>
          <w:sz w:val="6"/>
          <w:szCs w:val="6"/>
          <w:lang w:val="fr-FR"/>
        </w:rPr>
      </w:pPr>
      <w:r>
        <w:rPr>
          <w:noProof/>
          <w:sz w:val="6"/>
          <w:szCs w:val="6"/>
        </w:rPr>
        <w:pict w14:anchorId="581445E5">
          <v:group id="Group 404" o:spid="_x0000_s1032" style="position:absolute;left:0;text-align:left;margin-left:-71.5pt;margin-top:1.55pt;width:609pt;height:173.95pt;z-index:-251649024" coordorigin="21,7129" coordsize="12180,3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">
            <v:group id="Group 405" o:spid="_x0000_s1033" style="position:absolute;left:21;top:7129;width:12081;height:3325" coordorigin="695,1106" coordsize="12081,3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<v:shape id="Freeform 406" o:spid="_x0000_s1034" style="position:absolute;left:695;top:110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07" o:spid="_x0000_s1035" style="position:absolute;left:935;top:134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08" o:spid="_x0000_s1036" style="position:absolute;left:1175;top:158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09" o:spid="_x0000_s1037" style="position:absolute;left:1415;top:182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0" o:spid="_x0000_s1038" style="position:absolute;left:1655;top:206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</v:group>
            <v:group id="Group 411" o:spid="_x0000_s1039" style="position:absolute;left:120;top:7283;width:12081;height:3325" coordorigin="695,1106" coordsize="12081,3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<v:shape id="Freeform 412" o:spid="_x0000_s1040" style="position:absolute;left:695;top:110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3" o:spid="_x0000_s1041" style="position:absolute;left:935;top:134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4" o:spid="_x0000_s1042" style="position:absolute;left:1175;top:158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5" o:spid="_x0000_s1043" style="position:absolute;left:1415;top:182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6" o:spid="_x0000_s1044" style="position:absolute;left:1655;top:206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</v:group>
          </v:group>
        </w:pict>
      </w:r>
    </w:p>
    <w:p w14:paraId="35D4B4A7" w14:textId="499212AD" w:rsidR="005F1F42" w:rsidRPr="005F1F42" w:rsidRDefault="005F1F42" w:rsidP="00902E2C">
      <w:pPr>
        <w:spacing w:line="264" w:lineRule="auto"/>
        <w:jc w:val="center"/>
        <w:rPr>
          <w:rFonts w:ascii="Arial Black" w:hAnsi="Arial Black"/>
          <w:sz w:val="32"/>
          <w:szCs w:val="32"/>
          <w:lang w:val="fr-FR"/>
        </w:rPr>
      </w:pPr>
      <w:r w:rsidRPr="005F1F42">
        <w:rPr>
          <w:rFonts w:ascii="Arial Black" w:hAnsi="Arial Black"/>
          <w:sz w:val="32"/>
          <w:szCs w:val="32"/>
          <w:lang w:val="fr-FR"/>
        </w:rPr>
        <w:t>Diplôme</w:t>
      </w:r>
      <w:r>
        <w:rPr>
          <w:rFonts w:ascii="Arial Black" w:hAnsi="Arial Black"/>
          <w:sz w:val="32"/>
          <w:szCs w:val="32"/>
          <w:lang w:val="fr-FR"/>
        </w:rPr>
        <w:t xml:space="preserve"> </w:t>
      </w:r>
      <w:r w:rsidRPr="005F1F42">
        <w:rPr>
          <w:rFonts w:ascii="Arial Black" w:hAnsi="Arial Black"/>
          <w:sz w:val="32"/>
          <w:szCs w:val="32"/>
          <w:lang w:val="fr-FR"/>
        </w:rPr>
        <w:t>National</w:t>
      </w:r>
      <w:r>
        <w:rPr>
          <w:rFonts w:ascii="Arial Black" w:hAnsi="Arial Black"/>
          <w:sz w:val="32"/>
          <w:szCs w:val="32"/>
          <w:lang w:val="fr-FR"/>
        </w:rPr>
        <w:t xml:space="preserve"> </w:t>
      </w:r>
      <w:r w:rsidRPr="005F1F42">
        <w:rPr>
          <w:rFonts w:ascii="Arial Black" w:hAnsi="Arial Black"/>
          <w:sz w:val="32"/>
          <w:szCs w:val="32"/>
          <w:lang w:val="fr-FR"/>
        </w:rPr>
        <w:t>de</w:t>
      </w:r>
      <w:r>
        <w:rPr>
          <w:rFonts w:ascii="Arial Black" w:hAnsi="Arial Black"/>
          <w:sz w:val="32"/>
          <w:szCs w:val="32"/>
          <w:lang w:val="fr-FR"/>
        </w:rPr>
        <w:t xml:space="preserve"> </w:t>
      </w:r>
      <w:r w:rsidRPr="005F1F42">
        <w:rPr>
          <w:rFonts w:ascii="Arial Black" w:hAnsi="Arial Black"/>
          <w:sz w:val="32"/>
          <w:szCs w:val="32"/>
          <w:lang w:val="fr-FR"/>
        </w:rPr>
        <w:t xml:space="preserve">Licence Appliquée en Sciences Informatique </w:t>
      </w:r>
    </w:p>
    <w:p w14:paraId="3C2349E7" w14:textId="77777777" w:rsidR="005F1F42" w:rsidRPr="005F1F42" w:rsidRDefault="005F1F42" w:rsidP="00F95335">
      <w:pPr>
        <w:spacing w:line="264" w:lineRule="auto"/>
        <w:jc w:val="center"/>
        <w:rPr>
          <w:rFonts w:ascii="Arial" w:hAnsi="Arial"/>
          <w:b/>
          <w:bCs/>
          <w:i/>
          <w:iCs/>
          <w:lang w:val="fr-FR"/>
        </w:rPr>
      </w:pPr>
      <w:r w:rsidRPr="005F1F42">
        <w:rPr>
          <w:rFonts w:ascii="Arial" w:hAnsi="Arial"/>
          <w:b/>
          <w:bCs/>
          <w:i/>
          <w:iCs/>
          <w:lang w:val="fr-FR"/>
        </w:rPr>
        <w:t>Spécialité :</w:t>
      </w:r>
    </w:p>
    <w:p w14:paraId="30D6F797" w14:textId="39BF0326" w:rsidR="005F1F42" w:rsidRPr="005F1F42" w:rsidRDefault="005F1F42" w:rsidP="00396DD2">
      <w:pPr>
        <w:spacing w:line="264" w:lineRule="auto"/>
        <w:jc w:val="center"/>
        <w:rPr>
          <w:rFonts w:ascii="Arial Black" w:hAnsi="Arial Black"/>
          <w:sz w:val="32"/>
          <w:szCs w:val="32"/>
          <w:lang w:val="fr-FR"/>
        </w:rPr>
      </w:pPr>
      <w:r w:rsidRPr="005F1F42">
        <w:rPr>
          <w:rFonts w:ascii="Arial Black" w:hAnsi="Arial Black"/>
          <w:sz w:val="32"/>
          <w:szCs w:val="32"/>
          <w:lang w:val="fr-FR"/>
        </w:rPr>
        <w:t>Systèmes</w:t>
      </w:r>
      <w:r>
        <w:rPr>
          <w:rFonts w:ascii="Arial Black" w:hAnsi="Arial Black"/>
          <w:sz w:val="32"/>
          <w:szCs w:val="32"/>
          <w:lang w:val="fr-FR"/>
        </w:rPr>
        <w:t xml:space="preserve"> </w:t>
      </w:r>
      <w:r w:rsidRPr="005F1F42">
        <w:rPr>
          <w:rFonts w:ascii="Arial Black" w:hAnsi="Arial Black"/>
          <w:sz w:val="32"/>
          <w:szCs w:val="32"/>
          <w:lang w:val="fr-FR"/>
        </w:rPr>
        <w:t>Informatique et Logiciel</w:t>
      </w:r>
    </w:p>
    <w:p w14:paraId="41E51912" w14:textId="77777777" w:rsidR="005F1F42" w:rsidRPr="005F1F42" w:rsidRDefault="005F1F42" w:rsidP="007E02B8">
      <w:pPr>
        <w:spacing w:after="0"/>
        <w:jc w:val="center"/>
        <w:rPr>
          <w:rFonts w:ascii="Arial" w:hAnsi="Arial"/>
          <w:lang w:val="fr-FR"/>
        </w:rPr>
      </w:pPr>
    </w:p>
    <w:p w14:paraId="0CFFB0BE" w14:textId="77777777" w:rsidR="005F1F42" w:rsidRPr="005F1F42" w:rsidRDefault="005F1F42" w:rsidP="007E02B8">
      <w:pPr>
        <w:spacing w:after="0"/>
        <w:jc w:val="center"/>
        <w:rPr>
          <w:rFonts w:ascii="Arial" w:hAnsi="Arial"/>
          <w:b/>
          <w:bCs/>
          <w:i/>
          <w:iCs/>
          <w:lang w:val="fr-FR"/>
        </w:rPr>
      </w:pPr>
      <w:proofErr w:type="gramStart"/>
      <w:r w:rsidRPr="005F1F42">
        <w:rPr>
          <w:rFonts w:ascii="Arial" w:hAnsi="Arial"/>
          <w:b/>
          <w:bCs/>
          <w:i/>
          <w:iCs/>
          <w:lang w:val="fr-FR"/>
        </w:rPr>
        <w:t>par</w:t>
      </w:r>
      <w:proofErr w:type="gramEnd"/>
    </w:p>
    <w:p w14:paraId="482C1D66" w14:textId="77777777" w:rsidR="005F1F42" w:rsidRPr="005F1F42" w:rsidRDefault="005F1F42" w:rsidP="007E02B8">
      <w:pPr>
        <w:spacing w:after="0"/>
        <w:jc w:val="center"/>
        <w:rPr>
          <w:rFonts w:ascii="Arial" w:hAnsi="Arial"/>
          <w:b/>
          <w:bCs/>
          <w:i/>
          <w:iCs/>
          <w:lang w:val="fr-FR"/>
        </w:rPr>
      </w:pPr>
    </w:p>
    <w:p w14:paraId="5F70AA9E" w14:textId="70F64606" w:rsidR="005F1F42" w:rsidRPr="005F1F42" w:rsidRDefault="005F1F42" w:rsidP="007E02B8">
      <w:pPr>
        <w:spacing w:after="0"/>
        <w:jc w:val="center"/>
        <w:rPr>
          <w:b/>
          <w:bCs/>
          <w:i/>
          <w:iCs/>
          <w:sz w:val="28"/>
          <w:szCs w:val="28"/>
          <w:lang w:val="fr-FR"/>
        </w:rPr>
      </w:pPr>
      <w:r>
        <w:rPr>
          <w:b/>
          <w:bCs/>
          <w:i/>
          <w:iCs/>
          <w:sz w:val="28"/>
          <w:szCs w:val="28"/>
          <w:lang w:val="fr-FR"/>
        </w:rPr>
        <w:t>Rami Ferjani</w:t>
      </w:r>
    </w:p>
    <w:p w14:paraId="004E6411" w14:textId="77777777" w:rsidR="005F1F42" w:rsidRPr="005F1F42" w:rsidRDefault="005F1F42" w:rsidP="007E02B8">
      <w:pPr>
        <w:spacing w:after="0"/>
        <w:jc w:val="center"/>
        <w:rPr>
          <w:rFonts w:ascii="Arial Black" w:hAnsi="Arial Black"/>
          <w:sz w:val="28"/>
          <w:szCs w:val="28"/>
          <w:lang w:val="fr-FR"/>
        </w:rPr>
      </w:pPr>
    </w:p>
    <w:p w14:paraId="5A618C88" w14:textId="77777777" w:rsidR="005F1F42" w:rsidRPr="005F1F42" w:rsidRDefault="005F1F42" w:rsidP="007E02B8">
      <w:pPr>
        <w:spacing w:after="0"/>
        <w:jc w:val="center"/>
        <w:rPr>
          <w:rFonts w:ascii="Arial Black" w:hAnsi="Arial Black"/>
          <w:sz w:val="16"/>
          <w:szCs w:val="16"/>
          <w:lang w:val="fr-FR"/>
        </w:rPr>
      </w:pPr>
      <w:r>
        <w:rPr>
          <w:rFonts w:ascii="Arial Black" w:hAnsi="Arial Black"/>
          <w:noProof/>
          <w:sz w:val="16"/>
          <w:szCs w:val="16"/>
        </w:rPr>
        <w:pict w14:anchorId="1CCA34FD">
          <v:line id="Line 402" o:spid="_x0000_s1030" style="position:absolute;left:0;text-align:left;z-index:251665408;visibility:visible" from="146.85pt,2pt" to="335.8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" strokeweight="4.5pt">
            <v:stroke linestyle="thickThin"/>
          </v:line>
        </w:pict>
      </w:r>
    </w:p>
    <w:p w14:paraId="56EB88C4" w14:textId="4495E2A9" w:rsidR="005F1F42" w:rsidRPr="005F1F42" w:rsidRDefault="005F1F42" w:rsidP="005F1F42">
      <w:pPr>
        <w:ind w:left="308" w:right="259" w:hanging="11"/>
        <w:jc w:val="center"/>
        <w:rPr>
          <w:b/>
          <w:bCs/>
          <w:sz w:val="40"/>
          <w:szCs w:val="40"/>
          <w:lang w:val="fr-FR"/>
        </w:rPr>
      </w:pPr>
      <w:bookmarkStart w:id="0" w:name="_GoBack"/>
      <w:bookmarkStart w:id="1" w:name="_Hlk75555431"/>
      <w:bookmarkEnd w:id="0"/>
      <w:r w:rsidRPr="005F1F42">
        <w:rPr>
          <w:b/>
          <w:bCs/>
          <w:sz w:val="40"/>
          <w:szCs w:val="40"/>
          <w:lang w:val="fr-FR"/>
        </w:rPr>
        <w:t xml:space="preserve">Développement d’une application web dynamique pour le suivit et gestion des activités. </w:t>
      </w:r>
      <w:bookmarkEnd w:id="1"/>
    </w:p>
    <w:p w14:paraId="24EAB9EC" w14:textId="77777777" w:rsidR="005F1F42" w:rsidRPr="005F1F42" w:rsidRDefault="005F1F42" w:rsidP="007E02B8">
      <w:pPr>
        <w:tabs>
          <w:tab w:val="left" w:pos="6825"/>
        </w:tabs>
        <w:spacing w:after="0"/>
        <w:rPr>
          <w:rFonts w:ascii="Arial Black" w:hAnsi="Arial Black"/>
          <w:sz w:val="20"/>
          <w:szCs w:val="20"/>
          <w:lang w:val="fr-FR"/>
        </w:rPr>
      </w:pPr>
      <w:r>
        <w:rPr>
          <w:rFonts w:ascii="Arial Black" w:hAnsi="Arial Black"/>
          <w:noProof/>
          <w:sz w:val="16"/>
          <w:szCs w:val="16"/>
        </w:rPr>
        <w:pict w14:anchorId="145F9CBD">
          <v:line id="Line 403" o:spid="_x0000_s1031" style="position:absolute;z-index:251666432;visibility:visible" from="149.05pt,2.3pt" to="338.0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" strokeweight="4.5pt">
            <v:stroke linestyle="thickThin"/>
          </v:line>
        </w:pict>
      </w:r>
    </w:p>
    <w:p w14:paraId="5BEB49BB" w14:textId="77777777" w:rsidR="005F1F42" w:rsidRPr="005F1F42" w:rsidRDefault="005F1F42" w:rsidP="007E02B8">
      <w:pPr>
        <w:tabs>
          <w:tab w:val="left" w:pos="6825"/>
        </w:tabs>
        <w:spacing w:after="120"/>
        <w:jc w:val="center"/>
        <w:rPr>
          <w:rFonts w:ascii="Arial" w:hAnsi="Arial"/>
          <w:b/>
          <w:bCs/>
          <w:i/>
          <w:iCs/>
          <w:sz w:val="20"/>
          <w:szCs w:val="20"/>
          <w:lang w:val="fr-FR"/>
        </w:rPr>
      </w:pPr>
    </w:p>
    <w:p w14:paraId="6C787135" w14:textId="51EC2E8E" w:rsidR="005F1F42" w:rsidRPr="005F1F42" w:rsidRDefault="005F1F42" w:rsidP="003D0CE7">
      <w:pPr>
        <w:tabs>
          <w:tab w:val="left" w:pos="6825"/>
        </w:tabs>
        <w:spacing w:after="120"/>
        <w:jc w:val="center"/>
        <w:rPr>
          <w:rFonts w:ascii="Arial" w:hAnsi="Arial"/>
          <w:b/>
          <w:bCs/>
          <w:i/>
          <w:iCs/>
          <w:sz w:val="20"/>
          <w:szCs w:val="20"/>
          <w:lang w:val="fr-FR"/>
        </w:rPr>
      </w:pPr>
      <w:r w:rsidRPr="005F1F42">
        <w:rPr>
          <w:rFonts w:ascii="Arial" w:hAnsi="Arial"/>
          <w:b/>
          <w:bCs/>
          <w:i/>
          <w:iCs/>
          <w:sz w:val="20"/>
          <w:szCs w:val="20"/>
          <w:lang w:val="fr-FR"/>
        </w:rPr>
        <w:t xml:space="preserve">Soutenu le </w:t>
      </w:r>
      <w:r>
        <w:rPr>
          <w:rFonts w:ascii="Arial" w:hAnsi="Arial"/>
          <w:b/>
          <w:bCs/>
          <w:i/>
          <w:iCs/>
          <w:sz w:val="20"/>
          <w:szCs w:val="20"/>
          <w:lang w:val="fr-FR"/>
        </w:rPr>
        <w:t>07/02/2021</w:t>
      </w:r>
      <w:r w:rsidRPr="005F1F42">
        <w:rPr>
          <w:rFonts w:ascii="Arial" w:hAnsi="Arial"/>
          <w:b/>
          <w:bCs/>
          <w:i/>
          <w:iCs/>
          <w:sz w:val="20"/>
          <w:szCs w:val="20"/>
          <w:lang w:val="fr-FR"/>
        </w:rPr>
        <w:t xml:space="preserve"> devant le jury composé de :</w:t>
      </w:r>
    </w:p>
    <w:p w14:paraId="639BFC22" w14:textId="77777777" w:rsidR="005F1F42" w:rsidRPr="005F1F42" w:rsidRDefault="005F1F42" w:rsidP="007E02B8">
      <w:pPr>
        <w:tabs>
          <w:tab w:val="left" w:pos="6825"/>
        </w:tabs>
        <w:spacing w:after="0"/>
        <w:jc w:val="center"/>
        <w:rPr>
          <w:rFonts w:ascii="Arial" w:hAnsi="Arial"/>
          <w:b/>
          <w:bCs/>
          <w:i/>
          <w:iCs/>
          <w:sz w:val="8"/>
          <w:szCs w:val="8"/>
          <w:lang w:val="fr-FR"/>
        </w:rPr>
      </w:pPr>
    </w:p>
    <w:tbl>
      <w:tblPr>
        <w:tblpPr w:leftFromText="141" w:rightFromText="141" w:vertAnchor="text" w:horzAnchor="margin" w:tblpXSpec="center" w:tblpY="48"/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6"/>
        <w:gridCol w:w="2630"/>
      </w:tblGrid>
      <w:tr w:rsidR="005F1F42" w:rsidRPr="00B14852" w14:paraId="7735E5BF" w14:textId="77777777" w:rsidTr="008D3A5F">
        <w:trPr>
          <w:trHeight w:val="278"/>
        </w:trPr>
        <w:tc>
          <w:tcPr>
            <w:tcW w:w="3602" w:type="pct"/>
          </w:tcPr>
          <w:p w14:paraId="7224842F" w14:textId="4C58C220" w:rsidR="005F1F42" w:rsidRPr="007E677D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 w:rsidRPr="007E677D">
              <w:rPr>
                <w:rFonts w:ascii="ArialMT" w:hAnsi="ArialMT"/>
                <w:sz w:val="24"/>
              </w:rPr>
              <w:t>M./</w:t>
            </w:r>
            <w:proofErr w:type="spellStart"/>
            <w:proofErr w:type="gramStart"/>
            <w:r w:rsidRPr="007E677D">
              <w:rPr>
                <w:rFonts w:ascii="ArialMT" w:hAnsi="ArialMT"/>
                <w:sz w:val="24"/>
              </w:rPr>
              <w:t>Mme</w:t>
            </w:r>
            <w:proofErr w:type="spellEnd"/>
            <w:r w:rsidRPr="007E677D">
              <w:rPr>
                <w:rFonts w:ascii="ArialMT" w:hAnsi="ArialMT"/>
                <w:sz w:val="24"/>
              </w:rPr>
              <w:t> :</w:t>
            </w:r>
            <w:proofErr w:type="gramEnd"/>
            <w:r w:rsidRPr="007E677D">
              <w:rPr>
                <w:rFonts w:ascii="ArialMT" w:hAnsi="ArialMT"/>
                <w:sz w:val="24"/>
              </w:rPr>
              <w:t xml:space="preserve"> </w:t>
            </w:r>
            <w:r>
              <w:rPr>
                <w:rFonts w:ascii="ArialMT" w:hAnsi="ArialMT"/>
                <w:sz w:val="24"/>
              </w:rPr>
              <w:t>Mourad KMIMECH</w:t>
            </w:r>
          </w:p>
        </w:tc>
        <w:tc>
          <w:tcPr>
            <w:tcW w:w="1398" w:type="pct"/>
          </w:tcPr>
          <w:p w14:paraId="7DEFE520" w14:textId="77777777" w:rsidR="005F1F42" w:rsidRPr="00B14852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proofErr w:type="spellStart"/>
            <w:r w:rsidRPr="00B14852">
              <w:rPr>
                <w:rFonts w:ascii="ArialMT" w:hAnsi="ArialMT"/>
                <w:sz w:val="24"/>
              </w:rPr>
              <w:t>Président</w:t>
            </w:r>
            <w:proofErr w:type="spellEnd"/>
            <w:r w:rsidRPr="00B14852">
              <w:rPr>
                <w:rFonts w:ascii="ArialMT" w:hAnsi="ArialMT"/>
                <w:sz w:val="24"/>
              </w:rPr>
              <w:t xml:space="preserve"> </w:t>
            </w:r>
          </w:p>
        </w:tc>
      </w:tr>
      <w:tr w:rsidR="005F1F42" w:rsidRPr="00B14852" w14:paraId="20F5970D" w14:textId="77777777" w:rsidTr="008D3A5F">
        <w:trPr>
          <w:trHeight w:val="279"/>
        </w:trPr>
        <w:tc>
          <w:tcPr>
            <w:tcW w:w="3602" w:type="pct"/>
          </w:tcPr>
          <w:p w14:paraId="69BBCA98" w14:textId="4869B96F" w:rsidR="005F1F42" w:rsidRPr="007E677D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 w:rsidRPr="007E677D">
              <w:rPr>
                <w:rFonts w:ascii="ArialMT" w:hAnsi="ArialMT"/>
                <w:sz w:val="24"/>
              </w:rPr>
              <w:t>M./</w:t>
            </w:r>
            <w:proofErr w:type="spellStart"/>
            <w:proofErr w:type="gramStart"/>
            <w:r w:rsidRPr="007E677D">
              <w:rPr>
                <w:rFonts w:ascii="ArialMT" w:hAnsi="ArialMT"/>
                <w:sz w:val="24"/>
              </w:rPr>
              <w:t>Mme</w:t>
            </w:r>
            <w:proofErr w:type="spellEnd"/>
            <w:r w:rsidRPr="007E677D">
              <w:rPr>
                <w:rFonts w:ascii="ArialMT" w:hAnsi="ArialMT"/>
                <w:sz w:val="24"/>
              </w:rPr>
              <w:t> :</w:t>
            </w:r>
            <w:proofErr w:type="gramEnd"/>
            <w:r w:rsidRPr="007E677D">
              <w:rPr>
                <w:rFonts w:ascii="ArialMT" w:hAnsi="ArialMT"/>
                <w:sz w:val="24"/>
              </w:rPr>
              <w:t xml:space="preserve"> </w:t>
            </w:r>
            <w:proofErr w:type="spellStart"/>
            <w:r>
              <w:rPr>
                <w:rFonts w:ascii="ArialMT" w:hAnsi="ArialMT"/>
                <w:sz w:val="24"/>
              </w:rPr>
              <w:t>Maissa</w:t>
            </w:r>
            <w:proofErr w:type="spellEnd"/>
            <w:r>
              <w:rPr>
                <w:rFonts w:ascii="ArialMT" w:hAnsi="ArialMT"/>
                <w:sz w:val="24"/>
              </w:rPr>
              <w:t xml:space="preserve"> HAMOUDA</w:t>
            </w:r>
          </w:p>
        </w:tc>
        <w:tc>
          <w:tcPr>
            <w:tcW w:w="1398" w:type="pct"/>
          </w:tcPr>
          <w:p w14:paraId="64580CF2" w14:textId="77777777" w:rsidR="005F1F42" w:rsidRPr="00B14852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>
              <w:rPr>
                <w:rFonts w:ascii="ArialMT" w:hAnsi="ArialMT"/>
                <w:sz w:val="24"/>
              </w:rPr>
              <w:t>Rapporteur</w:t>
            </w:r>
          </w:p>
        </w:tc>
      </w:tr>
      <w:tr w:rsidR="005F1F42" w:rsidRPr="00B14852" w14:paraId="31B8E3A7" w14:textId="77777777" w:rsidTr="008D3A5F">
        <w:trPr>
          <w:trHeight w:val="275"/>
        </w:trPr>
        <w:tc>
          <w:tcPr>
            <w:tcW w:w="3602" w:type="pct"/>
          </w:tcPr>
          <w:p w14:paraId="08B0A039" w14:textId="66694B4C" w:rsidR="005F1F42" w:rsidRPr="007E677D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 w:rsidRPr="007E677D">
              <w:rPr>
                <w:rFonts w:ascii="ArialMT" w:hAnsi="ArialMT"/>
                <w:sz w:val="24"/>
              </w:rPr>
              <w:t>M./</w:t>
            </w:r>
            <w:proofErr w:type="spellStart"/>
            <w:proofErr w:type="gramStart"/>
            <w:r w:rsidRPr="007E677D">
              <w:rPr>
                <w:rFonts w:ascii="ArialMT" w:hAnsi="ArialMT"/>
                <w:sz w:val="24"/>
              </w:rPr>
              <w:t>Mme</w:t>
            </w:r>
            <w:proofErr w:type="spellEnd"/>
            <w:r w:rsidRPr="007E677D">
              <w:rPr>
                <w:rFonts w:ascii="ArialMT" w:hAnsi="ArialMT"/>
                <w:sz w:val="24"/>
              </w:rPr>
              <w:t> :</w:t>
            </w:r>
            <w:proofErr w:type="gramEnd"/>
            <w:r w:rsidRPr="007E677D">
              <w:rPr>
                <w:rFonts w:ascii="ArialMT" w:hAnsi="ArialMT"/>
                <w:sz w:val="24"/>
              </w:rPr>
              <w:t xml:space="preserve"> </w:t>
            </w:r>
            <w:r>
              <w:rPr>
                <w:rFonts w:ascii="ArialMT" w:hAnsi="ArialMT"/>
                <w:sz w:val="24"/>
              </w:rPr>
              <w:t>Fakher BEN FTIMA</w:t>
            </w:r>
          </w:p>
        </w:tc>
        <w:tc>
          <w:tcPr>
            <w:tcW w:w="1398" w:type="pct"/>
          </w:tcPr>
          <w:p w14:paraId="7AFF5DA8" w14:textId="77777777" w:rsidR="005F1F42" w:rsidRPr="00B14852" w:rsidRDefault="005F1F42" w:rsidP="008D3A5F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proofErr w:type="spellStart"/>
            <w:r w:rsidRPr="00B14852">
              <w:rPr>
                <w:rFonts w:ascii="ArialMT" w:hAnsi="ArialMT"/>
                <w:sz w:val="24"/>
              </w:rPr>
              <w:t>Encadrant</w:t>
            </w:r>
            <w:proofErr w:type="spellEnd"/>
            <w:r>
              <w:rPr>
                <w:rFonts w:ascii="ArialMT" w:hAnsi="ArialMT"/>
                <w:sz w:val="24"/>
              </w:rPr>
              <w:t xml:space="preserve"> </w:t>
            </w:r>
            <w:proofErr w:type="spellStart"/>
            <w:r>
              <w:rPr>
                <w:rFonts w:ascii="ArialMT" w:hAnsi="ArialMT"/>
                <w:sz w:val="24"/>
              </w:rPr>
              <w:t>Pédagogique</w:t>
            </w:r>
            <w:proofErr w:type="spellEnd"/>
          </w:p>
        </w:tc>
      </w:tr>
      <w:tr w:rsidR="005F1F42" w:rsidRPr="00B14852" w14:paraId="4EF5A260" w14:textId="77777777" w:rsidTr="008D3A5F">
        <w:trPr>
          <w:trHeight w:val="283"/>
        </w:trPr>
        <w:tc>
          <w:tcPr>
            <w:tcW w:w="3602" w:type="pct"/>
          </w:tcPr>
          <w:p w14:paraId="1D024D9E" w14:textId="4D37D4A1" w:rsidR="005F1F42" w:rsidRPr="007E677D" w:rsidRDefault="005F1F42" w:rsidP="00B62E90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 w:rsidRPr="007E677D">
              <w:rPr>
                <w:rFonts w:ascii="ArialMT" w:hAnsi="ArialMT"/>
                <w:sz w:val="24"/>
              </w:rPr>
              <w:t>M./</w:t>
            </w:r>
            <w:proofErr w:type="spellStart"/>
            <w:proofErr w:type="gramStart"/>
            <w:r w:rsidRPr="007E677D">
              <w:rPr>
                <w:rFonts w:ascii="ArialMT" w:hAnsi="ArialMT"/>
                <w:sz w:val="24"/>
              </w:rPr>
              <w:t>Mme</w:t>
            </w:r>
            <w:proofErr w:type="spellEnd"/>
            <w:r w:rsidRPr="007E677D">
              <w:rPr>
                <w:rFonts w:ascii="ArialMT" w:hAnsi="ArialMT"/>
                <w:sz w:val="24"/>
              </w:rPr>
              <w:t> :</w:t>
            </w:r>
            <w:proofErr w:type="spellStart"/>
            <w:r>
              <w:rPr>
                <w:rFonts w:ascii="ArialMT" w:hAnsi="ArialMT"/>
                <w:sz w:val="24"/>
              </w:rPr>
              <w:t>Kais</w:t>
            </w:r>
            <w:proofErr w:type="spellEnd"/>
            <w:proofErr w:type="gramEnd"/>
            <w:r>
              <w:rPr>
                <w:rFonts w:ascii="ArialMT" w:hAnsi="ArialMT"/>
                <w:sz w:val="24"/>
              </w:rPr>
              <w:t xml:space="preserve"> JRAD</w:t>
            </w:r>
          </w:p>
        </w:tc>
        <w:tc>
          <w:tcPr>
            <w:tcW w:w="1398" w:type="pct"/>
          </w:tcPr>
          <w:p w14:paraId="7C6878F7" w14:textId="4110C44D" w:rsidR="005F1F42" w:rsidRPr="00B14852" w:rsidRDefault="005F1F42" w:rsidP="008D3A5F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proofErr w:type="spellStart"/>
            <w:r w:rsidRPr="00B14852">
              <w:rPr>
                <w:rFonts w:ascii="ArialMT" w:hAnsi="ArialMT"/>
                <w:sz w:val="24"/>
              </w:rPr>
              <w:t>Encadrant</w:t>
            </w:r>
            <w:proofErr w:type="spellEnd"/>
            <w:r>
              <w:rPr>
                <w:rFonts w:ascii="ArialMT" w:hAnsi="ArialMT"/>
                <w:sz w:val="24"/>
              </w:rPr>
              <w:t xml:space="preserve"> </w:t>
            </w:r>
            <w:proofErr w:type="spellStart"/>
            <w:r>
              <w:rPr>
                <w:rFonts w:ascii="ArialMT" w:hAnsi="ArialMT"/>
                <w:sz w:val="24"/>
              </w:rPr>
              <w:t>Professionnel</w:t>
            </w:r>
            <w:proofErr w:type="spellEnd"/>
          </w:p>
        </w:tc>
      </w:tr>
      <w:tr w:rsidR="005F1F42" w:rsidRPr="00B14852" w14:paraId="06B25A9A" w14:textId="77777777" w:rsidTr="008D3A5F">
        <w:trPr>
          <w:trHeight w:val="324"/>
        </w:trPr>
        <w:tc>
          <w:tcPr>
            <w:tcW w:w="3602" w:type="pct"/>
          </w:tcPr>
          <w:p w14:paraId="40632673" w14:textId="77777777" w:rsidR="005F1F42" w:rsidRPr="00B14852" w:rsidRDefault="005F1F42" w:rsidP="00024D8C">
            <w:pPr>
              <w:pStyle w:val="TOC1"/>
              <w:spacing w:after="40"/>
              <w:rPr>
                <w:rFonts w:ascii="ArialMT" w:hAnsi="ArialMT"/>
                <w:b/>
                <w:bCs/>
                <w:sz w:val="24"/>
              </w:rPr>
            </w:pPr>
          </w:p>
        </w:tc>
        <w:tc>
          <w:tcPr>
            <w:tcW w:w="1398" w:type="pct"/>
          </w:tcPr>
          <w:p w14:paraId="36C6E0FF" w14:textId="77777777" w:rsidR="005F1F42" w:rsidRPr="00B14852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</w:p>
        </w:tc>
      </w:tr>
    </w:tbl>
    <w:p w14:paraId="034A6FC2" w14:textId="77777777" w:rsidR="005F1F42" w:rsidRPr="009F7960" w:rsidRDefault="005F1F42" w:rsidP="007E02B8">
      <w:pPr>
        <w:tabs>
          <w:tab w:val="left" w:pos="6825"/>
        </w:tabs>
        <w:spacing w:after="0"/>
        <w:jc w:val="center"/>
        <w:rPr>
          <w:rFonts w:ascii="Arial" w:hAnsi="Arial"/>
          <w:b/>
          <w:bCs/>
          <w:i/>
          <w:iCs/>
          <w:sz w:val="20"/>
          <w:szCs w:val="20"/>
        </w:rPr>
      </w:pPr>
    </w:p>
    <w:p w14:paraId="090B42C8" w14:textId="77777777" w:rsidR="005F1F42" w:rsidRDefault="005F1F42" w:rsidP="00E44507">
      <w:pPr>
        <w:spacing w:after="120"/>
        <w:ind w:right="840"/>
        <w:jc w:val="center"/>
        <w:rPr>
          <w:i/>
          <w:iCs/>
        </w:rPr>
      </w:pPr>
    </w:p>
    <w:p w14:paraId="100DA78F" w14:textId="77777777" w:rsidR="005F1F42" w:rsidRDefault="005F1F42" w:rsidP="00E44507">
      <w:pPr>
        <w:spacing w:after="120"/>
        <w:ind w:right="840"/>
        <w:jc w:val="center"/>
        <w:rPr>
          <w:i/>
          <w:iCs/>
        </w:rPr>
      </w:pPr>
    </w:p>
    <w:p w14:paraId="76E1D590" w14:textId="77777777" w:rsidR="005F1F42" w:rsidRPr="0085290F" w:rsidRDefault="005F1F42" w:rsidP="00E44507">
      <w:pPr>
        <w:spacing w:after="120"/>
        <w:ind w:right="840"/>
        <w:jc w:val="center"/>
        <w:rPr>
          <w:b/>
          <w:bCs/>
          <w:sz w:val="56"/>
          <w:szCs w:val="56"/>
        </w:rPr>
      </w:pPr>
      <w:r w:rsidRPr="0085290F">
        <w:rPr>
          <w:b/>
          <w:bCs/>
          <w:sz w:val="56"/>
          <w:szCs w:val="56"/>
        </w:rPr>
        <w:t>Résumé</w:t>
      </w:r>
    </w:p>
    <w:p w14:paraId="17B2D076" w14:textId="7BB793D3" w:rsidR="005F1F42" w:rsidRDefault="005F1F42" w:rsidP="005F1F42">
      <w:pPr>
        <w:spacing w:after="120"/>
        <w:ind w:left="11" w:right="840" w:hanging="11"/>
        <w:jc w:val="center"/>
      </w:pPr>
      <w:r>
        <w:rPr>
          <w:i/>
          <w:iCs/>
          <w:noProof/>
        </w:rPr>
        <w:pict w14:anchorId="330CB56F">
          <v:line id="Line 68" o:spid="_x0000_s1026" style="position:absolute;left:0;text-align:left;z-index:251661312;visibility:visible" from="-.8pt,10.2pt" to="452.7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" strokeweight="3pt">
            <v:stroke linestyle="thinThin"/>
          </v:line>
        </w:pict>
      </w:r>
    </w:p>
    <w:p w14:paraId="73521F5A" w14:textId="15B7EA5D" w:rsidR="005F1F42" w:rsidRPr="005F1F42" w:rsidRDefault="005F1F42" w:rsidP="005F1F42">
      <w:pPr>
        <w:spacing w:after="60"/>
        <w:ind w:firstLine="284"/>
        <w:rPr>
          <w:rFonts w:asciiTheme="minorBidi" w:hAnsiTheme="minorBidi" w:cstheme="minorBidi"/>
          <w:sz w:val="24"/>
          <w:szCs w:val="24"/>
          <w:lang w:val="fr-FR"/>
        </w:rPr>
      </w:pPr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Le Projet consiste </w:t>
      </w:r>
      <w:proofErr w:type="spellStart"/>
      <w:proofErr w:type="gramStart"/>
      <w:r w:rsidRPr="005F1F42">
        <w:rPr>
          <w:rFonts w:asciiTheme="minorBidi" w:hAnsiTheme="minorBidi" w:cstheme="minorBidi"/>
          <w:sz w:val="24"/>
          <w:szCs w:val="24"/>
          <w:lang w:val="fr-FR"/>
        </w:rPr>
        <w:t>a</w:t>
      </w:r>
      <w:proofErr w:type="spellEnd"/>
      <w:proofErr w:type="gramEnd"/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 concevoir et développer </w:t>
      </w:r>
      <w:proofErr w:type="spellStart"/>
      <w:r w:rsidRPr="005F1F42">
        <w:rPr>
          <w:rFonts w:asciiTheme="minorBidi" w:hAnsiTheme="minorBidi" w:cstheme="minorBidi"/>
          <w:sz w:val="24"/>
          <w:szCs w:val="24"/>
          <w:lang w:val="fr-FR"/>
        </w:rPr>
        <w:t>unn</w:t>
      </w:r>
      <w:proofErr w:type="spellEnd"/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 application web dynamique pour le suivit et gestion des activités sportifs pour le compte de la société </w:t>
      </w:r>
      <w:proofErr w:type="spellStart"/>
      <w:r w:rsidRPr="005F1F42">
        <w:rPr>
          <w:rFonts w:asciiTheme="minorBidi" w:hAnsiTheme="minorBidi" w:cstheme="minorBidi"/>
          <w:sz w:val="24"/>
          <w:szCs w:val="24"/>
          <w:lang w:val="fr-FR"/>
        </w:rPr>
        <w:t>Mega</w:t>
      </w:r>
      <w:proofErr w:type="spellEnd"/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-DEV dans le cadre de l’obtention du Diplôme National de License Appliquée en Sciences Informatiques a l’institut Supérieure d’informatique et </w:t>
      </w:r>
      <w:r w:rsidR="00825949" w:rsidRPr="005F1F42">
        <w:rPr>
          <w:rFonts w:asciiTheme="minorBidi" w:hAnsiTheme="minorBidi" w:cstheme="minorBidi"/>
          <w:sz w:val="24"/>
          <w:szCs w:val="24"/>
          <w:lang w:val="fr-FR"/>
        </w:rPr>
        <w:t>Mathématique</w:t>
      </w:r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 de Monastir (ISIMM).</w:t>
      </w:r>
    </w:p>
    <w:p w14:paraId="41F40FA4" w14:textId="4857DD4B" w:rsidR="005F1F42" w:rsidRPr="005F1F42" w:rsidRDefault="005F1F42" w:rsidP="005F1F42">
      <w:pPr>
        <w:pStyle w:val="Caption"/>
        <w:rPr>
          <w:rFonts w:asciiTheme="minorBidi" w:hAnsiTheme="minorBidi" w:cstheme="minorBidi"/>
          <w:b/>
          <w:bCs/>
          <w:color w:val="202124"/>
          <w:sz w:val="24"/>
          <w:szCs w:val="24"/>
          <w:lang w:val="fr-FR"/>
        </w:rPr>
      </w:pPr>
      <w:r w:rsidRPr="005F1F42">
        <w:rPr>
          <w:rFonts w:asciiTheme="minorBidi" w:hAnsiTheme="minorBidi" w:cstheme="minorBidi"/>
          <w:sz w:val="24"/>
          <w:szCs w:val="24"/>
          <w:lang w:val="fr-FR"/>
        </w:rPr>
        <w:tab/>
      </w:r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 xml:space="preserve">L’application permet </w:t>
      </w:r>
      <w:proofErr w:type="spellStart"/>
      <w:proofErr w:type="gramStart"/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>a</w:t>
      </w:r>
      <w:proofErr w:type="spellEnd"/>
      <w:proofErr w:type="gramEnd"/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 xml:space="preserve"> s</w:t>
      </w:r>
      <w:r w:rsidR="00117AA8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>e</w:t>
      </w:r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>s utilisateurs de recevoir un programme de remise en forme qui répond à ses objectifs,</w:t>
      </w:r>
      <w:r w:rsidRPr="005F1F42">
        <w:rPr>
          <w:rStyle w:val="PageNumber"/>
          <w:rFonts w:asciiTheme="minorBidi" w:hAnsiTheme="minorBidi" w:cstheme="minorBidi"/>
          <w:i w:val="0"/>
          <w:iCs w:val="0"/>
          <w:color w:val="202124"/>
          <w:sz w:val="24"/>
          <w:szCs w:val="24"/>
          <w:lang w:val="fr-FR"/>
        </w:rPr>
        <w:t xml:space="preserve"> </w:t>
      </w:r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>ainsi que de fournir des</w:t>
      </w:r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 in</w:t>
      </w:r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>structions quotidiennes concernant l'entraînement, elle connectera également les utilisateurs entre eux.</w:t>
      </w:r>
    </w:p>
    <w:p w14:paraId="4B08D913" w14:textId="77777777" w:rsidR="005F1F42" w:rsidRPr="005F1F42" w:rsidRDefault="005F1F42" w:rsidP="00E44507">
      <w:pPr>
        <w:spacing w:after="60"/>
        <w:ind w:firstLine="284"/>
        <w:rPr>
          <w:lang w:val="fr-FR"/>
        </w:rPr>
      </w:pPr>
      <w:r>
        <w:rPr>
          <w:i/>
          <w:iCs/>
          <w:noProof/>
        </w:rPr>
        <w:pict w14:anchorId="099934B3">
          <v:line id="Line 70" o:spid="_x0000_s1027" style="position:absolute;left:0;text-align:left;z-index:251662336;visibility:visible" from="-1.8pt,5.35pt" to="451.75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" strokeweight="3pt">
            <v:stroke linestyle="thinThin"/>
          </v:line>
        </w:pict>
      </w:r>
    </w:p>
    <w:p w14:paraId="2D7C8738" w14:textId="77777777" w:rsidR="005F1F42" w:rsidRPr="005F1F42" w:rsidRDefault="005F1F42" w:rsidP="00691094">
      <w:pPr>
        <w:ind w:right="556"/>
        <w:rPr>
          <w:b/>
          <w:bCs/>
          <w:lang w:val="fr-FR"/>
        </w:rPr>
      </w:pPr>
    </w:p>
    <w:p w14:paraId="318AC909" w14:textId="77777777" w:rsidR="005F1F42" w:rsidRPr="0072103B" w:rsidRDefault="005F1F42" w:rsidP="005F1F42">
      <w:pPr>
        <w:ind w:right="556"/>
        <w:rPr>
          <w:b/>
          <w:bCs/>
        </w:rPr>
      </w:pPr>
      <w:r w:rsidRPr="006E768B">
        <w:rPr>
          <w:b/>
          <w:bCs/>
          <w:u w:val="single"/>
        </w:rPr>
        <w:t xml:space="preserve">Mots </w:t>
      </w:r>
      <w:proofErr w:type="spellStart"/>
      <w:proofErr w:type="gramStart"/>
      <w:r w:rsidRPr="006E768B">
        <w:rPr>
          <w:b/>
          <w:bCs/>
          <w:u w:val="single"/>
        </w:rPr>
        <w:t>clés</w:t>
      </w:r>
      <w:proofErr w:type="spellEnd"/>
      <w:r w:rsidRPr="006E768B">
        <w:rPr>
          <w:b/>
          <w:bCs/>
        </w:rPr>
        <w:t xml:space="preserve"> :</w:t>
      </w:r>
      <w:proofErr w:type="gramEnd"/>
      <w:r w:rsidRPr="006E768B">
        <w:rPr>
          <w:b/>
          <w:bCs/>
        </w:rPr>
        <w:t xml:space="preserve"> </w:t>
      </w:r>
      <w:bookmarkStart w:id="2" w:name="_Hlk75555317"/>
      <w:r w:rsidRPr="0072103B">
        <w:rPr>
          <w:rFonts w:asciiTheme="minorBidi" w:hAnsiTheme="minorBidi" w:cstheme="minorBidi"/>
        </w:rPr>
        <w:t>ReactJS, NodeJS, Express.JS, MongoDB, Socket.io</w:t>
      </w:r>
      <w:bookmarkEnd w:id="2"/>
    </w:p>
    <w:p w14:paraId="1D5C369A" w14:textId="344F2B5F" w:rsidR="005F1F42" w:rsidRPr="006E768B" w:rsidRDefault="005F1F42" w:rsidP="006B4826">
      <w:pPr>
        <w:ind w:right="556"/>
        <w:rPr>
          <w:i/>
          <w:iCs/>
        </w:rPr>
      </w:pPr>
    </w:p>
    <w:p w14:paraId="69E0DC02" w14:textId="77777777" w:rsidR="005F1F42" w:rsidRDefault="005F1F42" w:rsidP="005F1F42">
      <w:pPr>
        <w:rPr>
          <w:b/>
          <w:bCs/>
        </w:rPr>
      </w:pPr>
    </w:p>
    <w:p w14:paraId="2B6EEBE0" w14:textId="77777777" w:rsidR="005F1F42" w:rsidRDefault="005F1F42" w:rsidP="005F1F42">
      <w:pPr>
        <w:rPr>
          <w:b/>
          <w:bCs/>
        </w:rPr>
      </w:pPr>
    </w:p>
    <w:p w14:paraId="2D5320BA" w14:textId="77777777" w:rsidR="005F1F42" w:rsidRDefault="005F1F42" w:rsidP="005F1F42">
      <w:pPr>
        <w:rPr>
          <w:b/>
          <w:bCs/>
        </w:rPr>
      </w:pPr>
    </w:p>
    <w:p w14:paraId="55F6AF4E" w14:textId="595BAEF0" w:rsidR="005F1F42" w:rsidRPr="005F1F42" w:rsidRDefault="005F1F42" w:rsidP="005F1F42">
      <w:pPr>
        <w:ind w:left="2880" w:firstLine="720"/>
        <w:rPr>
          <w:i/>
          <w:iCs/>
        </w:rPr>
      </w:pPr>
      <w:r w:rsidRPr="0085290F">
        <w:rPr>
          <w:b/>
          <w:bCs/>
          <w:sz w:val="56"/>
          <w:szCs w:val="56"/>
        </w:rPr>
        <w:t>Abstract</w:t>
      </w:r>
    </w:p>
    <w:p w14:paraId="73B0336D" w14:textId="77777777" w:rsidR="005F1F42" w:rsidRPr="00902E2C" w:rsidRDefault="005F1F42" w:rsidP="006B4826">
      <w:pPr>
        <w:spacing w:after="120"/>
        <w:ind w:left="11" w:right="840" w:hanging="11"/>
        <w:jc w:val="center"/>
      </w:pPr>
      <w:r>
        <w:rPr>
          <w:i/>
          <w:iCs/>
          <w:noProof/>
          <w:sz w:val="24"/>
          <w:szCs w:val="24"/>
        </w:rPr>
        <w:pict w14:anchorId="5587748B">
          <v:line id="Line 71" o:spid="_x0000_s1028" style="position:absolute;left:0;text-align:left;z-index:251663360;visibility:visible" from="-.8pt,10.2pt" to="452.7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" strokeweight="3pt">
            <v:stroke linestyle="thinThin"/>
          </v:line>
        </w:pict>
      </w:r>
    </w:p>
    <w:p w14:paraId="204E4C4A" w14:textId="3B36FC1A" w:rsidR="005F1F42" w:rsidRPr="00317572" w:rsidRDefault="005F1F42" w:rsidP="005F1F42">
      <w:pPr>
        <w:spacing w:after="120"/>
        <w:ind w:left="11" w:right="840" w:hanging="11"/>
        <w:jc w:val="center"/>
        <w:rPr>
          <w:rFonts w:asciiTheme="minorBidi" w:hAnsiTheme="minorBidi" w:cstheme="minorBidi"/>
        </w:rPr>
      </w:pPr>
      <w:bookmarkStart w:id="3" w:name="_Hlk75555296"/>
      <w:r w:rsidRPr="00317572">
        <w:rPr>
          <w:rFonts w:asciiTheme="minorBidi" w:hAnsiTheme="minorBidi" w:cstheme="minorBidi"/>
        </w:rPr>
        <w:t xml:space="preserve">The project consists in designing and developing a dynamic web application for the </w:t>
      </w:r>
      <w:r w:rsidR="00117AA8" w:rsidRPr="00317572">
        <w:rPr>
          <w:rFonts w:asciiTheme="minorBidi" w:hAnsiTheme="minorBidi" w:cstheme="minorBidi"/>
        </w:rPr>
        <w:t>management</w:t>
      </w:r>
      <w:r w:rsidRPr="00317572">
        <w:rPr>
          <w:rFonts w:asciiTheme="minorBidi" w:hAnsiTheme="minorBidi" w:cstheme="minorBidi"/>
        </w:rPr>
        <w:t xml:space="preserve"> of fitness </w:t>
      </w:r>
      <w:r w:rsidR="00117AA8" w:rsidRPr="00317572">
        <w:rPr>
          <w:rFonts w:asciiTheme="minorBidi" w:hAnsiTheme="minorBidi" w:cstheme="minorBidi"/>
        </w:rPr>
        <w:t>activities</w:t>
      </w:r>
      <w:r w:rsidRPr="00317572">
        <w:rPr>
          <w:rFonts w:asciiTheme="minorBidi" w:hAnsiTheme="minorBidi" w:cstheme="minorBidi"/>
        </w:rPr>
        <w:t xml:space="preserve"> for Meg-DEV company as part of obtaining the national diploma of Applied License in Computer Science at the Higher </w:t>
      </w:r>
      <w:r w:rsidR="00117AA8" w:rsidRPr="00317572">
        <w:rPr>
          <w:rFonts w:asciiTheme="minorBidi" w:hAnsiTheme="minorBidi" w:cstheme="minorBidi"/>
        </w:rPr>
        <w:t>Institute</w:t>
      </w:r>
      <w:r w:rsidRPr="00317572">
        <w:rPr>
          <w:rFonts w:asciiTheme="minorBidi" w:hAnsiTheme="minorBidi" w:cstheme="minorBidi"/>
        </w:rPr>
        <w:t xml:space="preserve"> of Computer Science and Mathematics of Monastir.</w:t>
      </w:r>
    </w:p>
    <w:p w14:paraId="76D16BFA" w14:textId="77777777" w:rsidR="005F1F42" w:rsidRDefault="005F1F42" w:rsidP="005F1F42">
      <w:pPr>
        <w:spacing w:after="120"/>
        <w:ind w:left="11" w:right="840" w:hanging="11"/>
        <w:jc w:val="center"/>
        <w:rPr>
          <w:rFonts w:asciiTheme="minorBidi" w:hAnsiTheme="minorBidi" w:cstheme="minorBidi"/>
        </w:rPr>
      </w:pPr>
      <w:r w:rsidRPr="00317572">
        <w:rPr>
          <w:rFonts w:asciiTheme="minorBidi" w:hAnsiTheme="minorBidi" w:cstheme="minorBidi"/>
        </w:rPr>
        <w:t>This application allows its user to receive a fitness program that meets their goals, as well as provide daily instructions concerning the workout, it will also connect users with each other.</w:t>
      </w:r>
    </w:p>
    <w:bookmarkEnd w:id="3"/>
    <w:p w14:paraId="65CF36E2" w14:textId="77777777" w:rsidR="005F1F42" w:rsidRPr="00902E2C" w:rsidRDefault="005F1F42" w:rsidP="006B4826">
      <w:pPr>
        <w:spacing w:after="120"/>
        <w:ind w:left="11" w:right="840" w:hanging="11"/>
        <w:jc w:val="center"/>
      </w:pPr>
    </w:p>
    <w:p w14:paraId="59796D2B" w14:textId="77777777" w:rsidR="005F1F42" w:rsidRPr="00902E2C" w:rsidRDefault="005F1F42" w:rsidP="00E33F9C">
      <w:pPr>
        <w:spacing w:after="60"/>
        <w:ind w:firstLine="284"/>
      </w:pPr>
      <w:r>
        <w:rPr>
          <w:i/>
          <w:iCs/>
          <w:noProof/>
        </w:rPr>
        <w:pict w14:anchorId="488ED735">
          <v:line id="Line 72" o:spid="_x0000_s1029" style="position:absolute;left:0;text-align:left;z-index:251664384;visibility:visible" from="-1.8pt,5.35pt" to="451.75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" strokeweight="3pt">
            <v:stroke linestyle="thinThin"/>
          </v:line>
        </w:pict>
      </w:r>
    </w:p>
    <w:p w14:paraId="7CF1EA2E" w14:textId="77777777" w:rsidR="005F1F42" w:rsidRDefault="005F1F42" w:rsidP="005F1F42">
      <w:pPr>
        <w:spacing w:after="120"/>
        <w:ind w:left="11" w:right="840" w:hanging="11"/>
        <w:rPr>
          <w:rFonts w:asciiTheme="minorBidi" w:hAnsiTheme="minorBidi" w:cstheme="minorBidi"/>
        </w:rPr>
      </w:pPr>
      <w:bookmarkStart w:id="4" w:name="_Hlk75555309"/>
    </w:p>
    <w:p w14:paraId="3214DCFC" w14:textId="4C2D325D" w:rsidR="005F1F42" w:rsidRPr="00317572" w:rsidRDefault="005F1F42" w:rsidP="005F1F42">
      <w:pPr>
        <w:spacing w:after="120"/>
        <w:ind w:left="11" w:right="840" w:hanging="11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Key words: ReactJS, NodeJS, Express.JS, MongoDB, Socket.io</w:t>
      </w:r>
    </w:p>
    <w:bookmarkEnd w:id="4"/>
    <w:p w14:paraId="268FE5DA" w14:textId="77777777" w:rsidR="004678AB" w:rsidRDefault="004678AB">
      <w:pPr>
        <w:pStyle w:val="Title"/>
        <w:rPr>
          <w:lang w:bidi="ar-TN"/>
        </w:rPr>
      </w:pPr>
    </w:p>
    <w:p w14:paraId="7971A339" w14:textId="77777777" w:rsidR="004678AB" w:rsidRDefault="004678AB">
      <w:pPr>
        <w:pageBreakBefore/>
        <w:suppressAutoHyphens w:val="0"/>
        <w:rPr>
          <w:lang w:bidi="ar-TN"/>
        </w:rPr>
      </w:pPr>
    </w:p>
    <w:p w14:paraId="178FC968" w14:textId="77777777" w:rsidR="004678AB" w:rsidRDefault="004678AB">
      <w:pPr>
        <w:suppressAutoHyphens w:val="0"/>
        <w:rPr>
          <w:lang w:bidi="ar-TN"/>
        </w:rPr>
      </w:pPr>
    </w:p>
    <w:p w14:paraId="022E4C76" w14:textId="77777777" w:rsidR="004678AB" w:rsidRDefault="00310D3E">
      <w:pPr>
        <w:suppressAutoHyphens w:val="0"/>
        <w:rPr>
          <w:rFonts w:ascii="Bahnschrift" w:hAnsi="Bahnschrift"/>
          <w:sz w:val="48"/>
          <w:szCs w:val="48"/>
          <w:lang w:bidi="ar-TN"/>
        </w:rPr>
      </w:pPr>
      <w:r>
        <w:rPr>
          <w:rFonts w:ascii="Bahnschrift" w:hAnsi="Bahnschrift"/>
          <w:sz w:val="48"/>
          <w:szCs w:val="48"/>
          <w:lang w:bidi="ar-TN"/>
        </w:rPr>
        <w:t>Dedication</w:t>
      </w:r>
    </w:p>
    <w:p w14:paraId="45380EC1" w14:textId="77777777" w:rsidR="004678AB" w:rsidRDefault="004678AB">
      <w:pPr>
        <w:suppressAutoHyphens w:val="0"/>
        <w:rPr>
          <w:rFonts w:ascii="Bahnschrift" w:hAnsi="Bahnschrift"/>
          <w:sz w:val="48"/>
          <w:szCs w:val="48"/>
          <w:lang w:bidi="ar-TN"/>
        </w:rPr>
      </w:pPr>
    </w:p>
    <w:p w14:paraId="129ACB53" w14:textId="77777777" w:rsidR="004678AB" w:rsidRDefault="004678AB">
      <w:pPr>
        <w:suppressAutoHyphens w:val="0"/>
        <w:rPr>
          <w:rFonts w:ascii="Candara" w:hAnsi="Candara"/>
          <w:sz w:val="48"/>
          <w:szCs w:val="48"/>
          <w:lang w:bidi="ar-TN"/>
        </w:rPr>
      </w:pPr>
    </w:p>
    <w:p w14:paraId="5776E506" w14:textId="77777777" w:rsidR="004678AB" w:rsidRDefault="00310D3E">
      <w:pPr>
        <w:suppressAutoHyphens w:val="0"/>
        <w:ind w:left="2880" w:firstLine="720"/>
      </w:pPr>
      <w:r>
        <w:rPr>
          <w:rFonts w:ascii="Candara" w:hAnsi="Candara"/>
        </w:rPr>
        <w:t xml:space="preserve">Thanks to Almighty </w:t>
      </w:r>
      <w:r>
        <w:rPr>
          <w:rFonts w:ascii="Candara" w:hAnsi="Candara"/>
          <w:b/>
          <w:bCs/>
        </w:rPr>
        <w:t xml:space="preserve">Allah </w:t>
      </w:r>
    </w:p>
    <w:p w14:paraId="073D0807" w14:textId="77777777" w:rsidR="004678AB" w:rsidRDefault="00310D3E">
      <w:pPr>
        <w:suppressAutoHyphens w:val="0"/>
        <w:ind w:left="1440" w:firstLine="720"/>
        <w:rPr>
          <w:rFonts w:ascii="Candara" w:hAnsi="Candara"/>
        </w:rPr>
      </w:pPr>
      <w:r>
        <w:rPr>
          <w:rFonts w:ascii="Candara" w:hAnsi="Candara"/>
        </w:rPr>
        <w:t xml:space="preserve">who gave me the strength and patient to finish this </w:t>
      </w:r>
      <w:proofErr w:type="gramStart"/>
      <w:r>
        <w:rPr>
          <w:rFonts w:ascii="Candara" w:hAnsi="Candara"/>
        </w:rPr>
        <w:t>work.</w:t>
      </w:r>
      <w:proofErr w:type="gramEnd"/>
    </w:p>
    <w:p w14:paraId="4B6996C9" w14:textId="77777777" w:rsidR="004678AB" w:rsidRDefault="004678AB">
      <w:pPr>
        <w:suppressAutoHyphens w:val="0"/>
        <w:ind w:left="1440" w:firstLine="720"/>
        <w:rPr>
          <w:rFonts w:ascii="Candara" w:hAnsi="Candara"/>
        </w:rPr>
      </w:pPr>
    </w:p>
    <w:p w14:paraId="2CCA773C" w14:textId="77777777" w:rsidR="004678AB" w:rsidRDefault="00310D3E">
      <w:pPr>
        <w:suppressAutoHyphens w:val="0"/>
        <w:ind w:left="2160" w:firstLine="720"/>
      </w:pPr>
      <w:r>
        <w:rPr>
          <w:rFonts w:ascii="Candara" w:hAnsi="Candara"/>
        </w:rPr>
        <w:t xml:space="preserve"> To my beloved parents </w:t>
      </w:r>
      <w:r>
        <w:rPr>
          <w:rFonts w:ascii="Candara" w:hAnsi="Candara"/>
          <w:b/>
          <w:bCs/>
        </w:rPr>
        <w:t xml:space="preserve">Samira and </w:t>
      </w:r>
      <w:proofErr w:type="spellStart"/>
      <w:r>
        <w:rPr>
          <w:rFonts w:ascii="Candara" w:hAnsi="Candara"/>
          <w:b/>
          <w:bCs/>
        </w:rPr>
        <w:t>Ridha</w:t>
      </w:r>
      <w:proofErr w:type="spellEnd"/>
    </w:p>
    <w:p w14:paraId="6E4D06F2" w14:textId="77777777" w:rsidR="004678AB" w:rsidRDefault="00310D3E">
      <w:pPr>
        <w:suppressAutoHyphens w:val="0"/>
        <w:ind w:firstLine="720"/>
        <w:rPr>
          <w:rFonts w:ascii="Candara" w:hAnsi="Candara"/>
        </w:rPr>
      </w:pPr>
      <w:ins w:id="5" w:author="Pubsure" w:date="2021-06-24T07:50:00Z">
        <w:r>
          <w:rPr>
            <w:rFonts w:ascii="Candara" w:hAnsi="Candara"/>
          </w:rPr>
          <w:t>To</w:t>
        </w:r>
      </w:ins>
      <w:del w:id="6" w:author="Pubsure" w:date="2021-06-24T07:50:00Z">
        <w:r>
          <w:rPr>
            <w:rFonts w:ascii="Candara" w:hAnsi="Candara"/>
          </w:rPr>
          <w:delText>For</w:delText>
        </w:r>
      </w:del>
      <w:r>
        <w:rPr>
          <w:rFonts w:ascii="Candara" w:hAnsi="Candara"/>
        </w:rPr>
        <w:t xml:space="preserve"> </w:t>
      </w:r>
      <w:ins w:id="7" w:author="Pubsure" w:date="2021-06-24T07:50:00Z">
        <w:r>
          <w:rPr>
            <w:rFonts w:ascii="Candara" w:hAnsi="Candara"/>
          </w:rPr>
          <w:t>raise</w:t>
        </w:r>
      </w:ins>
      <w:del w:id="8" w:author="Pubsure" w:date="2021-06-24T07:50:00Z">
        <w:r>
          <w:rPr>
            <w:rFonts w:ascii="Candara" w:hAnsi="Candara"/>
          </w:rPr>
          <w:delText>raising</w:delText>
        </w:r>
      </w:del>
      <w:r>
        <w:rPr>
          <w:rFonts w:ascii="Candara" w:hAnsi="Candara"/>
        </w:rPr>
        <w:t xml:space="preserve"> me to believe that anything was possible. For always loving and supporting me,</w:t>
      </w:r>
    </w:p>
    <w:p w14:paraId="1C105D10" w14:textId="77777777" w:rsidR="004678AB" w:rsidRDefault="00310D3E">
      <w:pPr>
        <w:suppressAutoHyphens w:val="0"/>
        <w:ind w:left="2160"/>
        <w:rPr>
          <w:rFonts w:ascii="Candara" w:hAnsi="Candara"/>
        </w:rPr>
      </w:pPr>
      <w:r>
        <w:rPr>
          <w:rFonts w:ascii="Candara" w:hAnsi="Candara"/>
        </w:rPr>
        <w:t xml:space="preserve"> without you none of my success would be possible.</w:t>
      </w:r>
    </w:p>
    <w:p w14:paraId="3ACEFF10" w14:textId="77777777" w:rsidR="004678AB" w:rsidRDefault="004678AB">
      <w:pPr>
        <w:suppressAutoHyphens w:val="0"/>
        <w:ind w:left="2160"/>
        <w:rPr>
          <w:rFonts w:ascii="Candara" w:hAnsi="Candara"/>
        </w:rPr>
      </w:pPr>
    </w:p>
    <w:p w14:paraId="321BD0E5" w14:textId="77777777" w:rsidR="004678AB" w:rsidRDefault="00310D3E">
      <w:pPr>
        <w:suppressAutoHyphens w:val="0"/>
        <w:rPr>
          <w:rFonts w:ascii="Candara" w:hAnsi="Candara"/>
        </w:rPr>
      </w:pPr>
      <w:r>
        <w:rPr>
          <w:rFonts w:ascii="Candara" w:hAnsi="Candara"/>
        </w:rPr>
        <w:t xml:space="preserve"> For my sister</w:t>
      </w:r>
      <w:ins w:id="9" w:author="Pubsure" w:date="2021-06-24T07:50:00Z">
        <w:r>
          <w:rPr>
            <w:rFonts w:ascii="Candara" w:hAnsi="Candara"/>
          </w:rPr>
          <w:t>,</w:t>
        </w:r>
      </w:ins>
      <w:r>
        <w:rPr>
          <w:rFonts w:ascii="Candara" w:hAnsi="Candara"/>
        </w:rPr>
        <w:t xml:space="preserve"> </w:t>
      </w:r>
      <w:proofErr w:type="spellStart"/>
      <w:r>
        <w:rPr>
          <w:rFonts w:ascii="Candara" w:hAnsi="Candara"/>
        </w:rPr>
        <w:t>Meriem</w:t>
      </w:r>
      <w:proofErr w:type="spellEnd"/>
      <w:r>
        <w:rPr>
          <w:rFonts w:ascii="Candara" w:hAnsi="Candara"/>
        </w:rPr>
        <w:t xml:space="preserve"> and my brother Anis You are my window to the world of childhood, the joy and gaiety in life that I see in you, </w:t>
      </w:r>
      <w:r>
        <w:rPr>
          <w:rFonts w:ascii="Candara" w:hAnsi="Candara"/>
        </w:rPr>
        <w:t xml:space="preserve">your eternal love, </w:t>
      </w:r>
      <w:r>
        <w:rPr>
          <w:rFonts w:ascii="Candara" w:hAnsi="Candara"/>
        </w:rPr>
        <w:t>give me hope for a better future for all of us.</w:t>
      </w:r>
    </w:p>
    <w:p w14:paraId="7029B0FD" w14:textId="77777777" w:rsidR="004678AB" w:rsidRDefault="004678AB">
      <w:pPr>
        <w:suppressAutoHyphens w:val="0"/>
        <w:rPr>
          <w:rFonts w:ascii="Candara" w:hAnsi="Candara"/>
        </w:rPr>
      </w:pPr>
    </w:p>
    <w:p w14:paraId="0A77C4E9" w14:textId="77777777" w:rsidR="004678AB" w:rsidRDefault="00310D3E">
      <w:pPr>
        <w:suppressAutoHyphens w:val="0"/>
      </w:pPr>
      <w:r>
        <w:rPr>
          <w:rFonts w:ascii="Candara" w:hAnsi="Candara"/>
        </w:rPr>
        <w:t xml:space="preserve"> </w:t>
      </w:r>
      <w:r>
        <w:rPr>
          <w:rFonts w:ascii="Candara" w:hAnsi="Candara"/>
        </w:rPr>
        <w:tab/>
      </w:r>
      <w:r>
        <w:rPr>
          <w:rFonts w:ascii="Candara" w:hAnsi="Candara"/>
        </w:rPr>
        <w:tab/>
      </w:r>
      <w:r>
        <w:rPr>
          <w:rFonts w:ascii="Candara" w:hAnsi="Candara"/>
        </w:rPr>
        <w:tab/>
      </w:r>
      <w:r>
        <w:rPr>
          <w:rFonts w:ascii="Candara" w:hAnsi="Candara"/>
        </w:rPr>
        <w:tab/>
      </w:r>
      <w:r>
        <w:rPr>
          <w:rFonts w:ascii="Candara" w:hAnsi="Candara"/>
        </w:rPr>
        <w:tab/>
        <w:t xml:space="preserve">    </w:t>
      </w:r>
      <w:r>
        <w:rPr>
          <w:rFonts w:ascii="Candara" w:hAnsi="Candara"/>
          <w:b/>
          <w:bCs/>
        </w:rPr>
        <w:t xml:space="preserve">To all my friends: </w:t>
      </w:r>
    </w:p>
    <w:p w14:paraId="2FC9E0CF" w14:textId="77777777" w:rsidR="004678AB" w:rsidRDefault="00310D3E">
      <w:pPr>
        <w:suppressAutoHyphens w:val="0"/>
        <w:ind w:firstLine="720"/>
        <w:rPr>
          <w:rFonts w:ascii="Candara" w:hAnsi="Candara"/>
        </w:rPr>
      </w:pPr>
      <w:r>
        <w:rPr>
          <w:rFonts w:ascii="Candara" w:hAnsi="Candara"/>
        </w:rPr>
        <w:t xml:space="preserve">You have always supported and encouraged me during </w:t>
      </w:r>
      <w:ins w:id="10" w:author="Pubsure" w:date="2021-06-24T07:50:00Z">
        <w:r>
          <w:rPr>
            <w:rFonts w:ascii="Candara" w:hAnsi="Candara"/>
          </w:rPr>
          <w:t>the</w:t>
        </w:r>
      </w:ins>
      <w:del w:id="11" w:author="Pubsure" w:date="2021-06-24T07:50:00Z">
        <w:r>
          <w:rPr>
            <w:rFonts w:ascii="Candara" w:hAnsi="Candara"/>
          </w:rPr>
          <w:delText>these</w:delText>
        </w:r>
      </w:del>
      <w:r>
        <w:rPr>
          <w:rFonts w:ascii="Candara" w:hAnsi="Candara"/>
        </w:rPr>
        <w:t xml:space="preserve"> years of </w:t>
      </w:r>
      <w:ins w:id="12" w:author="Pubsure" w:date="2021-06-24T07:50:00Z">
        <w:r>
          <w:rPr>
            <w:rFonts w:ascii="Candara" w:hAnsi="Candara"/>
          </w:rPr>
          <w:t xml:space="preserve">this </w:t>
        </w:r>
      </w:ins>
      <w:r>
        <w:rPr>
          <w:rFonts w:ascii="Candara" w:hAnsi="Candara"/>
        </w:rPr>
        <w:t xml:space="preserve">study. </w:t>
      </w:r>
      <w:r>
        <w:rPr>
          <w:rFonts w:ascii="Candara" w:hAnsi="Candara"/>
        </w:rPr>
        <w:t>Thanks for being</w:t>
      </w:r>
    </w:p>
    <w:p w14:paraId="6EC22795" w14:textId="77777777" w:rsidR="004678AB" w:rsidRDefault="00310D3E">
      <w:pPr>
        <w:suppressAutoHyphens w:val="0"/>
        <w:ind w:left="2880" w:firstLine="720"/>
        <w:rPr>
          <w:rFonts w:ascii="Candara" w:hAnsi="Candara"/>
        </w:rPr>
      </w:pPr>
      <w:r>
        <w:rPr>
          <w:rFonts w:ascii="Candara" w:hAnsi="Candara"/>
        </w:rPr>
        <w:t xml:space="preserve"> always there for me. </w:t>
      </w:r>
    </w:p>
    <w:p w14:paraId="29757CC9" w14:textId="77777777" w:rsidR="004678AB" w:rsidRDefault="004678AB">
      <w:pPr>
        <w:suppressAutoHyphens w:val="0"/>
        <w:ind w:left="2880" w:firstLine="720"/>
        <w:rPr>
          <w:rFonts w:ascii="Candara" w:hAnsi="Candara"/>
        </w:rPr>
      </w:pPr>
    </w:p>
    <w:p w14:paraId="1B40F606" w14:textId="77777777" w:rsidR="004678AB" w:rsidRDefault="00310D3E">
      <w:pPr>
        <w:suppressAutoHyphens w:val="0"/>
        <w:ind w:left="2880" w:firstLine="720"/>
        <w:rPr>
          <w:rFonts w:ascii="Candara" w:hAnsi="Candara"/>
          <w:b/>
          <w:bCs/>
        </w:rPr>
      </w:pPr>
      <w:r>
        <w:rPr>
          <w:rFonts w:ascii="Candara" w:hAnsi="Candara"/>
          <w:b/>
          <w:bCs/>
        </w:rPr>
        <w:t>To all my family members:</w:t>
      </w:r>
    </w:p>
    <w:p w14:paraId="262B1734" w14:textId="77777777" w:rsidR="004678AB" w:rsidRDefault="00310D3E">
      <w:pPr>
        <w:suppressAutoHyphens w:val="0"/>
        <w:ind w:left="720" w:firstLine="720"/>
      </w:pPr>
      <w:r>
        <w:rPr>
          <w:rFonts w:ascii="Candara" w:hAnsi="Candara"/>
        </w:rPr>
        <w:t xml:space="preserve">    For the exceptional moments and unlimited care and support.</w:t>
      </w:r>
    </w:p>
    <w:p w14:paraId="5E25E341" w14:textId="77777777" w:rsidR="004678AB" w:rsidRDefault="004678AB">
      <w:pPr>
        <w:pageBreakBefore/>
        <w:suppressAutoHyphens w:val="0"/>
        <w:rPr>
          <w:rFonts w:ascii="Bahnschrift" w:hAnsi="Bahnschrift"/>
          <w:b/>
          <w:bCs/>
          <w:sz w:val="40"/>
          <w:szCs w:val="40"/>
        </w:rPr>
      </w:pPr>
    </w:p>
    <w:p w14:paraId="6E8C2BBF" w14:textId="77777777" w:rsidR="004678AB" w:rsidRDefault="004678AB">
      <w:pPr>
        <w:suppressAutoHyphens w:val="0"/>
        <w:rPr>
          <w:rFonts w:ascii="Bahnschrift" w:hAnsi="Bahnschrift"/>
          <w:b/>
          <w:bCs/>
          <w:sz w:val="40"/>
          <w:szCs w:val="40"/>
        </w:rPr>
      </w:pPr>
    </w:p>
    <w:p w14:paraId="12773740" w14:textId="77777777" w:rsidR="004678AB" w:rsidRDefault="00310D3E">
      <w:pPr>
        <w:suppressAutoHyphens w:val="0"/>
        <w:rPr>
          <w:rFonts w:ascii="Bahnschrift" w:hAnsi="Bahnschrift"/>
          <w:b/>
          <w:bCs/>
          <w:sz w:val="40"/>
          <w:szCs w:val="40"/>
        </w:rPr>
      </w:pPr>
      <w:r>
        <w:rPr>
          <w:rFonts w:ascii="Bahnschrift" w:hAnsi="Bahnschrift"/>
          <w:b/>
          <w:bCs/>
          <w:sz w:val="40"/>
          <w:szCs w:val="40"/>
        </w:rPr>
        <w:t xml:space="preserve">Thanks </w:t>
      </w:r>
    </w:p>
    <w:p w14:paraId="028F4548" w14:textId="77777777" w:rsidR="004678AB" w:rsidRDefault="004678AB">
      <w:pPr>
        <w:suppressAutoHyphens w:val="0"/>
        <w:rPr>
          <w:rFonts w:ascii="Bahnschrift" w:hAnsi="Bahnschrift"/>
          <w:b/>
          <w:bCs/>
          <w:sz w:val="32"/>
          <w:szCs w:val="32"/>
        </w:rPr>
      </w:pPr>
    </w:p>
    <w:p w14:paraId="4D618305" w14:textId="77777777" w:rsidR="004678AB" w:rsidRDefault="004678AB">
      <w:pPr>
        <w:suppressAutoHyphens w:val="0"/>
        <w:rPr>
          <w:rFonts w:ascii="Bahnschrift" w:hAnsi="Bahnschrift"/>
          <w:b/>
          <w:bCs/>
          <w:sz w:val="32"/>
          <w:szCs w:val="32"/>
        </w:rPr>
      </w:pPr>
    </w:p>
    <w:p w14:paraId="30EC2293" w14:textId="77777777" w:rsidR="004678AB" w:rsidRDefault="004678AB">
      <w:pPr>
        <w:suppressAutoHyphens w:val="0"/>
        <w:rPr>
          <w:rFonts w:ascii="Bahnschrift" w:hAnsi="Bahnschrift"/>
          <w:b/>
          <w:bCs/>
          <w:sz w:val="32"/>
          <w:szCs w:val="32"/>
        </w:rPr>
      </w:pPr>
    </w:p>
    <w:p w14:paraId="6DF71E04" w14:textId="77777777" w:rsidR="004678AB" w:rsidRDefault="00310D3E">
      <w:pPr>
        <w:suppressAutoHyphens w:val="0"/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Above all, I thank God, almighty, for all that he has given me in all that I have undertaken in my life so </w:t>
      </w:r>
      <w:r>
        <w:rPr>
          <w:rFonts w:ascii="Arial" w:hAnsi="Arial"/>
          <w:sz w:val="24"/>
          <w:szCs w:val="24"/>
        </w:rPr>
        <w:t>much courage and patience</w:t>
      </w:r>
      <w:ins w:id="13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r>
        <w:rPr>
          <w:rFonts w:ascii="Arial" w:hAnsi="Arial"/>
          <w:sz w:val="24"/>
          <w:szCs w:val="24"/>
        </w:rPr>
        <w:t xml:space="preserve"> </w:t>
      </w:r>
    </w:p>
    <w:p w14:paraId="3C477DA2" w14:textId="77777777" w:rsidR="004678AB" w:rsidRDefault="00310D3E">
      <w:pPr>
        <w:suppressAutoHyphens w:val="0"/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realization of this work was possible thanks to the participation of several people to whom we would like to express our gratitude.</w:t>
      </w:r>
    </w:p>
    <w:p w14:paraId="1DAB8533" w14:textId="77777777" w:rsidR="004678AB" w:rsidRDefault="00310D3E">
      <w:pPr>
        <w:suppressAutoHyphens w:val="0"/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I thank Mr. </w:t>
      </w:r>
      <w:proofErr w:type="spellStart"/>
      <w:r>
        <w:rPr>
          <w:rFonts w:ascii="Arial" w:hAnsi="Arial"/>
          <w:sz w:val="24"/>
          <w:szCs w:val="24"/>
        </w:rPr>
        <w:t>Kais</w:t>
      </w:r>
      <w:proofErr w:type="spellEnd"/>
      <w:r>
        <w:rPr>
          <w:rFonts w:ascii="Arial" w:hAnsi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/>
          <w:sz w:val="24"/>
          <w:szCs w:val="24"/>
        </w:rPr>
        <w:t>Jrad</w:t>
      </w:r>
      <w:proofErr w:type="spellEnd"/>
      <w:r>
        <w:rPr>
          <w:rFonts w:ascii="Arial" w:hAnsi="Arial"/>
          <w:sz w:val="24"/>
          <w:szCs w:val="24"/>
        </w:rPr>
        <w:t xml:space="preserve"> ,</w:t>
      </w:r>
      <w:proofErr w:type="gramEnd"/>
      <w:r>
        <w:rPr>
          <w:rFonts w:ascii="Arial" w:hAnsi="Arial"/>
          <w:sz w:val="24"/>
          <w:szCs w:val="24"/>
        </w:rPr>
        <w:t xml:space="preserve"> the director of Mega-DEV</w:t>
      </w:r>
      <w:ins w:id="1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</w:t>
      </w:r>
      <w:ins w:id="15" w:author="Pubsure" w:date="2021-06-24T07:50:00Z">
        <w:r>
          <w:rPr>
            <w:rFonts w:ascii="Arial" w:hAnsi="Arial"/>
            <w:sz w:val="24"/>
            <w:szCs w:val="24"/>
          </w:rPr>
          <w:t>which</w:t>
        </w:r>
      </w:ins>
      <w:del w:id="16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eased my way through this project. Special thanks to Mr. Ben </w:t>
      </w:r>
      <w:proofErr w:type="spellStart"/>
      <w:r>
        <w:rPr>
          <w:rFonts w:ascii="Arial" w:hAnsi="Arial"/>
          <w:sz w:val="24"/>
          <w:szCs w:val="24"/>
        </w:rPr>
        <w:t>Ftima</w:t>
      </w:r>
      <w:proofErr w:type="spellEnd"/>
      <w:r>
        <w:rPr>
          <w:rFonts w:ascii="Arial" w:hAnsi="Arial"/>
          <w:sz w:val="24"/>
          <w:szCs w:val="24"/>
        </w:rPr>
        <w:t xml:space="preserve"> Fakher</w:t>
      </w:r>
      <w:ins w:id="1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who helped me complete this work and who agreed to supervise my internsh</w:t>
      </w:r>
      <w:r>
        <w:rPr>
          <w:rFonts w:ascii="Arial" w:hAnsi="Arial"/>
          <w:sz w:val="24"/>
          <w:szCs w:val="24"/>
        </w:rPr>
        <w:t>ip and for their advice</w:t>
      </w:r>
      <w:ins w:id="1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was very precious to me. Finally, </w:t>
      </w:r>
      <w:ins w:id="19" w:author="Pubsure" w:date="2021-06-24T07:50:00Z">
        <w:r>
          <w:rPr>
            <w:rFonts w:ascii="Arial" w:hAnsi="Arial"/>
            <w:sz w:val="24"/>
            <w:szCs w:val="24"/>
          </w:rPr>
          <w:t>I would</w:t>
        </w:r>
      </w:ins>
      <w:del w:id="20" w:author="Pubsure" w:date="2021-06-24T07:50:00Z">
        <w:r>
          <w:rPr>
            <w:rFonts w:ascii="Arial" w:hAnsi="Arial"/>
            <w:sz w:val="24"/>
            <w:szCs w:val="24"/>
          </w:rPr>
          <w:delText>my thanks also</w:delText>
        </w:r>
      </w:del>
      <w:r>
        <w:rPr>
          <w:rFonts w:ascii="Arial" w:hAnsi="Arial"/>
          <w:sz w:val="24"/>
          <w:szCs w:val="24"/>
        </w:rPr>
        <w:t xml:space="preserve"> </w:t>
      </w:r>
      <w:ins w:id="21" w:author="Pubsure" w:date="2021-06-24T07:50:00Z">
        <w:r>
          <w:rPr>
            <w:rFonts w:ascii="Arial" w:hAnsi="Arial"/>
            <w:sz w:val="24"/>
            <w:szCs w:val="24"/>
          </w:rPr>
          <w:t>like</w:t>
        </w:r>
      </w:ins>
      <w:del w:id="22" w:author="Pubsure" w:date="2021-06-24T07:50:00Z">
        <w:r>
          <w:rPr>
            <w:rFonts w:ascii="Arial" w:hAnsi="Arial"/>
            <w:sz w:val="24"/>
            <w:szCs w:val="24"/>
          </w:rPr>
          <w:delText>go</w:delText>
        </w:r>
      </w:del>
      <w:r>
        <w:rPr>
          <w:rFonts w:ascii="Arial" w:hAnsi="Arial"/>
          <w:sz w:val="24"/>
          <w:szCs w:val="24"/>
        </w:rPr>
        <w:t xml:space="preserve"> to </w:t>
      </w:r>
      <w:ins w:id="23" w:author="Pubsure" w:date="2021-06-24T07:50:00Z">
        <w:r>
          <w:rPr>
            <w:rFonts w:ascii="Arial" w:hAnsi="Arial"/>
            <w:sz w:val="24"/>
            <w:szCs w:val="24"/>
          </w:rPr>
          <w:t xml:space="preserve">thank </w:t>
        </w:r>
      </w:ins>
      <w:r>
        <w:rPr>
          <w:rFonts w:ascii="Arial" w:hAnsi="Arial"/>
          <w:sz w:val="24"/>
          <w:szCs w:val="24"/>
        </w:rPr>
        <w:t xml:space="preserve">all the teachers of the Higher Institute </w:t>
      </w:r>
      <w:r>
        <w:rPr>
          <w:rFonts w:ascii="Arial" w:hAnsi="Arial"/>
          <w:sz w:val="24"/>
          <w:szCs w:val="24"/>
        </w:rPr>
        <w:t>of Computer Science and Mathematics of Monastir, who constantly combine their efforts to provide us with solid training.</w:t>
      </w:r>
    </w:p>
    <w:p w14:paraId="5821A4BB" w14:textId="30B8829C" w:rsidR="004678AB" w:rsidRDefault="00310D3E">
      <w:pPr>
        <w:suppressAutoHyphens w:val="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ab/>
      </w:r>
      <w:del w:id="24" w:author="Pubsure" w:date="2021-06-24T07:50:00Z">
        <w:r>
          <w:rPr>
            <w:rFonts w:ascii="Arial" w:hAnsi="Arial"/>
            <w:sz w:val="24"/>
            <w:szCs w:val="24"/>
          </w:rPr>
          <w:delText xml:space="preserve">My thanks go </w:delText>
        </w:r>
      </w:del>
      <w:r w:rsidR="00825949">
        <w:rPr>
          <w:rFonts w:ascii="Arial" w:hAnsi="Arial"/>
          <w:sz w:val="24"/>
          <w:szCs w:val="24"/>
        </w:rPr>
        <w:t>Finally,</w:t>
      </w:r>
      <w:del w:id="25" w:author="Pubsure" w:date="2021-06-24T07:50:00Z">
        <w:r>
          <w:rPr>
            <w:rFonts w:ascii="Arial" w:hAnsi="Arial"/>
            <w:sz w:val="24"/>
            <w:szCs w:val="24"/>
          </w:rPr>
          <w:delText>finally</w:delText>
        </w:r>
      </w:del>
      <w:ins w:id="26" w:author="Pubsure" w:date="2021-06-24T07:50:00Z">
        <w:r>
          <w:rPr>
            <w:rFonts w:ascii="Arial" w:hAnsi="Arial"/>
            <w:sz w:val="24"/>
            <w:szCs w:val="24"/>
          </w:rPr>
          <w:t xml:space="preserve"> I thank</w:t>
        </w:r>
      </w:ins>
      <w:del w:id="27" w:author="Pubsure" w:date="2021-06-24T07:50:00Z">
        <w:r>
          <w:rPr>
            <w:rFonts w:ascii="Arial" w:hAnsi="Arial"/>
            <w:sz w:val="24"/>
            <w:szCs w:val="24"/>
          </w:rPr>
          <w:delText xml:space="preserve"> to</w:delText>
        </w:r>
      </w:del>
      <w:r>
        <w:rPr>
          <w:rFonts w:ascii="Arial" w:hAnsi="Arial"/>
          <w:sz w:val="24"/>
          <w:szCs w:val="24"/>
        </w:rPr>
        <w:t xml:space="preserve"> the members of the jury, who will give my work value added through their recommendations and </w:t>
      </w:r>
      <w:r>
        <w:rPr>
          <w:rFonts w:ascii="Arial" w:hAnsi="Arial"/>
          <w:sz w:val="24"/>
          <w:szCs w:val="24"/>
        </w:rPr>
        <w:t>remarks so important, hoping they find in this report the qualities of clarity and motivation they expect, for which I will be very grateful.</w:t>
      </w:r>
    </w:p>
    <w:p w14:paraId="1DB98469" w14:textId="77777777" w:rsidR="004678AB" w:rsidRDefault="004678AB">
      <w:pPr>
        <w:pageBreakBefore/>
        <w:suppressAutoHyphens w:val="0"/>
        <w:rPr>
          <w:rFonts w:ascii="Arial" w:hAnsi="Arial"/>
          <w:sz w:val="24"/>
          <w:szCs w:val="24"/>
        </w:rPr>
      </w:pPr>
    </w:p>
    <w:p w14:paraId="711967E3" w14:textId="77777777" w:rsidR="004678AB" w:rsidRDefault="004678AB">
      <w:pPr>
        <w:suppressAutoHyphens w:val="0"/>
        <w:rPr>
          <w:lang w:bidi="ar-TN"/>
        </w:rPr>
      </w:pPr>
    </w:p>
    <w:p w14:paraId="76B3750F" w14:textId="77777777" w:rsidR="004678AB" w:rsidRDefault="00310D3E">
      <w:pPr>
        <w:pStyle w:val="TOCHeading"/>
        <w:numPr>
          <w:ilvl w:val="0"/>
          <w:numId w:val="0"/>
        </w:numPr>
        <w:outlineLvl w:val="9"/>
      </w:pPr>
      <w:r>
        <w:t>Table of Contents</w:t>
      </w:r>
    </w:p>
    <w:p w14:paraId="5D9EBB8E" w14:textId="77777777" w:rsidR="004678AB" w:rsidRDefault="00310D3E">
      <w:pPr>
        <w:pStyle w:val="TOC1"/>
        <w:tabs>
          <w:tab w:val="right" w:leader="dot" w:pos="9396"/>
        </w:tabs>
      </w:pPr>
      <w:r>
        <w:rPr>
          <w:rFonts w:ascii="Calibri Light" w:eastAsia="Times New Roman" w:hAnsi="Calibri Light" w:cs="Times New Roman"/>
          <w:color w:val="2F5496"/>
          <w:sz w:val="32"/>
          <w:szCs w:val="32"/>
        </w:rPr>
        <w:fldChar w:fldCharType="begin"/>
      </w:r>
      <w:r>
        <w:instrText xml:space="preserve"> TOC \o "1-3" \h </w:instrText>
      </w:r>
      <w:r>
        <w:rPr>
          <w:rFonts w:ascii="Calibri Light" w:eastAsia="Times New Roman" w:hAnsi="Calibri Light" w:cs="Times New Roman"/>
          <w:color w:val="2F5496"/>
          <w:sz w:val="32"/>
          <w:szCs w:val="32"/>
        </w:rPr>
        <w:fldChar w:fldCharType="separate"/>
      </w:r>
      <w:hyperlink r:id="rId8" w:history="1">
        <w:r>
          <w:rPr>
            <w:rStyle w:val="Hyperlink"/>
            <w:lang w:val="fr-FR"/>
          </w:rPr>
          <w:t>Chapter 1 : Context and Objectives</w:t>
        </w:r>
        <w:r>
          <w:tab/>
          <w:t>7</w:t>
        </w:r>
      </w:hyperlink>
    </w:p>
    <w:p w14:paraId="2D8E2136" w14:textId="77777777" w:rsidR="004678AB" w:rsidRDefault="00310D3E">
      <w:pPr>
        <w:pStyle w:val="TOC2"/>
        <w:tabs>
          <w:tab w:val="right" w:leader="dot" w:pos="9396"/>
        </w:tabs>
      </w:pPr>
      <w:hyperlink r:id="rId9" w:history="1">
        <w:r>
          <w:rPr>
            <w:rStyle w:val="Hyperlink"/>
            <w:lang w:val="fr-FR"/>
          </w:rPr>
          <w:t>Introduction</w:t>
        </w:r>
        <w:r>
          <w:tab/>
          <w:t>7</w:t>
        </w:r>
      </w:hyperlink>
    </w:p>
    <w:p w14:paraId="409CDA4D" w14:textId="77777777" w:rsidR="004678AB" w:rsidRDefault="00310D3E">
      <w:pPr>
        <w:pStyle w:val="TOC2"/>
        <w:tabs>
          <w:tab w:val="right" w:leader="dot" w:pos="9396"/>
        </w:tabs>
      </w:pPr>
      <w:hyperlink r:id="rId10" w:history="1">
        <w:r>
          <w:rPr>
            <w:rStyle w:val="Hyperlink"/>
          </w:rPr>
          <w:t>1.1 Internship Context</w:t>
        </w:r>
        <w:r>
          <w:tab/>
          <w:t>7</w:t>
        </w:r>
      </w:hyperlink>
    </w:p>
    <w:p w14:paraId="5C6F92F7" w14:textId="77777777" w:rsidR="004678AB" w:rsidRDefault="00310D3E">
      <w:pPr>
        <w:pStyle w:val="TOC2"/>
        <w:tabs>
          <w:tab w:val="right" w:leader="dot" w:pos="9396"/>
        </w:tabs>
      </w:pPr>
      <w:hyperlink r:id="rId11" w:history="1">
        <w:r>
          <w:rPr>
            <w:rStyle w:val="Hyperlink"/>
          </w:rPr>
          <w:t>1.2 Presentation of the host company</w:t>
        </w:r>
        <w:r>
          <w:tab/>
          <w:t>7</w:t>
        </w:r>
      </w:hyperlink>
    </w:p>
    <w:p w14:paraId="3F65E326" w14:textId="77777777" w:rsidR="004678AB" w:rsidRDefault="00310D3E">
      <w:pPr>
        <w:pStyle w:val="TOC2"/>
        <w:tabs>
          <w:tab w:val="right" w:leader="dot" w:pos="9396"/>
        </w:tabs>
      </w:pPr>
      <w:hyperlink r:id="rId12" w:history="1">
        <w:r>
          <w:rPr>
            <w:rStyle w:val="Hyperlink"/>
          </w:rPr>
          <w:t>1.3 Motivation and problematic</w:t>
        </w:r>
        <w:r>
          <w:tab/>
          <w:t>8</w:t>
        </w:r>
      </w:hyperlink>
    </w:p>
    <w:p w14:paraId="42C80557" w14:textId="77777777" w:rsidR="004678AB" w:rsidRDefault="00310D3E">
      <w:pPr>
        <w:pStyle w:val="TOC2"/>
        <w:tabs>
          <w:tab w:val="right" w:leader="dot" w:pos="9396"/>
        </w:tabs>
      </w:pPr>
      <w:hyperlink r:id="rId13" w:history="1">
        <w:r>
          <w:rPr>
            <w:rStyle w:val="Hyperlink"/>
          </w:rPr>
          <w:t>1.4 Study of existing solution on the market</w:t>
        </w:r>
        <w:r>
          <w:tab/>
          <w:t>8</w:t>
        </w:r>
      </w:hyperlink>
    </w:p>
    <w:p w14:paraId="0E81C0F6" w14:textId="77777777" w:rsidR="004678AB" w:rsidRDefault="00310D3E">
      <w:pPr>
        <w:pStyle w:val="TOC3"/>
        <w:tabs>
          <w:tab w:val="right" w:leader="dot" w:pos="9396"/>
        </w:tabs>
      </w:pPr>
      <w:hyperlink r:id="rId14" w:history="1">
        <w:r>
          <w:rPr>
            <w:rStyle w:val="Hyperlink"/>
          </w:rPr>
          <w:t>1.4.1 fitness Blender</w:t>
        </w:r>
        <w:r>
          <w:tab/>
          <w:t>8</w:t>
        </w:r>
      </w:hyperlink>
    </w:p>
    <w:p w14:paraId="22D4557E" w14:textId="77777777" w:rsidR="004678AB" w:rsidRDefault="00310D3E">
      <w:pPr>
        <w:pStyle w:val="TOC3"/>
        <w:tabs>
          <w:tab w:val="right" w:leader="dot" w:pos="9396"/>
        </w:tabs>
      </w:pPr>
      <w:hyperlink r:id="rId15" w:history="1">
        <w:r>
          <w:rPr>
            <w:rStyle w:val="Hyperlink"/>
          </w:rPr>
          <w:t>1.4.2 BodyBuilding</w:t>
        </w:r>
        <w:r>
          <w:tab/>
          <w:t>11</w:t>
        </w:r>
      </w:hyperlink>
    </w:p>
    <w:p w14:paraId="46E0781F" w14:textId="77777777" w:rsidR="004678AB" w:rsidRDefault="00310D3E">
      <w:pPr>
        <w:pStyle w:val="TOC3"/>
        <w:tabs>
          <w:tab w:val="right" w:leader="dot" w:pos="9396"/>
        </w:tabs>
      </w:pPr>
      <w:hyperlink r:id="rId16" w:history="1">
        <w:r>
          <w:rPr>
            <w:rStyle w:val="Hyperlink"/>
          </w:rPr>
          <w:t>1.4.3 6weeksixpack</w:t>
        </w:r>
        <w:r>
          <w:tab/>
          <w:t>13</w:t>
        </w:r>
      </w:hyperlink>
    </w:p>
    <w:p w14:paraId="2C6D23B1" w14:textId="77777777" w:rsidR="004678AB" w:rsidRDefault="00310D3E">
      <w:pPr>
        <w:pStyle w:val="TOC2"/>
        <w:tabs>
          <w:tab w:val="right" w:leader="dot" w:pos="9396"/>
        </w:tabs>
      </w:pPr>
      <w:hyperlink r:id="rId17" w:history="1">
        <w:r>
          <w:rPr>
            <w:rStyle w:val="Hyperlink"/>
          </w:rPr>
          <w:t>1.5 Criticism of the existing solutions</w:t>
        </w:r>
        <w:r>
          <w:tab/>
          <w:t>15</w:t>
        </w:r>
      </w:hyperlink>
    </w:p>
    <w:p w14:paraId="71FEFC63" w14:textId="77777777" w:rsidR="004678AB" w:rsidRDefault="00310D3E">
      <w:pPr>
        <w:pStyle w:val="TOC2"/>
        <w:tabs>
          <w:tab w:val="right" w:leader="dot" w:pos="9396"/>
        </w:tabs>
      </w:pPr>
      <w:hyperlink r:id="rId18" w:history="1">
        <w:r>
          <w:rPr>
            <w:rStyle w:val="Hyperlink"/>
            <w:lang w:val="fr-FR"/>
          </w:rPr>
          <w:t>1.6 Our</w:t>
        </w:r>
        <w:r>
          <w:rPr>
            <w:rStyle w:val="Hyperlink"/>
          </w:rPr>
          <w:t xml:space="preserve"> solution</w:t>
        </w:r>
        <w:r>
          <w:tab/>
          <w:t>16</w:t>
        </w:r>
      </w:hyperlink>
    </w:p>
    <w:p w14:paraId="5E255FEB" w14:textId="77777777" w:rsidR="004678AB" w:rsidRDefault="00310D3E">
      <w:pPr>
        <w:pStyle w:val="TOC2"/>
        <w:tabs>
          <w:tab w:val="right" w:leader="dot" w:pos="9396"/>
        </w:tabs>
      </w:pPr>
      <w:hyperlink r:id="rId19" w:history="1">
        <w:r>
          <w:rPr>
            <w:rStyle w:val="Hyperlink"/>
          </w:rPr>
          <w:t>1.7 Methodologies</w:t>
        </w:r>
        <w:r>
          <w:tab/>
          <w:t>17</w:t>
        </w:r>
      </w:hyperlink>
    </w:p>
    <w:p w14:paraId="5ADDA13F" w14:textId="77777777" w:rsidR="004678AB" w:rsidRDefault="00310D3E">
      <w:pPr>
        <w:pStyle w:val="TOC3"/>
        <w:tabs>
          <w:tab w:val="right" w:leader="dot" w:pos="9396"/>
        </w:tabs>
      </w:pPr>
      <w:hyperlink r:id="rId20" w:history="1">
        <w:r>
          <w:rPr>
            <w:rStyle w:val="Hyperlink"/>
          </w:rPr>
          <w:t>1.8.1Waterfall Approach</w:t>
        </w:r>
        <w:r>
          <w:tab/>
          <w:t>17</w:t>
        </w:r>
      </w:hyperlink>
    </w:p>
    <w:p w14:paraId="037FD6CA" w14:textId="77777777" w:rsidR="004678AB" w:rsidRDefault="00310D3E">
      <w:pPr>
        <w:pStyle w:val="TOC2"/>
        <w:tabs>
          <w:tab w:val="right" w:leader="dot" w:pos="9396"/>
        </w:tabs>
      </w:pPr>
      <w:hyperlink r:id="rId21" w:history="1">
        <w:r>
          <w:rPr>
            <w:rStyle w:val="Hyperlink"/>
          </w:rPr>
          <w:t>1.8.2Scrum</w:t>
        </w:r>
        <w:r>
          <w:tab/>
          <w:t>18</w:t>
        </w:r>
      </w:hyperlink>
    </w:p>
    <w:p w14:paraId="5A5FC23F" w14:textId="77777777" w:rsidR="004678AB" w:rsidRDefault="00310D3E">
      <w:pPr>
        <w:pStyle w:val="TOC2"/>
        <w:tabs>
          <w:tab w:val="right" w:leader="dot" w:pos="9396"/>
        </w:tabs>
      </w:pPr>
      <w:hyperlink r:id="rId22" w:history="1">
        <w:r>
          <w:rPr>
            <w:rStyle w:val="Hyperlink"/>
          </w:rPr>
          <w:t>1.9conclusion</w:t>
        </w:r>
        <w:r>
          <w:tab/>
          <w:t>20</w:t>
        </w:r>
      </w:hyperlink>
    </w:p>
    <w:p w14:paraId="26ABD3F0" w14:textId="77777777" w:rsidR="004678AB" w:rsidRDefault="00310D3E">
      <w:pPr>
        <w:pStyle w:val="TOC1"/>
        <w:tabs>
          <w:tab w:val="right" w:leader="dot" w:pos="9396"/>
        </w:tabs>
      </w:pPr>
      <w:hyperlink r:id="rId23" w:history="1">
        <w:r>
          <w:rPr>
            <w:rStyle w:val="Hyperlink"/>
          </w:rPr>
          <w:t>Chapter 2 : Specification and Conception</w:t>
        </w:r>
        <w:r>
          <w:tab/>
          <w:t>21</w:t>
        </w:r>
      </w:hyperlink>
    </w:p>
    <w:p w14:paraId="28EE6AFE" w14:textId="77777777" w:rsidR="004678AB" w:rsidRDefault="00310D3E">
      <w:pPr>
        <w:pStyle w:val="TOC2"/>
        <w:tabs>
          <w:tab w:val="right" w:leader="dot" w:pos="9396"/>
        </w:tabs>
      </w:pPr>
      <w:hyperlink r:id="rId24" w:history="1">
        <w:r>
          <w:rPr>
            <w:rStyle w:val="Hyperlink"/>
          </w:rPr>
          <w:t>2.1Introduction</w:t>
        </w:r>
        <w:r>
          <w:tab/>
          <w:t>21</w:t>
        </w:r>
      </w:hyperlink>
    </w:p>
    <w:p w14:paraId="5D8B4CB7" w14:textId="77777777" w:rsidR="004678AB" w:rsidRDefault="00310D3E">
      <w:pPr>
        <w:pStyle w:val="TOC2"/>
        <w:tabs>
          <w:tab w:val="right" w:leader="dot" w:pos="9396"/>
        </w:tabs>
      </w:pPr>
      <w:hyperlink r:id="rId25" w:history="1">
        <w:r>
          <w:rPr>
            <w:rStyle w:val="Hyperlink"/>
          </w:rPr>
          <w:t>2.2Functional requirements</w:t>
        </w:r>
        <w:r>
          <w:tab/>
          <w:t>21</w:t>
        </w:r>
      </w:hyperlink>
    </w:p>
    <w:p w14:paraId="440AFC65" w14:textId="77777777" w:rsidR="004678AB" w:rsidRDefault="00310D3E">
      <w:pPr>
        <w:pStyle w:val="TOC2"/>
        <w:tabs>
          <w:tab w:val="right" w:leader="dot" w:pos="9396"/>
        </w:tabs>
      </w:pPr>
      <w:hyperlink r:id="rId26" w:history="1">
        <w:r>
          <w:rPr>
            <w:rStyle w:val="Hyperlink"/>
          </w:rPr>
          <w:t>2.3Non-Functional requirements</w:t>
        </w:r>
        <w:r>
          <w:tab/>
          <w:t>22</w:t>
        </w:r>
      </w:hyperlink>
    </w:p>
    <w:p w14:paraId="74818874" w14:textId="77777777" w:rsidR="004678AB" w:rsidRDefault="00310D3E">
      <w:pPr>
        <w:pStyle w:val="TOC2"/>
        <w:tabs>
          <w:tab w:val="right" w:leader="dot" w:pos="9396"/>
        </w:tabs>
      </w:pPr>
      <w:hyperlink r:id="rId27" w:history="1">
        <w:r>
          <w:rPr>
            <w:rStyle w:val="Hyperlink"/>
          </w:rPr>
          <w:t>2.5 Identification of Actors</w:t>
        </w:r>
        <w:r>
          <w:tab/>
          <w:t>23</w:t>
        </w:r>
      </w:hyperlink>
    </w:p>
    <w:p w14:paraId="285CBB36" w14:textId="77777777" w:rsidR="004678AB" w:rsidRDefault="00310D3E">
      <w:pPr>
        <w:pStyle w:val="TOC2"/>
        <w:tabs>
          <w:tab w:val="right" w:leader="dot" w:pos="9396"/>
        </w:tabs>
      </w:pPr>
      <w:hyperlink r:id="rId28" w:history="1">
        <w:r>
          <w:rPr>
            <w:rStyle w:val="Hyperlink"/>
          </w:rPr>
          <w:t>2.4 Use-case diagrams</w:t>
        </w:r>
        <w:r>
          <w:tab/>
          <w:t>23</w:t>
        </w:r>
      </w:hyperlink>
    </w:p>
    <w:p w14:paraId="0886BDD8" w14:textId="77777777" w:rsidR="004678AB" w:rsidRDefault="00310D3E">
      <w:pPr>
        <w:pStyle w:val="TOC3"/>
        <w:tabs>
          <w:tab w:val="right" w:leader="dot" w:pos="9396"/>
        </w:tabs>
      </w:pPr>
      <w:hyperlink r:id="rId29" w:history="1">
        <w:r>
          <w:rPr>
            <w:rStyle w:val="Hyperlink"/>
          </w:rPr>
          <w:t>2.4.1Global use-case diagram:</w:t>
        </w:r>
        <w:r>
          <w:tab/>
          <w:t>24</w:t>
        </w:r>
      </w:hyperlink>
    </w:p>
    <w:p w14:paraId="342DB5ED" w14:textId="77777777" w:rsidR="004678AB" w:rsidRDefault="00310D3E">
      <w:pPr>
        <w:pStyle w:val="TOC3"/>
        <w:tabs>
          <w:tab w:val="right" w:leader="dot" w:pos="9396"/>
        </w:tabs>
      </w:pPr>
      <w:hyperlink r:id="rId30" w:history="1">
        <w:r>
          <w:rPr>
            <w:rStyle w:val="Hyperlink"/>
          </w:rPr>
          <w:t>2.4.2Authentication use-case diagram:</w:t>
        </w:r>
        <w:r>
          <w:tab/>
          <w:t>25</w:t>
        </w:r>
      </w:hyperlink>
    </w:p>
    <w:p w14:paraId="58A91040" w14:textId="77777777" w:rsidR="004678AB" w:rsidRDefault="00310D3E">
      <w:pPr>
        <w:pStyle w:val="TOC3"/>
        <w:tabs>
          <w:tab w:val="right" w:leader="dot" w:pos="9396"/>
        </w:tabs>
      </w:pPr>
      <w:hyperlink r:id="rId31" w:history="1">
        <w:r>
          <w:rPr>
            <w:rStyle w:val="Hyperlink"/>
          </w:rPr>
          <w:t>2.4.3Workout Management use-case diagram</w:t>
        </w:r>
        <w:r>
          <w:tab/>
          <w:t>26</w:t>
        </w:r>
      </w:hyperlink>
    </w:p>
    <w:p w14:paraId="68E14834" w14:textId="77777777" w:rsidR="004678AB" w:rsidRDefault="00310D3E">
      <w:pPr>
        <w:pStyle w:val="TOC3"/>
        <w:tabs>
          <w:tab w:val="right" w:leader="dot" w:pos="9396"/>
        </w:tabs>
      </w:pPr>
      <w:hyperlink r:id="rId32" w:history="1">
        <w:r>
          <w:rPr>
            <w:rStyle w:val="Hyperlink"/>
          </w:rPr>
          <w:t>2.4.4Chat Management use case Diagram</w:t>
        </w:r>
        <w:r>
          <w:tab/>
          <w:t>29</w:t>
        </w:r>
      </w:hyperlink>
    </w:p>
    <w:p w14:paraId="259BF4BE" w14:textId="77777777" w:rsidR="004678AB" w:rsidRDefault="00310D3E">
      <w:pPr>
        <w:pStyle w:val="TOC2"/>
        <w:tabs>
          <w:tab w:val="right" w:leader="dot" w:pos="9396"/>
        </w:tabs>
      </w:pPr>
      <w:hyperlink r:id="rId33" w:history="1">
        <w:r>
          <w:rPr>
            <w:rStyle w:val="Hyperlink"/>
          </w:rPr>
          <w:t>Conclusion</w:t>
        </w:r>
        <w:r>
          <w:tab/>
          <w:t>32</w:t>
        </w:r>
      </w:hyperlink>
    </w:p>
    <w:p w14:paraId="6B08EE8B" w14:textId="77777777" w:rsidR="004678AB" w:rsidRDefault="00310D3E">
      <w:pPr>
        <w:pStyle w:val="TOC1"/>
        <w:tabs>
          <w:tab w:val="right" w:leader="dot" w:pos="9396"/>
        </w:tabs>
      </w:pPr>
      <w:hyperlink r:id="rId34" w:history="1">
        <w:r>
          <w:rPr>
            <w:rStyle w:val="Hyperlink"/>
          </w:rPr>
          <w:t>Chapter 3 :Design and Architecture</w:t>
        </w:r>
        <w:r>
          <w:tab/>
          <w:t>33</w:t>
        </w:r>
      </w:hyperlink>
    </w:p>
    <w:p w14:paraId="50B43C50" w14:textId="77777777" w:rsidR="004678AB" w:rsidRDefault="00310D3E">
      <w:pPr>
        <w:pStyle w:val="TOC2"/>
        <w:tabs>
          <w:tab w:val="right" w:leader="dot" w:pos="9396"/>
        </w:tabs>
      </w:pPr>
      <w:hyperlink r:id="rId35" w:history="1">
        <w:r>
          <w:rPr>
            <w:rStyle w:val="Hyperlink"/>
          </w:rPr>
          <w:t>3.1 Introduction</w:t>
        </w:r>
        <w:r>
          <w:tab/>
          <w:t>33</w:t>
        </w:r>
      </w:hyperlink>
    </w:p>
    <w:p w14:paraId="2D7A9F9B" w14:textId="77777777" w:rsidR="004678AB" w:rsidRDefault="00310D3E">
      <w:pPr>
        <w:pStyle w:val="TOC2"/>
        <w:tabs>
          <w:tab w:val="right" w:leader="dot" w:pos="9396"/>
        </w:tabs>
      </w:pPr>
      <w:hyperlink r:id="rId36" w:history="1">
        <w:r>
          <w:rPr>
            <w:rStyle w:val="Hyperlink"/>
          </w:rPr>
          <w:t>3.2 Design Pattern</w:t>
        </w:r>
        <w:r>
          <w:tab/>
          <w:t>33</w:t>
        </w:r>
      </w:hyperlink>
    </w:p>
    <w:p w14:paraId="5449CF47" w14:textId="77777777" w:rsidR="004678AB" w:rsidRDefault="00310D3E">
      <w:pPr>
        <w:pStyle w:val="TOC3"/>
        <w:tabs>
          <w:tab w:val="right" w:leader="dot" w:pos="9396"/>
        </w:tabs>
      </w:pPr>
      <w:hyperlink r:id="rId37" w:history="1">
        <w:r>
          <w:rPr>
            <w:rStyle w:val="Hyperlink"/>
          </w:rPr>
          <w:t>3.2.1 MVC MERN Stack</w:t>
        </w:r>
        <w:r>
          <w:tab/>
          <w:t>33</w:t>
        </w:r>
      </w:hyperlink>
    </w:p>
    <w:p w14:paraId="2EA1CC0F" w14:textId="77777777" w:rsidR="004678AB" w:rsidRDefault="00310D3E">
      <w:pPr>
        <w:pStyle w:val="TOC3"/>
        <w:tabs>
          <w:tab w:val="right" w:leader="dot" w:pos="9396"/>
        </w:tabs>
      </w:pPr>
      <w:hyperlink r:id="rId38" w:history="1">
        <w:r>
          <w:rPr>
            <w:rStyle w:val="Hyperlink"/>
          </w:rPr>
          <w:t>3</w:t>
        </w:r>
        <w:r>
          <w:rPr>
            <w:rStyle w:val="Hyperlink"/>
          </w:rPr>
          <w:t>.2.2 MVC Flow</w:t>
        </w:r>
        <w:r>
          <w:tab/>
          <w:t>35</w:t>
        </w:r>
      </w:hyperlink>
    </w:p>
    <w:p w14:paraId="101E1932" w14:textId="77777777" w:rsidR="004678AB" w:rsidRDefault="00310D3E">
      <w:pPr>
        <w:pStyle w:val="TOC2"/>
        <w:tabs>
          <w:tab w:val="right" w:leader="dot" w:pos="9396"/>
        </w:tabs>
      </w:pPr>
      <w:hyperlink r:id="rId39" w:history="1">
        <w:r>
          <w:rPr>
            <w:rStyle w:val="Hyperlink"/>
          </w:rPr>
          <w:t>3.3Physical Architecture</w:t>
        </w:r>
        <w:r>
          <w:tab/>
          <w:t>36</w:t>
        </w:r>
      </w:hyperlink>
    </w:p>
    <w:p w14:paraId="6DB93A0D" w14:textId="77777777" w:rsidR="004678AB" w:rsidRDefault="00310D3E">
      <w:pPr>
        <w:pStyle w:val="TOC2"/>
        <w:tabs>
          <w:tab w:val="right" w:leader="dot" w:pos="9396"/>
        </w:tabs>
      </w:pPr>
      <w:hyperlink r:id="rId40" w:history="1">
        <w:r>
          <w:rPr>
            <w:rStyle w:val="Hyperlink"/>
          </w:rPr>
          <w:t>3.4 Deployment Diagram</w:t>
        </w:r>
        <w:r>
          <w:tab/>
          <w:t>37</w:t>
        </w:r>
      </w:hyperlink>
    </w:p>
    <w:p w14:paraId="75F4E8F9" w14:textId="77777777" w:rsidR="004678AB" w:rsidRDefault="00310D3E">
      <w:pPr>
        <w:pStyle w:val="TOC2"/>
        <w:tabs>
          <w:tab w:val="right" w:leader="dot" w:pos="9396"/>
        </w:tabs>
      </w:pPr>
      <w:hyperlink r:id="rId41" w:history="1">
        <w:r>
          <w:rPr>
            <w:rStyle w:val="Hyperlink"/>
          </w:rPr>
          <w:t>3.5 Logical Architecture</w:t>
        </w:r>
        <w:r>
          <w:tab/>
          <w:t>38</w:t>
        </w:r>
      </w:hyperlink>
    </w:p>
    <w:p w14:paraId="4F9A9A28" w14:textId="77777777" w:rsidR="004678AB" w:rsidRDefault="00310D3E">
      <w:pPr>
        <w:pStyle w:val="TOC2"/>
        <w:tabs>
          <w:tab w:val="right" w:leader="dot" w:pos="9396"/>
        </w:tabs>
      </w:pPr>
      <w:hyperlink r:id="rId42" w:history="1">
        <w:r>
          <w:rPr>
            <w:rStyle w:val="Hyperlink"/>
          </w:rPr>
          <w:t>3.6 Sequence diagrams</w:t>
        </w:r>
        <w:r>
          <w:tab/>
          <w:t>40</w:t>
        </w:r>
      </w:hyperlink>
    </w:p>
    <w:p w14:paraId="7918DA8D" w14:textId="77777777" w:rsidR="004678AB" w:rsidRDefault="00310D3E">
      <w:pPr>
        <w:pStyle w:val="TOC3"/>
        <w:tabs>
          <w:tab w:val="right" w:leader="dot" w:pos="9396"/>
        </w:tabs>
      </w:pPr>
      <w:hyperlink r:id="rId43" w:history="1">
        <w:r>
          <w:rPr>
            <w:rStyle w:val="Hyperlink"/>
            <w:shd w:val="clear" w:color="auto" w:fill="FFFFFF"/>
          </w:rPr>
          <w:t>3.5.1 Authentication Sequence Diagram</w:t>
        </w:r>
        <w:r>
          <w:tab/>
          <w:t>41</w:t>
        </w:r>
      </w:hyperlink>
    </w:p>
    <w:p w14:paraId="49855440" w14:textId="77777777" w:rsidR="004678AB" w:rsidRDefault="00310D3E">
      <w:pPr>
        <w:pStyle w:val="TOC3"/>
        <w:tabs>
          <w:tab w:val="right" w:leader="dot" w:pos="9396"/>
        </w:tabs>
      </w:pPr>
      <w:hyperlink r:id="rId44" w:history="1">
        <w:r>
          <w:rPr>
            <w:rStyle w:val="Hyperlink"/>
            <w:shd w:val="clear" w:color="auto" w:fill="FFFFFF"/>
          </w:rPr>
          <w:t>3.5.1 User Management Sequence Diagram</w:t>
        </w:r>
        <w:r>
          <w:tab/>
          <w:t>41</w:t>
        </w:r>
      </w:hyperlink>
    </w:p>
    <w:p w14:paraId="1AFDED00" w14:textId="77777777" w:rsidR="004678AB" w:rsidRDefault="00310D3E">
      <w:pPr>
        <w:pStyle w:val="TOC3"/>
        <w:tabs>
          <w:tab w:val="right" w:leader="dot" w:pos="9396"/>
        </w:tabs>
      </w:pPr>
      <w:hyperlink r:id="rId45" w:history="1">
        <w:r>
          <w:rPr>
            <w:rStyle w:val="Hyperlink"/>
            <w:shd w:val="clear" w:color="auto" w:fill="FFFFFF"/>
          </w:rPr>
          <w:t>3.5.1 New Chat Sequence Diagram</w:t>
        </w:r>
        <w:r>
          <w:tab/>
          <w:t>43</w:t>
        </w:r>
      </w:hyperlink>
    </w:p>
    <w:p w14:paraId="1A79D2FF" w14:textId="77777777" w:rsidR="004678AB" w:rsidRDefault="00310D3E">
      <w:pPr>
        <w:pStyle w:val="TOC2"/>
        <w:tabs>
          <w:tab w:val="right" w:leader="dot" w:pos="9396"/>
        </w:tabs>
      </w:pPr>
      <w:hyperlink r:id="rId46" w:history="1">
        <w:r>
          <w:rPr>
            <w:rStyle w:val="Hyperlink"/>
          </w:rPr>
          <w:t xml:space="preserve">3.6 General Class </w:t>
        </w:r>
        <w:r>
          <w:rPr>
            <w:rStyle w:val="Hyperlink"/>
          </w:rPr>
          <w:t>Diagram</w:t>
        </w:r>
        <w:r>
          <w:tab/>
          <w:t>43</w:t>
        </w:r>
      </w:hyperlink>
    </w:p>
    <w:p w14:paraId="4EA04ABD" w14:textId="77777777" w:rsidR="004678AB" w:rsidRDefault="00310D3E">
      <w:pPr>
        <w:pStyle w:val="TOC2"/>
        <w:tabs>
          <w:tab w:val="right" w:leader="dot" w:pos="9396"/>
        </w:tabs>
      </w:pPr>
      <w:hyperlink r:id="rId47" w:history="1">
        <w:r>
          <w:rPr>
            <w:rStyle w:val="Hyperlink"/>
          </w:rPr>
          <w:t>3.7 Gantt Diagram</w:t>
        </w:r>
        <w:r>
          <w:tab/>
          <w:t>44</w:t>
        </w:r>
      </w:hyperlink>
    </w:p>
    <w:p w14:paraId="76602726" w14:textId="77777777" w:rsidR="004678AB" w:rsidRDefault="00310D3E">
      <w:pPr>
        <w:pStyle w:val="TOC2"/>
        <w:tabs>
          <w:tab w:val="right" w:leader="dot" w:pos="9396"/>
        </w:tabs>
      </w:pPr>
      <w:hyperlink r:id="rId48" w:history="1">
        <w:r>
          <w:rPr>
            <w:rStyle w:val="Hyperlink"/>
          </w:rPr>
          <w:t>3.8 Conclusion</w:t>
        </w:r>
        <w:r>
          <w:tab/>
          <w:t>45</w:t>
        </w:r>
      </w:hyperlink>
    </w:p>
    <w:p w14:paraId="61CACB9F" w14:textId="77777777" w:rsidR="004678AB" w:rsidRDefault="00310D3E">
      <w:pPr>
        <w:pStyle w:val="TOC1"/>
        <w:tabs>
          <w:tab w:val="right" w:leader="dot" w:pos="9396"/>
        </w:tabs>
      </w:pPr>
      <w:hyperlink r:id="rId49" w:history="1">
        <w:r>
          <w:rPr>
            <w:rStyle w:val="Hyperlink"/>
          </w:rPr>
          <w:t>Chapter 4 : Realization</w:t>
        </w:r>
        <w:r>
          <w:tab/>
          <w:t>46</w:t>
        </w:r>
      </w:hyperlink>
    </w:p>
    <w:p w14:paraId="3BF2857A" w14:textId="77777777" w:rsidR="004678AB" w:rsidRDefault="00310D3E">
      <w:pPr>
        <w:pStyle w:val="TOC2"/>
        <w:tabs>
          <w:tab w:val="right" w:leader="dot" w:pos="9396"/>
        </w:tabs>
      </w:pPr>
      <w:hyperlink r:id="rId50" w:history="1">
        <w:r>
          <w:rPr>
            <w:rStyle w:val="Hyperlink"/>
          </w:rPr>
          <w:t>4.1Introduction</w:t>
        </w:r>
        <w:r>
          <w:tab/>
          <w:t>46</w:t>
        </w:r>
      </w:hyperlink>
    </w:p>
    <w:p w14:paraId="61F776AE" w14:textId="77777777" w:rsidR="004678AB" w:rsidRDefault="00310D3E">
      <w:pPr>
        <w:pStyle w:val="TOC2"/>
        <w:tabs>
          <w:tab w:val="right" w:leader="dot" w:pos="9396"/>
        </w:tabs>
      </w:pPr>
      <w:hyperlink r:id="rId51" w:history="1">
        <w:r>
          <w:rPr>
            <w:rStyle w:val="Hyperlink"/>
          </w:rPr>
          <w:t>4.2 Workin</w:t>
        </w:r>
        <w:r>
          <w:rPr>
            <w:rStyle w:val="Hyperlink"/>
          </w:rPr>
          <w:t>g environment and tools</w:t>
        </w:r>
        <w:r>
          <w:tab/>
          <w:t>46</w:t>
        </w:r>
      </w:hyperlink>
    </w:p>
    <w:p w14:paraId="6D90D77C" w14:textId="77777777" w:rsidR="004678AB" w:rsidRDefault="00310D3E">
      <w:pPr>
        <w:pStyle w:val="TOC3"/>
        <w:tabs>
          <w:tab w:val="right" w:leader="dot" w:pos="9396"/>
        </w:tabs>
      </w:pPr>
      <w:hyperlink r:id="rId52" w:history="1">
        <w:r>
          <w:rPr>
            <w:rStyle w:val="Hyperlink"/>
          </w:rPr>
          <w:t>4.2.1 Material Environment</w:t>
        </w:r>
        <w:r>
          <w:tab/>
          <w:t>46</w:t>
        </w:r>
      </w:hyperlink>
    </w:p>
    <w:p w14:paraId="68A7ADED" w14:textId="77777777" w:rsidR="004678AB" w:rsidRDefault="00310D3E">
      <w:pPr>
        <w:pStyle w:val="TOC3"/>
        <w:tabs>
          <w:tab w:val="right" w:leader="dot" w:pos="9396"/>
        </w:tabs>
      </w:pPr>
      <w:hyperlink r:id="rId53" w:history="1">
        <w:r>
          <w:rPr>
            <w:rStyle w:val="Hyperlink"/>
          </w:rPr>
          <w:t>4.2.2 Software Environment</w:t>
        </w:r>
        <w:r>
          <w:tab/>
          <w:t>47</w:t>
        </w:r>
      </w:hyperlink>
    </w:p>
    <w:p w14:paraId="03C83CEF" w14:textId="77777777" w:rsidR="004678AB" w:rsidRDefault="00310D3E">
      <w:pPr>
        <w:pStyle w:val="TOC2"/>
        <w:tabs>
          <w:tab w:val="right" w:leader="dot" w:pos="9396"/>
        </w:tabs>
      </w:pPr>
      <w:hyperlink r:id="rId54" w:history="1">
        <w:r>
          <w:rPr>
            <w:rStyle w:val="Hyperlink"/>
          </w:rPr>
          <w:t>4.3 Implementation</w:t>
        </w:r>
        <w:r>
          <w:tab/>
          <w:t>53</w:t>
        </w:r>
      </w:hyperlink>
    </w:p>
    <w:p w14:paraId="33D65C84" w14:textId="77777777" w:rsidR="004678AB" w:rsidRDefault="00310D3E">
      <w:pPr>
        <w:pStyle w:val="TOC3"/>
        <w:tabs>
          <w:tab w:val="right" w:leader="dot" w:pos="9396"/>
        </w:tabs>
      </w:pPr>
      <w:hyperlink r:id="rId55" w:history="1">
        <w:r>
          <w:rPr>
            <w:rStyle w:val="Hyperlink"/>
          </w:rPr>
          <w:t>4.3.1 Home Interface</w:t>
        </w:r>
        <w:r>
          <w:tab/>
          <w:t>53</w:t>
        </w:r>
      </w:hyperlink>
    </w:p>
    <w:p w14:paraId="41A7F691" w14:textId="77777777" w:rsidR="004678AB" w:rsidRDefault="00310D3E">
      <w:pPr>
        <w:pStyle w:val="TOC3"/>
        <w:tabs>
          <w:tab w:val="right" w:leader="dot" w:pos="9396"/>
        </w:tabs>
      </w:pPr>
      <w:hyperlink r:id="rId56" w:history="1">
        <w:r>
          <w:rPr>
            <w:rStyle w:val="Hyperlink"/>
          </w:rPr>
          <w:t>4.3.2 Registration interface</w:t>
        </w:r>
        <w:r>
          <w:tab/>
          <w:t>54</w:t>
        </w:r>
      </w:hyperlink>
    </w:p>
    <w:p w14:paraId="63AADE82" w14:textId="77777777" w:rsidR="004678AB" w:rsidRDefault="00310D3E">
      <w:pPr>
        <w:pStyle w:val="TOC3"/>
        <w:tabs>
          <w:tab w:val="right" w:leader="dot" w:pos="9396"/>
        </w:tabs>
      </w:pPr>
      <w:hyperlink r:id="rId57" w:history="1">
        <w:r>
          <w:rPr>
            <w:rStyle w:val="Hyperlink"/>
          </w:rPr>
          <w:t>4.3.3 Login Interface</w:t>
        </w:r>
        <w:r>
          <w:tab/>
          <w:t>55</w:t>
        </w:r>
      </w:hyperlink>
    </w:p>
    <w:p w14:paraId="2D270628" w14:textId="77777777" w:rsidR="004678AB" w:rsidRDefault="00310D3E">
      <w:pPr>
        <w:pStyle w:val="TOC3"/>
        <w:tabs>
          <w:tab w:val="right" w:leader="dot" w:pos="9396"/>
        </w:tabs>
      </w:pPr>
      <w:hyperlink r:id="rId58" w:history="1">
        <w:r>
          <w:rPr>
            <w:rStyle w:val="Hyperlink"/>
          </w:rPr>
          <w:t>4.3.4 Admin Dashboard interface</w:t>
        </w:r>
        <w:r>
          <w:tab/>
          <w:t>56</w:t>
        </w:r>
      </w:hyperlink>
    </w:p>
    <w:p w14:paraId="4D23F9B5" w14:textId="77777777" w:rsidR="004678AB" w:rsidRDefault="00310D3E">
      <w:pPr>
        <w:pStyle w:val="TOC3"/>
        <w:tabs>
          <w:tab w:val="right" w:leader="dot" w:pos="9396"/>
        </w:tabs>
      </w:pPr>
      <w:hyperlink r:id="rId59" w:history="1">
        <w:r>
          <w:rPr>
            <w:rStyle w:val="Hyperlink"/>
          </w:rPr>
          <w:t>4.3.5 Create workout interface</w:t>
        </w:r>
        <w:r>
          <w:tab/>
          <w:t>57</w:t>
        </w:r>
      </w:hyperlink>
    </w:p>
    <w:p w14:paraId="782F7209" w14:textId="77777777" w:rsidR="004678AB" w:rsidRDefault="00310D3E">
      <w:pPr>
        <w:pStyle w:val="TOC3"/>
        <w:tabs>
          <w:tab w:val="right" w:leader="dot" w:pos="9396"/>
        </w:tabs>
      </w:pPr>
      <w:hyperlink r:id="rId60" w:history="1">
        <w:r>
          <w:rPr>
            <w:rStyle w:val="Hyperlink"/>
          </w:rPr>
          <w:t>4.3.6 Manage Workout Interface</w:t>
        </w:r>
        <w:r>
          <w:tab/>
          <w:t>59</w:t>
        </w:r>
      </w:hyperlink>
    </w:p>
    <w:p w14:paraId="4F36C8F1" w14:textId="77777777" w:rsidR="004678AB" w:rsidRDefault="00310D3E">
      <w:pPr>
        <w:pStyle w:val="TOC3"/>
        <w:tabs>
          <w:tab w:val="right" w:leader="dot" w:pos="9396"/>
        </w:tabs>
      </w:pPr>
      <w:hyperlink r:id="rId61" w:history="1">
        <w:r>
          <w:rPr>
            <w:rStyle w:val="Hyperlink"/>
          </w:rPr>
          <w:t>4.3.7 Manage Workout Interface</w:t>
        </w:r>
        <w:r>
          <w:tab/>
          <w:t>59</w:t>
        </w:r>
      </w:hyperlink>
    </w:p>
    <w:p w14:paraId="03C7A131" w14:textId="77777777" w:rsidR="004678AB" w:rsidRDefault="00310D3E">
      <w:pPr>
        <w:pStyle w:val="TOC3"/>
        <w:tabs>
          <w:tab w:val="right" w:leader="dot" w:pos="9396"/>
        </w:tabs>
      </w:pPr>
      <w:hyperlink r:id="rId62" w:history="1">
        <w:r>
          <w:rPr>
            <w:rStyle w:val="Hyperlink"/>
          </w:rPr>
          <w:t>4.3.8 Chat Interface</w:t>
        </w:r>
        <w:r>
          <w:tab/>
          <w:t>60</w:t>
        </w:r>
      </w:hyperlink>
    </w:p>
    <w:p w14:paraId="1C7F8DE6" w14:textId="77777777" w:rsidR="004678AB" w:rsidRDefault="00310D3E">
      <w:pPr>
        <w:pStyle w:val="TOC3"/>
        <w:tabs>
          <w:tab w:val="right" w:leader="dot" w:pos="9396"/>
        </w:tabs>
      </w:pPr>
      <w:hyperlink r:id="rId63" w:history="1">
        <w:r>
          <w:rPr>
            <w:rStyle w:val="Hyperlink"/>
          </w:rPr>
          <w:t>4.3.8 Create Group Chat Interface</w:t>
        </w:r>
        <w:r>
          <w:tab/>
          <w:t>60</w:t>
        </w:r>
      </w:hyperlink>
    </w:p>
    <w:p w14:paraId="647373C3" w14:textId="77777777" w:rsidR="004678AB" w:rsidRDefault="00310D3E">
      <w:pPr>
        <w:pStyle w:val="TOC3"/>
        <w:tabs>
          <w:tab w:val="right" w:leader="dot" w:pos="9396"/>
        </w:tabs>
      </w:pPr>
      <w:hyperlink r:id="rId64" w:history="1">
        <w:r>
          <w:rPr>
            <w:rStyle w:val="Hyperlink"/>
          </w:rPr>
          <w:t>4.3.8 Leaderboard Interface</w:t>
        </w:r>
        <w:r>
          <w:tab/>
          <w:t>61</w:t>
        </w:r>
      </w:hyperlink>
    </w:p>
    <w:p w14:paraId="3C2CFD6C" w14:textId="77777777" w:rsidR="004678AB" w:rsidRDefault="00310D3E">
      <w:pPr>
        <w:pStyle w:val="TOC3"/>
        <w:tabs>
          <w:tab w:val="right" w:leader="dot" w:pos="9396"/>
        </w:tabs>
      </w:pPr>
      <w:hyperlink r:id="rId65" w:history="1">
        <w:r>
          <w:rPr>
            <w:rStyle w:val="Hyperlink"/>
          </w:rPr>
          <w:t>4.3.9 Profile Interface</w:t>
        </w:r>
        <w:r>
          <w:tab/>
          <w:t>62</w:t>
        </w:r>
      </w:hyperlink>
    </w:p>
    <w:p w14:paraId="2502DC32" w14:textId="77777777" w:rsidR="004678AB" w:rsidRDefault="00310D3E">
      <w:pPr>
        <w:pStyle w:val="TOC2"/>
        <w:tabs>
          <w:tab w:val="right" w:leader="dot" w:pos="9396"/>
        </w:tabs>
      </w:pPr>
      <w:hyperlink r:id="rId66" w:history="1">
        <w:r>
          <w:rPr>
            <w:rStyle w:val="Hyperlink"/>
          </w:rPr>
          <w:t>Conclusion</w:t>
        </w:r>
        <w:r>
          <w:tab/>
          <w:t>62</w:t>
        </w:r>
      </w:hyperlink>
    </w:p>
    <w:p w14:paraId="79C63A56" w14:textId="77777777" w:rsidR="004678AB" w:rsidRDefault="00310D3E">
      <w:pPr>
        <w:pStyle w:val="TOC2"/>
        <w:tabs>
          <w:tab w:val="right" w:leader="dot" w:pos="9396"/>
        </w:tabs>
      </w:pPr>
      <w:hyperlink r:id="rId67" w:history="1">
        <w:r>
          <w:rPr>
            <w:rStyle w:val="Hyperlink"/>
          </w:rPr>
          <w:t>General conclusion and perspectives</w:t>
        </w:r>
        <w:r>
          <w:tab/>
          <w:t>63</w:t>
        </w:r>
      </w:hyperlink>
    </w:p>
    <w:p w14:paraId="44B8DCB8" w14:textId="77777777" w:rsidR="004678AB" w:rsidRDefault="00310D3E">
      <w:pPr>
        <w:pStyle w:val="TOC2"/>
        <w:tabs>
          <w:tab w:val="right" w:leader="dot" w:pos="9396"/>
        </w:tabs>
      </w:pPr>
      <w:hyperlink r:id="rId68" w:history="1">
        <w:r>
          <w:rPr>
            <w:rStyle w:val="Hyperlink"/>
          </w:rPr>
          <w:t>Webography</w:t>
        </w:r>
        <w:r>
          <w:tab/>
          <w:t>64</w:t>
        </w:r>
      </w:hyperlink>
    </w:p>
    <w:p w14:paraId="02F852D8" w14:textId="77777777" w:rsidR="004678AB" w:rsidRDefault="00310D3E">
      <w:r>
        <w:fldChar w:fldCharType="end"/>
      </w:r>
    </w:p>
    <w:p w14:paraId="0B8ECD56" w14:textId="77777777" w:rsidR="004678AB" w:rsidRDefault="004678AB">
      <w:pPr>
        <w:pageBreakBefore/>
        <w:suppressAutoHyphens w:val="0"/>
        <w:rPr>
          <w:lang w:bidi="ar-TN"/>
        </w:rPr>
      </w:pPr>
    </w:p>
    <w:p w14:paraId="00681DD0" w14:textId="77777777" w:rsidR="004678AB" w:rsidRDefault="004678AB">
      <w:pPr>
        <w:suppressAutoHyphens w:val="0"/>
        <w:rPr>
          <w:lang w:bidi="ar-TN"/>
        </w:rPr>
      </w:pPr>
    </w:p>
    <w:p w14:paraId="354C5632" w14:textId="77777777" w:rsidR="004678AB" w:rsidRDefault="004678AB">
      <w:pPr>
        <w:suppressAutoHyphens w:val="0"/>
        <w:rPr>
          <w:lang w:bidi="ar-TN"/>
        </w:rPr>
      </w:pPr>
    </w:p>
    <w:p w14:paraId="4C939C1A" w14:textId="77777777" w:rsidR="004678AB" w:rsidRDefault="00310D3E">
      <w:pPr>
        <w:suppressAutoHyphens w:val="0"/>
        <w:rPr>
          <w:rFonts w:ascii="Bahnschrift" w:hAnsi="Bahnschrift"/>
          <w:sz w:val="32"/>
          <w:szCs w:val="32"/>
          <w:lang w:bidi="ar-TN"/>
        </w:rPr>
      </w:pPr>
      <w:r>
        <w:rPr>
          <w:rFonts w:ascii="Bahnschrift" w:hAnsi="Bahnschrift"/>
          <w:sz w:val="32"/>
          <w:szCs w:val="32"/>
          <w:lang w:bidi="ar-TN"/>
        </w:rPr>
        <w:t>List of figures</w:t>
      </w:r>
    </w:p>
    <w:p w14:paraId="55D86DDE" w14:textId="77777777" w:rsidR="004678AB" w:rsidRDefault="004678AB">
      <w:pPr>
        <w:suppressAutoHyphens w:val="0"/>
      </w:pPr>
    </w:p>
    <w:p w14:paraId="6AFBCCB1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6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1.1 Fitness Blender Home Page</w:t>
        </w:r>
        <w:r w:rsidRPr="005F1F42">
          <w:tab/>
          <w:t>8</w:t>
        </w:r>
      </w:hyperlink>
    </w:p>
    <w:p w14:paraId="58E8837B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1.2Fitness Blender video page</w:t>
        </w:r>
        <w:r w:rsidRPr="005F1F42">
          <w:tab/>
          <w:t>8</w:t>
        </w:r>
      </w:hyperlink>
    </w:p>
    <w:p w14:paraId="6B08F626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</w:t>
        </w:r>
        <w:proofErr w:type="gramStart"/>
        <w:r w:rsidRPr="005F1F42">
          <w:rPr>
            <w:rStyle w:val="Hyperlink"/>
            <w:color w:val="auto"/>
          </w:rPr>
          <w:t>3:Bodybuilding</w:t>
        </w:r>
        <w:proofErr w:type="gramEnd"/>
        <w:r w:rsidRPr="005F1F42">
          <w:rPr>
            <w:rStyle w:val="Hyperlink"/>
            <w:color w:val="auto"/>
          </w:rPr>
          <w:t xml:space="preserve"> home page</w:t>
        </w:r>
        <w:r w:rsidRPr="005F1F42">
          <w:tab/>
          <w:t>10</w:t>
        </w:r>
      </w:hyperlink>
    </w:p>
    <w:p w14:paraId="51D8024B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2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</w:t>
        </w:r>
        <w:proofErr w:type="gramStart"/>
        <w:r w:rsidRPr="005F1F42">
          <w:rPr>
            <w:rStyle w:val="Hyperlink"/>
            <w:color w:val="auto"/>
          </w:rPr>
          <w:t>4:Bodybuilding</w:t>
        </w:r>
        <w:proofErr w:type="gramEnd"/>
        <w:r w:rsidRPr="005F1F42">
          <w:rPr>
            <w:rStyle w:val="Hyperlink"/>
            <w:color w:val="auto"/>
          </w:rPr>
          <w:t xml:space="preserve"> Body Fit page</w:t>
        </w:r>
        <w:r w:rsidRPr="005F1F42">
          <w:tab/>
          <w:t>10</w:t>
        </w:r>
      </w:hyperlink>
    </w:p>
    <w:p w14:paraId="66DCE610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 xml:space="preserve">1.5: </w:t>
        </w:r>
        <w:proofErr w:type="spellStart"/>
        <w:r w:rsidRPr="005F1F42">
          <w:rPr>
            <w:rStyle w:val="Hyperlink"/>
            <w:color w:val="auto"/>
          </w:rPr>
          <w:t>weeksixpack</w:t>
        </w:r>
        <w:proofErr w:type="spellEnd"/>
        <w:r w:rsidRPr="005F1F42">
          <w:rPr>
            <w:rStyle w:val="Hyperlink"/>
            <w:color w:val="auto"/>
          </w:rPr>
          <w:t xml:space="preserve"> Home Page</w:t>
        </w:r>
        <w:r w:rsidRPr="005F1F42">
          <w:tab/>
          <w:t>12</w:t>
        </w:r>
      </w:hyperlink>
    </w:p>
    <w:p w14:paraId="4372E674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</w:t>
        </w:r>
        <w:proofErr w:type="gramStart"/>
        <w:r w:rsidRPr="005F1F42">
          <w:rPr>
            <w:rStyle w:val="Hyperlink"/>
            <w:color w:val="auto"/>
          </w:rPr>
          <w:t>6:sixweeksi</w:t>
        </w:r>
        <w:r w:rsidRPr="005F1F42">
          <w:rPr>
            <w:rStyle w:val="Hyperlink"/>
            <w:color w:val="auto"/>
          </w:rPr>
          <w:t>xpac</w:t>
        </w:r>
        <w:proofErr w:type="gramEnd"/>
        <w:r w:rsidRPr="005F1F42">
          <w:rPr>
            <w:rStyle w:val="Hyperlink"/>
            <w:color w:val="auto"/>
          </w:rPr>
          <w:t xml:space="preserve"> Home Page</w:t>
        </w:r>
        <w:r w:rsidRPr="005F1F42">
          <w:tab/>
          <w:t>12</w:t>
        </w:r>
      </w:hyperlink>
    </w:p>
    <w:p w14:paraId="29FFC689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1.7: Waterfall methodology diagram</w:t>
        </w:r>
        <w:r w:rsidRPr="005F1F42">
          <w:tab/>
          <w:t>16</w:t>
        </w:r>
      </w:hyperlink>
    </w:p>
    <w:p w14:paraId="547039CE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1.8: Scrum Process Diagram</w:t>
        </w:r>
        <w:r w:rsidRPr="005F1F42">
          <w:tab/>
          <w:t>17</w:t>
        </w:r>
      </w:hyperlink>
    </w:p>
    <w:p w14:paraId="70666AFA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2.</w:t>
        </w:r>
        <w:proofErr w:type="gramStart"/>
        <w:r w:rsidRPr="005F1F42">
          <w:rPr>
            <w:rStyle w:val="Hyperlink"/>
            <w:color w:val="auto"/>
          </w:rPr>
          <w:t>1:General</w:t>
        </w:r>
        <w:proofErr w:type="gramEnd"/>
        <w:r w:rsidRPr="005F1F42">
          <w:rPr>
            <w:rStyle w:val="Hyperlink"/>
            <w:color w:val="auto"/>
          </w:rPr>
          <w:t xml:space="preserve"> use case diagram</w:t>
        </w:r>
        <w:r w:rsidRPr="005F1F42">
          <w:tab/>
          <w:t>22</w:t>
        </w:r>
      </w:hyperlink>
    </w:p>
    <w:p w14:paraId="2422DC2D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2.</w:t>
        </w:r>
        <w:proofErr w:type="gramStart"/>
        <w:r w:rsidRPr="005F1F42">
          <w:rPr>
            <w:rStyle w:val="Hyperlink"/>
            <w:color w:val="auto"/>
          </w:rPr>
          <w:t>2:Authentication</w:t>
        </w:r>
        <w:proofErr w:type="gramEnd"/>
        <w:r w:rsidRPr="005F1F42">
          <w:rPr>
            <w:rStyle w:val="Hyperlink"/>
            <w:color w:val="auto"/>
          </w:rPr>
          <w:t xml:space="preserve"> use case diagram</w:t>
        </w:r>
        <w:r w:rsidRPr="005F1F42">
          <w:tab/>
          <w:t>23</w:t>
        </w:r>
      </w:hyperlink>
    </w:p>
    <w:p w14:paraId="68657ECA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7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2.</w:t>
        </w:r>
        <w:proofErr w:type="gramStart"/>
        <w:r w:rsidRPr="005F1F42">
          <w:rPr>
            <w:rStyle w:val="Hyperlink"/>
            <w:color w:val="auto"/>
          </w:rPr>
          <w:t>3:Workout</w:t>
        </w:r>
        <w:proofErr w:type="gramEnd"/>
        <w:r w:rsidRPr="005F1F42">
          <w:rPr>
            <w:rStyle w:val="Hyperlink"/>
            <w:color w:val="auto"/>
          </w:rPr>
          <w:t xml:space="preserve"> Management Use-Case Diagram</w:t>
        </w:r>
        <w:r w:rsidRPr="005F1F42">
          <w:tab/>
          <w:t>25</w:t>
        </w:r>
      </w:hyperlink>
    </w:p>
    <w:p w14:paraId="18BE006C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8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2.</w:t>
        </w:r>
        <w:proofErr w:type="gramStart"/>
        <w:r w:rsidRPr="005F1F42">
          <w:rPr>
            <w:rStyle w:val="Hyperlink"/>
            <w:color w:val="auto"/>
          </w:rPr>
          <w:t>4:Chats</w:t>
        </w:r>
        <w:proofErr w:type="gramEnd"/>
        <w:r w:rsidRPr="005F1F42">
          <w:rPr>
            <w:rStyle w:val="Hyperlink"/>
            <w:color w:val="auto"/>
          </w:rPr>
          <w:t xml:space="preserve"> Management Use Case Diagram</w:t>
        </w:r>
        <w:r w:rsidRPr="005F1F42">
          <w:tab/>
          <w:t>28</w:t>
        </w:r>
      </w:hyperlink>
    </w:p>
    <w:p w14:paraId="4C22FE6F" w14:textId="77777777" w:rsidR="004678AB" w:rsidRPr="005F1F42" w:rsidRDefault="00310D3E">
      <w:pPr>
        <w:pStyle w:val="TableofFigures"/>
        <w:tabs>
          <w:tab w:val="left" w:pos="2548"/>
          <w:tab w:val="right" w:leader="dot" w:pos="9396"/>
        </w:tabs>
      </w:pPr>
      <w:hyperlink r:id="rId8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1:The</w:t>
        </w:r>
        <w:proofErr w:type="gramEnd"/>
        <w:r w:rsidRPr="005F1F42">
          <w:rPr>
            <w:rStyle w:val="Hyperlink"/>
            <w:color w:val="auto"/>
          </w:rPr>
          <w:t xml:space="preserve"> Controller  </w:t>
        </w:r>
        <w:r w:rsidRPr="005F1F42">
          <w:tab/>
        </w:r>
        <w:r w:rsidRPr="005F1F42">
          <w:rPr>
            <w:rStyle w:val="Hyperlink"/>
            <w:color w:val="auto"/>
          </w:rPr>
          <w:t xml:space="preserve">   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3.2:The View</w:t>
        </w:r>
        <w:r w:rsidRPr="005F1F42">
          <w:tab/>
          <w:t>33</w:t>
        </w:r>
      </w:hyperlink>
    </w:p>
    <w:p w14:paraId="7587C1EF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82" w:anchor="_Toc7535326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3:The</w:t>
        </w:r>
        <w:proofErr w:type="gramEnd"/>
        <w:r w:rsidRPr="005F1F42">
          <w:rPr>
            <w:rStyle w:val="Hyperlink"/>
            <w:color w:val="auto"/>
          </w:rPr>
          <w:t xml:space="preserve"> model</w:t>
        </w:r>
        <w:r w:rsidRPr="005F1F42">
          <w:tab/>
          <w:t>34</w:t>
        </w:r>
      </w:hyperlink>
    </w:p>
    <w:p w14:paraId="7427F751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8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4:MVC</w:t>
        </w:r>
        <w:proofErr w:type="gramEnd"/>
        <w:r w:rsidRPr="005F1F42">
          <w:rPr>
            <w:rStyle w:val="Hyperlink"/>
            <w:color w:val="auto"/>
          </w:rPr>
          <w:t xml:space="preserve"> flow</w:t>
        </w:r>
        <w:r w:rsidRPr="005F1F42">
          <w:tab/>
          <w:t>34</w:t>
        </w:r>
      </w:hyperlink>
    </w:p>
    <w:p w14:paraId="3C47C441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8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5:Physical</w:t>
        </w:r>
        <w:proofErr w:type="gramEnd"/>
        <w:r w:rsidRPr="005F1F42">
          <w:rPr>
            <w:rStyle w:val="Hyperlink"/>
            <w:color w:val="auto"/>
          </w:rPr>
          <w:t xml:space="preserve"> Architecture</w:t>
        </w:r>
        <w:r w:rsidRPr="005F1F42">
          <w:tab/>
          <w:t>35</w:t>
        </w:r>
      </w:hyperlink>
    </w:p>
    <w:p w14:paraId="2840C5C2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8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6:Deployment</w:t>
        </w:r>
        <w:proofErr w:type="gramEnd"/>
        <w:r w:rsidRPr="005F1F42">
          <w:rPr>
            <w:rStyle w:val="Hyperlink"/>
            <w:color w:val="auto"/>
          </w:rPr>
          <w:t xml:space="preserve"> Diagram</w:t>
        </w:r>
        <w:r w:rsidRPr="005F1F42">
          <w:tab/>
          <w:t>36</w:t>
        </w:r>
      </w:hyperlink>
    </w:p>
    <w:p w14:paraId="57EF7CA4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8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7:Logical</w:t>
        </w:r>
        <w:proofErr w:type="gramEnd"/>
        <w:r w:rsidRPr="005F1F42">
          <w:rPr>
            <w:rStyle w:val="Hyperlink"/>
            <w:color w:val="auto"/>
          </w:rPr>
          <w:t xml:space="preserve"> Architecture Diagram</w:t>
        </w:r>
        <w:r w:rsidRPr="005F1F42">
          <w:tab/>
          <w:t>37</w:t>
        </w:r>
      </w:hyperlink>
    </w:p>
    <w:p w14:paraId="198D7F44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8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8:BackEnd</w:t>
        </w:r>
        <w:proofErr w:type="gramEnd"/>
        <w:r w:rsidRPr="005F1F42">
          <w:rPr>
            <w:rStyle w:val="Hyperlink"/>
            <w:color w:val="auto"/>
          </w:rPr>
          <w:t xml:space="preserve"> diagram</w:t>
        </w:r>
        <w:r w:rsidRPr="005F1F42">
          <w:tab/>
          <w:t>38</w:t>
        </w:r>
      </w:hyperlink>
    </w:p>
    <w:p w14:paraId="64580574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8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9:Redux</w:t>
        </w:r>
        <w:proofErr w:type="gramEnd"/>
        <w:r w:rsidRPr="005F1F42">
          <w:rPr>
            <w:rStyle w:val="Hyperlink"/>
            <w:color w:val="auto"/>
          </w:rPr>
          <w:t xml:space="preserve"> diagram</w:t>
        </w:r>
        <w:r w:rsidRPr="005F1F42">
          <w:tab/>
          <w:t>39</w:t>
        </w:r>
      </w:hyperlink>
    </w:p>
    <w:p w14:paraId="1FD6245C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8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10:Authentication</w:t>
        </w:r>
        <w:proofErr w:type="gramEnd"/>
        <w:r w:rsidRPr="005F1F42">
          <w:rPr>
            <w:rStyle w:val="Hyperlink"/>
            <w:color w:val="auto"/>
          </w:rPr>
          <w:t xml:space="preserve"> Sequence Diagram</w:t>
        </w:r>
        <w:r w:rsidRPr="005F1F42">
          <w:tab/>
          <w:t>40</w:t>
        </w:r>
      </w:hyperlink>
    </w:p>
    <w:p w14:paraId="753DA281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11:User</w:t>
        </w:r>
        <w:proofErr w:type="gramEnd"/>
        <w:r w:rsidRPr="005F1F42">
          <w:rPr>
            <w:rStyle w:val="Hyperlink"/>
            <w:color w:val="auto"/>
          </w:rPr>
          <w:t xml:space="preserve"> Management Sequence Diagram</w:t>
        </w:r>
        <w:r w:rsidRPr="005F1F42">
          <w:tab/>
          <w:t>41</w:t>
        </w:r>
      </w:hyperlink>
    </w:p>
    <w:p w14:paraId="58901AD5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12:Create</w:t>
        </w:r>
        <w:proofErr w:type="gramEnd"/>
        <w:r w:rsidRPr="005F1F42">
          <w:rPr>
            <w:rStyle w:val="Hyperlink"/>
            <w:color w:val="auto"/>
          </w:rPr>
          <w:t xml:space="preserve"> New Conversation Sequence Diagram</w:t>
        </w:r>
        <w:r w:rsidRPr="005F1F42">
          <w:tab/>
          <w:t>42</w:t>
        </w:r>
      </w:hyperlink>
    </w:p>
    <w:p w14:paraId="2B6253D8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2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proofErr w:type="gramStart"/>
        <w:r w:rsidRPr="005F1F42">
          <w:rPr>
            <w:rStyle w:val="Hyperlink"/>
            <w:color w:val="auto"/>
          </w:rPr>
          <w:t>3.13::</w:t>
        </w:r>
        <w:proofErr w:type="gramEnd"/>
        <w:r w:rsidRPr="005F1F42">
          <w:rPr>
            <w:rStyle w:val="Hyperlink"/>
            <w:color w:val="auto"/>
          </w:rPr>
          <w:t xml:space="preserve"> General Class Diagram</w:t>
        </w:r>
        <w:r w:rsidRPr="005F1F42">
          <w:tab/>
          <w:t>43</w:t>
        </w:r>
      </w:hyperlink>
    </w:p>
    <w:p w14:paraId="76373F9C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14:Gantt</w:t>
        </w:r>
        <w:proofErr w:type="gramEnd"/>
        <w:r w:rsidRPr="005F1F42">
          <w:rPr>
            <w:rStyle w:val="Hyperlink"/>
            <w:color w:val="auto"/>
          </w:rPr>
          <w:t xml:space="preserve"> Diagram</w:t>
        </w:r>
        <w:r w:rsidRPr="005F1F42">
          <w:tab/>
          <w:t>44</w:t>
        </w:r>
      </w:hyperlink>
    </w:p>
    <w:p w14:paraId="40904214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1:</w:t>
        </w:r>
        <w:r w:rsidRPr="005F1F42">
          <w:rPr>
            <w:rStyle w:val="Hyperlink"/>
            <w:color w:val="auto"/>
          </w:rPr>
          <w:t>Computer</w:t>
        </w:r>
        <w:proofErr w:type="gramEnd"/>
        <w:r w:rsidRPr="005F1F42">
          <w:rPr>
            <w:rStyle w:val="Hyperlink"/>
            <w:color w:val="auto"/>
          </w:rPr>
          <w:t xml:space="preserve"> characteristics</w:t>
        </w:r>
        <w:r w:rsidRPr="005F1F42">
          <w:tab/>
          <w:t>46</w:t>
        </w:r>
      </w:hyperlink>
    </w:p>
    <w:p w14:paraId="7943BD39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2:ReactJS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47</w:t>
        </w:r>
      </w:hyperlink>
    </w:p>
    <w:p w14:paraId="36BF2A3F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3:Redux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47</w:t>
        </w:r>
      </w:hyperlink>
    </w:p>
    <w:p w14:paraId="5EC47426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4:Bootstrap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47</w:t>
        </w:r>
      </w:hyperlink>
    </w:p>
    <w:p w14:paraId="31A8B7AA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5:Reactstrap</w:t>
        </w:r>
        <w:proofErr w:type="gramEnd"/>
        <w:r w:rsidRPr="005F1F42">
          <w:rPr>
            <w:rStyle w:val="Hyperlink"/>
            <w:color w:val="auto"/>
          </w:rPr>
          <w:t xml:space="preserve"> L</w:t>
        </w:r>
        <w:r w:rsidRPr="005F1F42">
          <w:rPr>
            <w:rStyle w:val="Hyperlink"/>
            <w:color w:val="auto"/>
          </w:rPr>
          <w:t>ogo</w:t>
        </w:r>
        <w:r w:rsidRPr="005F1F42">
          <w:tab/>
          <w:t>48</w:t>
        </w:r>
      </w:hyperlink>
    </w:p>
    <w:p w14:paraId="309AB0C7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9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6:Node.js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48</w:t>
        </w:r>
      </w:hyperlink>
    </w:p>
    <w:p w14:paraId="397C88BA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7:Express.js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49</w:t>
        </w:r>
      </w:hyperlink>
    </w:p>
    <w:p w14:paraId="79961784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8:MongoDB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49</w:t>
        </w:r>
      </w:hyperlink>
    </w:p>
    <w:p w14:paraId="0E111BE4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2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9:Socket.io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49</w:t>
        </w:r>
      </w:hyperlink>
    </w:p>
    <w:p w14:paraId="4167B3E6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10:Visual</w:t>
        </w:r>
        <w:proofErr w:type="gramEnd"/>
        <w:r w:rsidRPr="005F1F42">
          <w:rPr>
            <w:rStyle w:val="Hyperlink"/>
            <w:color w:val="auto"/>
          </w:rPr>
          <w:t xml:space="preserve"> Studio Code Logo</w:t>
        </w:r>
        <w:r w:rsidRPr="005F1F42">
          <w:tab/>
          <w:t>50</w:t>
        </w:r>
      </w:hyperlink>
    </w:p>
    <w:p w14:paraId="426D4FA1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11:StarUML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50</w:t>
        </w:r>
      </w:hyperlink>
    </w:p>
    <w:p w14:paraId="76949B7E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12:draw.io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51</w:t>
        </w:r>
      </w:hyperlink>
    </w:p>
    <w:p w14:paraId="3E1E1FF8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13:Git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51</w:t>
        </w:r>
      </w:hyperlink>
    </w:p>
    <w:p w14:paraId="24BD35DA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14:Postman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51</w:t>
        </w:r>
      </w:hyperlink>
    </w:p>
    <w:p w14:paraId="09C7ADFC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15:Microsoft</w:t>
        </w:r>
        <w:proofErr w:type="gramEnd"/>
        <w:r w:rsidRPr="005F1F42">
          <w:rPr>
            <w:rStyle w:val="Hyperlink"/>
            <w:color w:val="auto"/>
          </w:rPr>
          <w:t xml:space="preserve"> Word Logo</w:t>
        </w:r>
        <w:r w:rsidRPr="005F1F42">
          <w:tab/>
          <w:t>52</w:t>
        </w:r>
      </w:hyperlink>
    </w:p>
    <w:p w14:paraId="4C6A6274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0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16:Home</w:t>
        </w:r>
        <w:proofErr w:type="gramEnd"/>
        <w:r w:rsidRPr="005F1F42">
          <w:rPr>
            <w:rStyle w:val="Hyperlink"/>
            <w:color w:val="auto"/>
          </w:rPr>
          <w:t xml:space="preserve"> page</w:t>
        </w:r>
        <w:r w:rsidRPr="005F1F42">
          <w:tab/>
          <w:t>53</w:t>
        </w:r>
      </w:hyperlink>
    </w:p>
    <w:p w14:paraId="284FE80A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17:Registration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54</w:t>
        </w:r>
      </w:hyperlink>
    </w:p>
    <w:p w14:paraId="1C8590B1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18:Login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55</w:t>
        </w:r>
      </w:hyperlink>
    </w:p>
    <w:p w14:paraId="4B0C8D99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2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19:Admin</w:t>
        </w:r>
        <w:proofErr w:type="gramEnd"/>
        <w:r w:rsidRPr="005F1F42">
          <w:rPr>
            <w:rStyle w:val="Hyperlink"/>
            <w:color w:val="auto"/>
          </w:rPr>
          <w:t xml:space="preserve"> Dashboard</w:t>
        </w:r>
        <w:r w:rsidRPr="005F1F42">
          <w:tab/>
          <w:t>56</w:t>
        </w:r>
      </w:hyperlink>
    </w:p>
    <w:p w14:paraId="3BA1025F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20:Create</w:t>
        </w:r>
        <w:proofErr w:type="gramEnd"/>
        <w:r w:rsidRPr="005F1F42">
          <w:rPr>
            <w:rStyle w:val="Hyperlink"/>
            <w:color w:val="auto"/>
          </w:rPr>
          <w:t xml:space="preserve"> workout 1</w:t>
        </w:r>
        <w:r w:rsidRPr="005F1F42">
          <w:tab/>
          <w:t>57</w:t>
        </w:r>
      </w:hyperlink>
    </w:p>
    <w:p w14:paraId="2AE4BD8C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21:Create</w:t>
        </w:r>
        <w:proofErr w:type="gramEnd"/>
        <w:r w:rsidRPr="005F1F42">
          <w:rPr>
            <w:rStyle w:val="Hyperlink"/>
            <w:color w:val="auto"/>
          </w:rPr>
          <w:t xml:space="preserve"> Workout 2</w:t>
        </w:r>
        <w:r w:rsidRPr="005F1F42">
          <w:tab/>
          <w:t>57</w:t>
        </w:r>
      </w:hyperlink>
    </w:p>
    <w:p w14:paraId="24485ED4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22:The</w:t>
        </w:r>
        <w:proofErr w:type="gramEnd"/>
        <w:r w:rsidRPr="005F1F42">
          <w:rPr>
            <w:rStyle w:val="Hyperlink"/>
            <w:color w:val="auto"/>
          </w:rPr>
          <w:t xml:space="preserve"> Manage Workout Interface</w:t>
        </w:r>
        <w:r w:rsidRPr="005F1F42">
          <w:tab/>
          <w:t>58</w:t>
        </w:r>
      </w:hyperlink>
    </w:p>
    <w:p w14:paraId="076AC2FC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23:Manage</w:t>
        </w:r>
        <w:proofErr w:type="gramEnd"/>
        <w:r w:rsidRPr="005F1F42">
          <w:rPr>
            <w:rStyle w:val="Hyperlink"/>
            <w:color w:val="auto"/>
          </w:rPr>
          <w:t xml:space="preserve"> Users Interface</w:t>
        </w:r>
        <w:r w:rsidRPr="005F1F42">
          <w:tab/>
          <w:t>58</w:t>
        </w:r>
      </w:hyperlink>
    </w:p>
    <w:p w14:paraId="25C6FA77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24:Chat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59</w:t>
        </w:r>
      </w:hyperlink>
    </w:p>
    <w:p w14:paraId="5D83748E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25:Create</w:t>
        </w:r>
        <w:proofErr w:type="gramEnd"/>
        <w:r w:rsidRPr="005F1F42">
          <w:rPr>
            <w:rStyle w:val="Hyperlink"/>
            <w:color w:val="auto"/>
          </w:rPr>
          <w:t xml:space="preserve"> Group Chat Interface</w:t>
        </w:r>
        <w:r w:rsidRPr="005F1F42">
          <w:tab/>
          <w:t>60</w:t>
        </w:r>
      </w:hyperlink>
    </w:p>
    <w:p w14:paraId="171B56D0" w14:textId="77777777" w:rsidR="004678AB" w:rsidRPr="005F1F42" w:rsidRDefault="00310D3E">
      <w:pPr>
        <w:pStyle w:val="TableofFigures"/>
        <w:tabs>
          <w:tab w:val="right" w:leader="dot" w:pos="9396"/>
        </w:tabs>
      </w:pPr>
      <w:hyperlink r:id="rId11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26:Leaderboard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60</w:t>
        </w:r>
      </w:hyperlink>
    </w:p>
    <w:p w14:paraId="0EDE1A45" w14:textId="77777777" w:rsidR="004678AB" w:rsidRDefault="00310D3E">
      <w:pPr>
        <w:pStyle w:val="TableofFigures"/>
        <w:tabs>
          <w:tab w:val="right" w:leader="dot" w:pos="9396"/>
        </w:tabs>
      </w:pPr>
      <w:hyperlink r:id="rId12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27:Profile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61</w:t>
        </w:r>
      </w:hyperlink>
    </w:p>
    <w:p w14:paraId="79A27F16" w14:textId="77777777" w:rsidR="004678AB" w:rsidRDefault="004678AB">
      <w:pPr>
        <w:suppressAutoHyphens w:val="0"/>
      </w:pPr>
    </w:p>
    <w:p w14:paraId="69F26DC5" w14:textId="77777777" w:rsidR="004678AB" w:rsidRDefault="004678AB">
      <w:pPr>
        <w:pageBreakBefore/>
        <w:suppressAutoHyphens w:val="0"/>
        <w:rPr>
          <w:lang w:bidi="ar-TN"/>
        </w:rPr>
      </w:pPr>
    </w:p>
    <w:p w14:paraId="146A054C" w14:textId="4093B37F" w:rsidR="004678AB" w:rsidRDefault="00E02526">
      <w:pPr>
        <w:suppressAutoHyphens w:val="0"/>
        <w:rPr>
          <w:rFonts w:ascii="Calibri Light" w:eastAsia="Times New Roman" w:hAnsi="Calibri Light" w:cs="Times New Roman"/>
          <w:spacing w:val="-10"/>
          <w:kern w:val="3"/>
          <w:sz w:val="56"/>
          <w:szCs w:val="56"/>
          <w:lang w:bidi="ar-TN"/>
        </w:rPr>
      </w:pPr>
      <w:r>
        <w:rPr>
          <w:rFonts w:ascii="Calibri Light" w:eastAsia="Times New Roman" w:hAnsi="Calibri Light" w:cs="Times New Roman"/>
          <w:spacing w:val="-10"/>
          <w:kern w:val="3"/>
          <w:sz w:val="56"/>
          <w:szCs w:val="56"/>
          <w:lang w:bidi="ar-TN"/>
        </w:rPr>
        <w:t>Tables</w:t>
      </w:r>
    </w:p>
    <w:p w14:paraId="7843FB9A" w14:textId="0F56E51F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r>
        <w:rPr>
          <w:lang w:bidi="ar-TN"/>
        </w:rPr>
        <w:fldChar w:fldCharType="begin"/>
      </w:r>
      <w:r>
        <w:rPr>
          <w:lang w:bidi="ar-TN"/>
        </w:rPr>
        <w:instrText xml:space="preserve"> TOC \h \z \c "Table" </w:instrText>
      </w:r>
      <w:r>
        <w:rPr>
          <w:lang w:bidi="ar-TN"/>
        </w:rPr>
        <w:fldChar w:fldCharType="separate"/>
      </w:r>
      <w:hyperlink w:anchor="_Toc75557361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1.1:Comparison of Existing Apps and current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184B2A" w14:textId="79D0747F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2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2.1:Authentication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086CCA" w14:textId="7A130708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3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2.2:Consult workout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C4255C0" w14:textId="77FCE1AE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4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2.3:Create workout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E094D3" w14:textId="27F66638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5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2.4:Modify workout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DBA0FB0" w14:textId="1D4E6162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6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2.5:Delete Workout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5F88CC9" w14:textId="7E957DAD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7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2.6:Consult Chats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B3DB730" w14:textId="1C51E957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8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2.7:Start New Chat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9A980CE" w14:textId="09424004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9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2.8::Create New Group Chat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6BF4CE7" w14:textId="4EE5E575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70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2.9:Add Users to Group Chat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259E936" w14:textId="23F633AE" w:rsidR="004678AB" w:rsidRDefault="00E02526">
      <w:pPr>
        <w:pStyle w:val="Title"/>
        <w:rPr>
          <w:lang w:bidi="ar-TN"/>
        </w:rPr>
      </w:pPr>
      <w:r>
        <w:rPr>
          <w:lang w:bidi="ar-TN"/>
        </w:rPr>
        <w:fldChar w:fldCharType="end"/>
      </w:r>
    </w:p>
    <w:p w14:paraId="0E5483BA" w14:textId="77777777" w:rsidR="004678AB" w:rsidRDefault="004678AB">
      <w:pPr>
        <w:rPr>
          <w:lang w:bidi="ar-TN"/>
        </w:rPr>
      </w:pPr>
    </w:p>
    <w:p w14:paraId="5B4E3882" w14:textId="77777777" w:rsidR="004678AB" w:rsidRDefault="004678AB">
      <w:pPr>
        <w:rPr>
          <w:lang w:bidi="ar-TN"/>
        </w:rPr>
      </w:pPr>
    </w:p>
    <w:p w14:paraId="6D57A395" w14:textId="77777777" w:rsidR="004678AB" w:rsidRDefault="004678AB">
      <w:pPr>
        <w:rPr>
          <w:rFonts w:ascii="Arial" w:hAnsi="Arial"/>
          <w:sz w:val="24"/>
          <w:szCs w:val="24"/>
        </w:rPr>
      </w:pPr>
    </w:p>
    <w:p w14:paraId="562B82B7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5E427C6C" w14:textId="77777777" w:rsidR="004678AB" w:rsidRDefault="00310D3E">
      <w:r>
        <w:rPr>
          <w:rFonts w:ascii="Arial" w:hAnsi="Arial"/>
          <w:sz w:val="24"/>
          <w:szCs w:val="24"/>
        </w:rPr>
        <w:t xml:space="preserve">  </w:t>
      </w:r>
    </w:p>
    <w:p w14:paraId="37AC2230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61A854F1" w14:textId="77777777" w:rsidR="004678AB" w:rsidRDefault="004678AB">
      <w:pPr>
        <w:pageBreakBefore/>
        <w:suppressAutoHyphens w:val="0"/>
      </w:pPr>
    </w:p>
    <w:p w14:paraId="11CF82A9" w14:textId="77777777" w:rsidR="004678AB" w:rsidRDefault="00310D3E">
      <w:pPr>
        <w:rPr>
          <w:rFonts w:ascii="Bahnschrift" w:hAnsi="Bahnschrift"/>
          <w:sz w:val="32"/>
          <w:szCs w:val="32"/>
          <w:lang w:bidi="ar-TN"/>
        </w:rPr>
      </w:pPr>
      <w:bookmarkStart w:id="28" w:name="_Toc75356585"/>
      <w:r>
        <w:rPr>
          <w:rFonts w:ascii="Bahnschrift" w:hAnsi="Bahnschrift"/>
          <w:sz w:val="32"/>
          <w:szCs w:val="32"/>
          <w:lang w:bidi="ar-TN"/>
        </w:rPr>
        <w:t>General Introduction</w:t>
      </w:r>
      <w:bookmarkEnd w:id="28"/>
    </w:p>
    <w:p w14:paraId="60D45074" w14:textId="77777777" w:rsidR="004678AB" w:rsidRDefault="004678AB">
      <w:pPr>
        <w:rPr>
          <w:lang w:bidi="ar-TN"/>
        </w:rPr>
      </w:pPr>
    </w:p>
    <w:p w14:paraId="4C1F61C9" w14:textId="77777777" w:rsidR="004678AB" w:rsidRDefault="00310D3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Physical activity or exercise can improve </w:t>
      </w:r>
      <w:del w:id="2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our </w:delText>
        </w:r>
      </w:del>
      <w:r>
        <w:rPr>
          <w:rFonts w:ascii="Arial" w:hAnsi="Arial"/>
          <w:sz w:val="24"/>
          <w:szCs w:val="24"/>
          <w:lang w:bidi="ar-TN"/>
        </w:rPr>
        <w:t>health and reduce the risk of developing a number of diseases</w:t>
      </w:r>
      <w:del w:id="3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,</w:delText>
        </w:r>
      </w:del>
      <w:r>
        <w:rPr>
          <w:rFonts w:ascii="Arial" w:hAnsi="Arial"/>
          <w:sz w:val="24"/>
          <w:szCs w:val="24"/>
          <w:lang w:bidi="ar-TN"/>
        </w:rPr>
        <w:t xml:space="preserve"> such as diabetes, cancer</w:t>
      </w:r>
      <w:ins w:id="3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cardiovascular disease. It </w:t>
      </w:r>
      <w:ins w:id="32" w:author="Pubsure" w:date="2021-06-24T07:50:00Z">
        <w:r>
          <w:rPr>
            <w:rFonts w:ascii="Arial" w:hAnsi="Arial"/>
            <w:sz w:val="24"/>
            <w:szCs w:val="24"/>
            <w:lang w:bidi="ar-TN"/>
          </w:rPr>
          <w:t>has</w:t>
        </w:r>
      </w:ins>
      <w:del w:id="33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can have</w:delText>
        </w:r>
      </w:del>
      <w:r>
        <w:rPr>
          <w:rFonts w:ascii="Arial" w:hAnsi="Arial"/>
          <w:sz w:val="24"/>
          <w:szCs w:val="24"/>
          <w:lang w:bidi="ar-TN"/>
        </w:rPr>
        <w:t xml:space="preserve"> immediate and long-term health benefits. Most importantly, regular </w:t>
      </w:r>
      <w:ins w:id="34" w:author="Pubsure" w:date="2021-06-24T07:50:00Z">
        <w:r>
          <w:rPr>
            <w:rFonts w:ascii="Arial" w:hAnsi="Arial"/>
            <w:sz w:val="24"/>
            <w:szCs w:val="24"/>
            <w:lang w:bidi="ar-TN"/>
          </w:rPr>
          <w:t>activities</w:t>
        </w:r>
      </w:ins>
      <w:del w:id="35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activity</w:delText>
        </w:r>
      </w:del>
      <w:r>
        <w:rPr>
          <w:rFonts w:ascii="Arial" w:hAnsi="Arial"/>
          <w:sz w:val="24"/>
          <w:szCs w:val="24"/>
          <w:lang w:bidi="ar-TN"/>
        </w:rPr>
        <w:t xml:space="preserve"> can improve </w:t>
      </w:r>
      <w:ins w:id="36" w:author="Pubsure" w:date="2021-06-24T07:50:00Z">
        <w:r>
          <w:rPr>
            <w:rFonts w:ascii="Arial" w:hAnsi="Arial"/>
            <w:sz w:val="24"/>
            <w:szCs w:val="24"/>
            <w:lang w:bidi="ar-TN"/>
          </w:rPr>
          <w:t>the</w:t>
        </w:r>
      </w:ins>
      <w:del w:id="37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our</w:delText>
        </w:r>
      </w:del>
      <w:r>
        <w:rPr>
          <w:rFonts w:ascii="Arial" w:hAnsi="Arial"/>
          <w:sz w:val="24"/>
          <w:szCs w:val="24"/>
          <w:lang w:bidi="ar-TN"/>
        </w:rPr>
        <w:t xml:space="preserve"> quality of life.</w:t>
      </w:r>
    </w:p>
    <w:p w14:paraId="6AF72838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26CEE222" w14:textId="77777777" w:rsidR="004678AB" w:rsidRDefault="00310D3E">
      <w:pPr>
        <w:rPr>
          <w:rFonts w:ascii="Arial" w:hAnsi="Arial"/>
          <w:sz w:val="24"/>
          <w:szCs w:val="24"/>
          <w:lang w:bidi="ar-TN"/>
        </w:rPr>
      </w:pPr>
      <w:ins w:id="38" w:author="Pubsure" w:date="2021-06-24T07:50:00Z">
        <w:r>
          <w:rPr>
            <w:rFonts w:ascii="Arial" w:hAnsi="Arial"/>
            <w:sz w:val="24"/>
            <w:szCs w:val="24"/>
            <w:lang w:bidi="ar-TN"/>
          </w:rPr>
          <w:t>Therefore</w:t>
        </w:r>
      </w:ins>
      <w:del w:id="3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So</w:delText>
        </w:r>
      </w:del>
      <w:r>
        <w:rPr>
          <w:rFonts w:ascii="Arial" w:hAnsi="Arial"/>
          <w:sz w:val="24"/>
          <w:szCs w:val="24"/>
          <w:lang w:bidi="ar-TN"/>
        </w:rPr>
        <w:t>, as more people</w:t>
      </w:r>
      <w:r>
        <w:rPr>
          <w:rFonts w:ascii="Arial" w:hAnsi="Arial"/>
          <w:sz w:val="24"/>
          <w:szCs w:val="24"/>
          <w:lang w:bidi="ar-TN"/>
        </w:rPr>
        <w:t xml:space="preserve"> realize this important fact, we tend to notice an increase in the number of people attending gyms</w:t>
      </w:r>
      <w:del w:id="4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,</w:delText>
        </w:r>
      </w:del>
      <w:r>
        <w:rPr>
          <w:rFonts w:ascii="Arial" w:hAnsi="Arial"/>
          <w:sz w:val="24"/>
          <w:szCs w:val="24"/>
          <w:lang w:bidi="ar-TN"/>
        </w:rPr>
        <w:t xml:space="preserve"> or seeking </w:t>
      </w:r>
      <w:ins w:id="41" w:author="Pubsure" w:date="2021-06-24T07:50:00Z">
        <w:r>
          <w:rPr>
            <w:rFonts w:ascii="Arial" w:hAnsi="Arial"/>
            <w:sz w:val="24"/>
            <w:szCs w:val="24"/>
            <w:lang w:bidi="ar-TN"/>
          </w:rPr>
          <w:t>fitness-related</w:t>
        </w:r>
      </w:ins>
      <w:del w:id="42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fitness related</w:delText>
        </w:r>
      </w:del>
      <w:r>
        <w:rPr>
          <w:rFonts w:ascii="Arial" w:hAnsi="Arial"/>
          <w:sz w:val="24"/>
          <w:szCs w:val="24"/>
          <w:lang w:bidi="ar-TN"/>
        </w:rPr>
        <w:t xml:space="preserve"> content online.</w:t>
      </w:r>
    </w:p>
    <w:p w14:paraId="69C5FA81" w14:textId="77777777" w:rsidR="004678AB" w:rsidRDefault="00310D3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When someone chooses </w:t>
      </w:r>
      <w:ins w:id="43" w:author="Pubsure" w:date="2021-06-24T07:50:00Z">
        <w:r>
          <w:rPr>
            <w:rFonts w:ascii="Arial" w:hAnsi="Arial"/>
            <w:sz w:val="24"/>
            <w:szCs w:val="24"/>
          </w:rPr>
          <w:t xml:space="preserve">an </w:t>
        </w:r>
      </w:ins>
      <w:r>
        <w:rPr>
          <w:rFonts w:ascii="Arial" w:hAnsi="Arial"/>
          <w:sz w:val="24"/>
          <w:szCs w:val="24"/>
        </w:rPr>
        <w:t>onli</w:t>
      </w:r>
      <w:r>
        <w:rPr>
          <w:rFonts w:ascii="Arial" w:hAnsi="Arial"/>
          <w:sz w:val="24"/>
          <w:szCs w:val="24"/>
        </w:rPr>
        <w:t>ne fitness solution, it means that they get to save money, time</w:t>
      </w:r>
      <w:ins w:id="4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achieve the desired </w:t>
      </w:r>
      <w:r>
        <w:rPr>
          <w:rFonts w:ascii="Arial" w:hAnsi="Arial"/>
          <w:sz w:val="24"/>
          <w:szCs w:val="24"/>
          <w:lang w:bidi="ar-TN"/>
        </w:rPr>
        <w:t>goal all in the comfort of your home.</w:t>
      </w:r>
    </w:p>
    <w:p w14:paraId="6B2823FE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7DF9AE26" w14:textId="77777777" w:rsidR="004678AB" w:rsidRDefault="00310D3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It is in this context that our </w:t>
      </w:r>
      <w:ins w:id="45" w:author="Pubsure" w:date="2021-06-24T07:50:00Z">
        <w:r>
          <w:rPr>
            <w:rFonts w:ascii="Arial" w:hAnsi="Arial"/>
            <w:sz w:val="24"/>
            <w:szCs w:val="24"/>
            <w:lang w:bidi="ar-TN"/>
          </w:rPr>
          <w:t>end-of-study</w:t>
        </w:r>
      </w:ins>
      <w:del w:id="46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end-of-studies</w:delText>
        </w:r>
      </w:del>
      <w:r>
        <w:rPr>
          <w:rFonts w:ascii="Arial" w:hAnsi="Arial"/>
          <w:sz w:val="24"/>
          <w:szCs w:val="24"/>
          <w:lang w:bidi="ar-TN"/>
        </w:rPr>
        <w:t xml:space="preserve"> </w:t>
      </w:r>
      <w:r>
        <w:rPr>
          <w:rFonts w:ascii="Arial" w:hAnsi="Arial"/>
          <w:sz w:val="24"/>
          <w:szCs w:val="24"/>
          <w:lang w:bidi="ar-TN"/>
        </w:rPr>
        <w:t xml:space="preserve">project will consist of making an application to manage fitness activities. The purpose of this report is to present </w:t>
      </w:r>
      <w:ins w:id="47" w:author="Pubsure" w:date="2021-06-24T07:50:00Z">
        <w:r>
          <w:rPr>
            <w:rFonts w:ascii="Arial" w:hAnsi="Arial"/>
            <w:sz w:val="24"/>
            <w:szCs w:val="24"/>
            <w:lang w:bidi="ar-TN"/>
          </w:rPr>
          <w:t>an</w:t>
        </w:r>
      </w:ins>
      <w:del w:id="48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the</w:delText>
        </w:r>
      </w:del>
      <w:r>
        <w:rPr>
          <w:rFonts w:ascii="Arial" w:hAnsi="Arial"/>
          <w:sz w:val="24"/>
          <w:szCs w:val="24"/>
          <w:lang w:bidi="ar-TN"/>
        </w:rPr>
        <w:t xml:space="preserve"> approach </w:t>
      </w:r>
      <w:del w:id="4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followed </w:delText>
        </w:r>
      </w:del>
      <w:r>
        <w:rPr>
          <w:rFonts w:ascii="Arial" w:hAnsi="Arial"/>
          <w:sz w:val="24"/>
          <w:szCs w:val="24"/>
          <w:lang w:bidi="ar-TN"/>
        </w:rPr>
        <w:t xml:space="preserve">to achieve the creation of a </w:t>
      </w:r>
      <w:ins w:id="50" w:author="Pubsure" w:date="2021-06-24T07:50:00Z">
        <w:r>
          <w:rPr>
            <w:rFonts w:ascii="Arial" w:hAnsi="Arial"/>
            <w:sz w:val="24"/>
            <w:szCs w:val="24"/>
            <w:lang w:bidi="ar-TN"/>
          </w:rPr>
          <w:t>workout management</w:t>
        </w:r>
      </w:ins>
      <w:del w:id="51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Workout Management</w:delText>
        </w:r>
      </w:del>
      <w:r>
        <w:rPr>
          <w:rFonts w:ascii="Arial" w:hAnsi="Arial"/>
          <w:sz w:val="24"/>
          <w:szCs w:val="24"/>
          <w:lang w:bidi="ar-TN"/>
        </w:rPr>
        <w:t xml:space="preserve"> </w:t>
      </w:r>
      <w:ins w:id="52" w:author="Pubsure" w:date="2021-06-24T07:50:00Z">
        <w:r>
          <w:rPr>
            <w:rFonts w:ascii="Arial" w:hAnsi="Arial"/>
            <w:sz w:val="24"/>
            <w:szCs w:val="24"/>
            <w:lang w:bidi="ar-TN"/>
          </w:rPr>
          <w:t>application</w:t>
        </w:r>
      </w:ins>
      <w:del w:id="53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Application</w:delText>
        </w:r>
      </w:del>
      <w:r>
        <w:rPr>
          <w:rFonts w:ascii="Arial" w:hAnsi="Arial"/>
          <w:sz w:val="24"/>
          <w:szCs w:val="24"/>
          <w:lang w:bidi="ar-TN"/>
        </w:rPr>
        <w:t>.</w:t>
      </w:r>
    </w:p>
    <w:p w14:paraId="6E9AD0C7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44484E90" w14:textId="77777777" w:rsidR="004678AB" w:rsidRDefault="00310D3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We present </w:t>
      </w:r>
      <w:del w:id="54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in the follow</w:delText>
        </w:r>
        <w:r>
          <w:rPr>
            <w:rFonts w:ascii="Arial" w:hAnsi="Arial"/>
            <w:sz w:val="24"/>
            <w:szCs w:val="24"/>
            <w:lang w:bidi="ar-TN"/>
          </w:rPr>
          <w:delText xml:space="preserve">ing </w:delText>
        </w:r>
      </w:del>
      <w:r>
        <w:rPr>
          <w:rFonts w:ascii="Arial" w:hAnsi="Arial"/>
          <w:sz w:val="24"/>
          <w:szCs w:val="24"/>
          <w:lang w:bidi="ar-TN"/>
        </w:rPr>
        <w:t>the general organization of our report</w:t>
      </w:r>
      <w:ins w:id="5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is organized </w:t>
      </w:r>
      <w:ins w:id="56" w:author="Pubsure" w:date="2021-06-24T07:50:00Z">
        <w:r>
          <w:rPr>
            <w:rFonts w:ascii="Arial" w:hAnsi="Arial"/>
            <w:sz w:val="24"/>
            <w:szCs w:val="24"/>
            <w:lang w:bidi="ar-TN"/>
          </w:rPr>
          <w:t>into</w:t>
        </w:r>
      </w:ins>
      <w:del w:id="57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in</w:delText>
        </w:r>
      </w:del>
      <w:r>
        <w:rPr>
          <w:rFonts w:ascii="Arial" w:hAnsi="Arial"/>
          <w:sz w:val="24"/>
          <w:szCs w:val="24"/>
          <w:lang w:bidi="ar-TN"/>
        </w:rPr>
        <w:t xml:space="preserve"> four </w:t>
      </w:r>
      <w:ins w:id="58" w:author="Pubsure" w:date="2021-06-24T07:50:00Z">
        <w:r>
          <w:rPr>
            <w:rFonts w:ascii="Arial" w:hAnsi="Arial"/>
            <w:sz w:val="24"/>
            <w:szCs w:val="24"/>
            <w:lang w:bidi="ar-TN"/>
          </w:rPr>
          <w:t>chapters</w:t>
        </w:r>
      </w:ins>
      <w:del w:id="5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chapter</w:delText>
        </w:r>
      </w:del>
      <w:r>
        <w:rPr>
          <w:rFonts w:ascii="Arial" w:hAnsi="Arial"/>
          <w:sz w:val="24"/>
          <w:szCs w:val="24"/>
          <w:lang w:bidi="ar-TN"/>
        </w:rPr>
        <w:t>:</w:t>
      </w:r>
    </w:p>
    <w:p w14:paraId="24FAD649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45FB7E8B" w14:textId="77777777" w:rsidR="004678AB" w:rsidRDefault="00310D3E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  <w:lang w:bidi="ar-TN"/>
        </w:rPr>
        <w:t>The first chapter,</w:t>
      </w: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b/>
          <w:bCs/>
          <w:sz w:val="24"/>
          <w:szCs w:val="24"/>
        </w:rPr>
        <w:t>Context and Objectives,</w:t>
      </w:r>
      <w:r>
        <w:rPr>
          <w:rFonts w:ascii="Arial" w:hAnsi="Arial"/>
          <w:sz w:val="24"/>
          <w:szCs w:val="24"/>
        </w:rPr>
        <w:t xml:space="preserve"> is dedicated to the presentation of the host organization Mega-DEV and the general overview of the project, the subject problematics, the description of the proposed solution</w:t>
      </w:r>
      <w:ins w:id="6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the a</w:t>
      </w:r>
      <w:r>
        <w:rPr>
          <w:rFonts w:ascii="Arial" w:hAnsi="Arial"/>
          <w:sz w:val="24"/>
          <w:szCs w:val="24"/>
        </w:rPr>
        <w:t>dopted methodology of work.</w:t>
      </w:r>
    </w:p>
    <w:p w14:paraId="5C327409" w14:textId="77777777" w:rsidR="004678AB" w:rsidRDefault="00310D3E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</w:rPr>
        <w:t>The second chapter</w:t>
      </w:r>
      <w:r>
        <w:rPr>
          <w:rFonts w:ascii="Arial" w:hAnsi="Arial"/>
          <w:b/>
          <w:bCs/>
          <w:sz w:val="24"/>
          <w:szCs w:val="24"/>
        </w:rPr>
        <w:t>, Specification and Conception</w:t>
      </w:r>
      <w:r>
        <w:rPr>
          <w:rFonts w:ascii="Arial" w:hAnsi="Arial"/>
          <w:sz w:val="24"/>
          <w:szCs w:val="24"/>
        </w:rPr>
        <w:t xml:space="preserve">, describes the specification of needs </w:t>
      </w:r>
      <w:ins w:id="61" w:author="Pubsure" w:date="2021-06-24T07:50:00Z">
        <w:r>
          <w:rPr>
            <w:rFonts w:ascii="Arial" w:hAnsi="Arial"/>
            <w:sz w:val="24"/>
            <w:szCs w:val="24"/>
          </w:rPr>
          <w:t>by</w:t>
        </w:r>
      </w:ins>
      <w:del w:id="62" w:author="Pubsure" w:date="2021-06-24T07:50:00Z">
        <w:r>
          <w:rPr>
            <w:rFonts w:ascii="Arial" w:hAnsi="Arial"/>
            <w:sz w:val="24"/>
            <w:szCs w:val="24"/>
          </w:rPr>
          <w:delText>through</w:delText>
        </w:r>
      </w:del>
      <w:r>
        <w:rPr>
          <w:rFonts w:ascii="Arial" w:hAnsi="Arial"/>
          <w:sz w:val="24"/>
          <w:szCs w:val="24"/>
        </w:rPr>
        <w:t xml:space="preserve"> describing the non-functional and functional requirements in an informal way, an in a semi-forma way through use case diagrams.</w:t>
      </w:r>
    </w:p>
    <w:p w14:paraId="169A596F" w14:textId="77777777" w:rsidR="004678AB" w:rsidRDefault="00310D3E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</w:rPr>
        <w:t>The</w:t>
      </w:r>
      <w:r>
        <w:rPr>
          <w:rFonts w:ascii="Arial" w:hAnsi="Arial"/>
          <w:sz w:val="24"/>
          <w:szCs w:val="24"/>
        </w:rPr>
        <w:t xml:space="preserve"> third chapter,</w:t>
      </w:r>
      <w:r>
        <w:rPr>
          <w:rFonts w:ascii="Arial" w:hAnsi="Arial"/>
          <w:b/>
          <w:bCs/>
          <w:sz w:val="24"/>
          <w:szCs w:val="24"/>
        </w:rPr>
        <w:t xml:space="preserve"> Design and Architecture</w:t>
      </w:r>
      <w:r>
        <w:rPr>
          <w:rFonts w:ascii="Arial" w:hAnsi="Arial"/>
          <w:sz w:val="24"/>
          <w:szCs w:val="24"/>
        </w:rPr>
        <w:t xml:space="preserve">, focuses on the general design and architecture of the proposed system, as well as providing </w:t>
      </w:r>
      <w:ins w:id="63" w:author="Pubsure" w:date="2021-06-24T07:50:00Z">
        <w:r>
          <w:rPr>
            <w:rFonts w:ascii="Arial" w:hAnsi="Arial"/>
            <w:sz w:val="24"/>
            <w:szCs w:val="24"/>
          </w:rPr>
          <w:t>a</w:t>
        </w:r>
      </w:ins>
      <w:del w:id="64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class diagram and </w:t>
      </w:r>
      <w:del w:id="65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sequence diagrams.</w:t>
      </w:r>
    </w:p>
    <w:p w14:paraId="3A65BAD6" w14:textId="77777777" w:rsidR="004678AB" w:rsidRDefault="00310D3E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</w:rPr>
        <w:t>Finally, the fourth chapter</w:t>
      </w:r>
      <w:ins w:id="6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entitled </w:t>
      </w:r>
      <w:r>
        <w:rPr>
          <w:rFonts w:ascii="Arial" w:hAnsi="Arial"/>
          <w:b/>
          <w:bCs/>
          <w:sz w:val="24"/>
          <w:szCs w:val="24"/>
        </w:rPr>
        <w:t>Realization</w:t>
      </w:r>
      <w:ins w:id="6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presents the tools we used for the development of our project and this report, </w:t>
      </w:r>
      <w:ins w:id="68" w:author="Pubsure" w:date="2021-06-24T07:50:00Z">
        <w:r>
          <w:rPr>
            <w:rFonts w:ascii="Arial" w:hAnsi="Arial"/>
            <w:sz w:val="24"/>
            <w:szCs w:val="24"/>
          </w:rPr>
          <w:t>and</w:t>
        </w:r>
      </w:ins>
      <w:del w:id="69" w:author="Pubsure" w:date="2021-06-24T07:50:00Z">
        <w:r>
          <w:rPr>
            <w:rFonts w:ascii="Arial" w:hAnsi="Arial"/>
            <w:sz w:val="24"/>
            <w:szCs w:val="24"/>
          </w:rPr>
          <w:delText>then</w:delText>
        </w:r>
      </w:del>
      <w:r>
        <w:rPr>
          <w:rFonts w:ascii="Arial" w:hAnsi="Arial"/>
          <w:sz w:val="24"/>
          <w:szCs w:val="24"/>
        </w:rPr>
        <w:t xml:space="preserve"> we </w:t>
      </w:r>
      <w:ins w:id="70" w:author="Pubsure" w:date="2021-06-24T07:50:00Z">
        <w:r>
          <w:rPr>
            <w:rFonts w:ascii="Arial" w:hAnsi="Arial"/>
            <w:sz w:val="24"/>
            <w:szCs w:val="24"/>
          </w:rPr>
          <w:t>con</w:t>
        </w:r>
        <w:r>
          <w:rPr>
            <w:rFonts w:ascii="Arial" w:hAnsi="Arial"/>
            <w:sz w:val="24"/>
            <w:szCs w:val="24"/>
          </w:rPr>
          <w:t>clude</w:t>
        </w:r>
      </w:ins>
      <w:del w:id="71" w:author="Pubsure" w:date="2021-06-24T07:50:00Z">
        <w:r>
          <w:rPr>
            <w:rFonts w:ascii="Arial" w:hAnsi="Arial"/>
            <w:sz w:val="24"/>
            <w:szCs w:val="24"/>
          </w:rPr>
          <w:delText>finish</w:delText>
        </w:r>
      </w:del>
      <w:r>
        <w:rPr>
          <w:rFonts w:ascii="Arial" w:hAnsi="Arial"/>
          <w:sz w:val="24"/>
          <w:szCs w:val="24"/>
        </w:rPr>
        <w:t xml:space="preserve"> by showing screenshots of our application</w:t>
      </w:r>
      <w:ins w:id="72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BBD7077" w14:textId="77777777" w:rsidR="004678AB" w:rsidRDefault="004678AB">
      <w:pPr>
        <w:rPr>
          <w:rFonts w:ascii="Arial" w:hAnsi="Arial"/>
          <w:sz w:val="24"/>
          <w:szCs w:val="24"/>
        </w:rPr>
      </w:pPr>
    </w:p>
    <w:p w14:paraId="5D90856E" w14:textId="77777777" w:rsidR="004678AB" w:rsidRDefault="00310D3E">
      <w:r>
        <w:rPr>
          <w:rFonts w:ascii="Arial" w:hAnsi="Arial"/>
          <w:sz w:val="24"/>
          <w:szCs w:val="24"/>
        </w:rPr>
        <w:t>The report ends with a general conclusion</w:t>
      </w:r>
      <w:ins w:id="7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in which we summa</w:t>
      </w:r>
      <w:r>
        <w:rPr>
          <w:rFonts w:ascii="Arial" w:hAnsi="Arial"/>
          <w:sz w:val="24"/>
          <w:szCs w:val="24"/>
        </w:rPr>
        <w:t>rize the synthesis of the work done and prospects</w:t>
      </w:r>
      <w:ins w:id="7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r>
        <w:rPr>
          <w:rFonts w:ascii="Arial" w:hAnsi="Arial"/>
          <w:sz w:val="24"/>
          <w:szCs w:val="24"/>
        </w:rPr>
        <w:t xml:space="preserve"> </w:t>
      </w:r>
    </w:p>
    <w:p w14:paraId="0C5BC513" w14:textId="77777777" w:rsidR="004678AB" w:rsidRDefault="004678AB">
      <w:pPr>
        <w:pageBreakBefore/>
        <w:suppressAutoHyphens w:val="0"/>
        <w:rPr>
          <w:rFonts w:ascii="Arial" w:hAnsi="Arial"/>
          <w:sz w:val="24"/>
          <w:szCs w:val="24"/>
          <w:lang w:bidi="ar-TN"/>
        </w:rPr>
      </w:pPr>
    </w:p>
    <w:p w14:paraId="37A423E6" w14:textId="77777777" w:rsidR="004678AB" w:rsidRDefault="004678AB">
      <w:pPr>
        <w:suppressAutoHyphens w:val="0"/>
        <w:rPr>
          <w:rFonts w:ascii="Calibri Light" w:eastAsia="Times New Roman" w:hAnsi="Calibri Light" w:cs="Times New Roman"/>
          <w:spacing w:val="-10"/>
          <w:kern w:val="3"/>
          <w:sz w:val="56"/>
          <w:szCs w:val="56"/>
          <w:lang w:bidi="ar-TN"/>
        </w:rPr>
      </w:pPr>
    </w:p>
    <w:p w14:paraId="2F01F8A9" w14:textId="77777777" w:rsidR="004678AB" w:rsidRDefault="00310D3E">
      <w:pPr>
        <w:pStyle w:val="Heading1"/>
        <w:rPr>
          <w:lang w:val="fr-FR"/>
        </w:rPr>
      </w:pPr>
      <w:bookmarkStart w:id="75" w:name="_Toc75356586"/>
      <w:bookmarkStart w:id="76" w:name="_Toc75356826"/>
      <w:bookmarkStart w:id="77" w:name="_Toc75356917"/>
      <w:r>
        <w:rPr>
          <w:lang w:val="fr-FR"/>
        </w:rPr>
        <w:t xml:space="preserve">: </w:t>
      </w:r>
      <w:proofErr w:type="spellStart"/>
      <w:r>
        <w:rPr>
          <w:lang w:val="fr-FR"/>
        </w:rPr>
        <w:t>Context</w:t>
      </w:r>
      <w:proofErr w:type="spellEnd"/>
      <w:r>
        <w:rPr>
          <w:lang w:val="fr-FR"/>
        </w:rPr>
        <w:t xml:space="preserve"> and Objectives</w:t>
      </w:r>
      <w:bookmarkEnd w:id="75"/>
      <w:bookmarkEnd w:id="76"/>
      <w:bookmarkEnd w:id="77"/>
      <w:r>
        <w:rPr>
          <w:lang w:val="fr-FR"/>
        </w:rPr>
        <w:t xml:space="preserve"> </w:t>
      </w:r>
    </w:p>
    <w:p w14:paraId="79AD3785" w14:textId="77777777" w:rsidR="004678AB" w:rsidRDefault="004678AB">
      <w:pPr>
        <w:rPr>
          <w:lang w:val="fr-FR"/>
        </w:rPr>
      </w:pPr>
    </w:p>
    <w:p w14:paraId="0537D824" w14:textId="77777777" w:rsidR="004678AB" w:rsidRDefault="004678AB">
      <w:pPr>
        <w:rPr>
          <w:lang w:val="fr-FR"/>
        </w:rPr>
      </w:pPr>
    </w:p>
    <w:p w14:paraId="4A6B8311" w14:textId="77777777" w:rsidR="004678AB" w:rsidRDefault="00310D3E">
      <w:pPr>
        <w:pStyle w:val="Heading2"/>
        <w:rPr>
          <w:lang w:val="fr-FR"/>
        </w:rPr>
      </w:pPr>
      <w:bookmarkStart w:id="78" w:name="_Toc75356587"/>
      <w:bookmarkStart w:id="79" w:name="_Toc75356827"/>
      <w:bookmarkStart w:id="80" w:name="_Toc75356918"/>
      <w:r>
        <w:rPr>
          <w:lang w:val="fr-FR"/>
        </w:rPr>
        <w:t>Introduction</w:t>
      </w:r>
      <w:bookmarkEnd w:id="78"/>
      <w:bookmarkEnd w:id="79"/>
      <w:bookmarkEnd w:id="80"/>
    </w:p>
    <w:p w14:paraId="1990008A" w14:textId="77777777" w:rsidR="004678AB" w:rsidRDefault="004678AB">
      <w:pPr>
        <w:pStyle w:val="NoSpacing"/>
        <w:ind w:left="360"/>
        <w:rPr>
          <w:lang w:val="fr-FR"/>
        </w:rPr>
      </w:pPr>
    </w:p>
    <w:p w14:paraId="44716E0C" w14:textId="77777777" w:rsidR="004678AB" w:rsidRDefault="004678AB">
      <w:pPr>
        <w:pStyle w:val="NoSpacing"/>
        <w:ind w:left="360"/>
        <w:rPr>
          <w:lang w:val="fr-FR"/>
        </w:rPr>
      </w:pPr>
    </w:p>
    <w:p w14:paraId="4E9799E0" w14:textId="77777777" w:rsidR="004678AB" w:rsidRDefault="00310D3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This chapter will be divided as follows: </w:t>
      </w:r>
      <w:ins w:id="81" w:author="Pubsure" w:date="2021-06-24T07:50:00Z">
        <w:r>
          <w:rPr>
            <w:rFonts w:ascii="Arial" w:hAnsi="Arial"/>
            <w:sz w:val="28"/>
            <w:szCs w:val="28"/>
          </w:rPr>
          <w:t>first</w:t>
        </w:r>
      </w:ins>
      <w:del w:id="82" w:author="Pubsure" w:date="2021-06-24T07:50:00Z">
        <w:r>
          <w:rPr>
            <w:rFonts w:ascii="Arial" w:hAnsi="Arial"/>
            <w:sz w:val="28"/>
            <w:szCs w:val="28"/>
          </w:rPr>
          <w:delText>First</w:delText>
        </w:r>
      </w:del>
      <w:r>
        <w:rPr>
          <w:rFonts w:ascii="Arial" w:hAnsi="Arial"/>
          <w:sz w:val="28"/>
          <w:szCs w:val="28"/>
        </w:rPr>
        <w:t xml:space="preserve">, I will present the context of the project and </w:t>
      </w:r>
      <w:ins w:id="83" w:author="Pubsure" w:date="2021-06-24T07:50:00Z">
        <w:r>
          <w:rPr>
            <w:rFonts w:ascii="Arial" w:hAnsi="Arial"/>
            <w:sz w:val="28"/>
            <w:szCs w:val="28"/>
          </w:rPr>
          <w:t>its</w:t>
        </w:r>
      </w:ins>
      <w:del w:id="84" w:author="Pubsure" w:date="2021-06-24T07:50:00Z">
        <w:r>
          <w:rPr>
            <w:rFonts w:ascii="Arial" w:hAnsi="Arial"/>
            <w:sz w:val="28"/>
            <w:szCs w:val="28"/>
          </w:rPr>
          <w:delText>it’s</w:delText>
        </w:r>
      </w:del>
      <w:r>
        <w:rPr>
          <w:rFonts w:ascii="Arial" w:hAnsi="Arial"/>
          <w:sz w:val="28"/>
          <w:szCs w:val="28"/>
        </w:rPr>
        <w:t xml:space="preserve"> </w:t>
      </w:r>
      <w:ins w:id="85" w:author="Pubsure" w:date="2021-06-24T07:50:00Z">
        <w:r>
          <w:rPr>
            <w:rFonts w:ascii="Arial" w:hAnsi="Arial"/>
            <w:sz w:val="28"/>
            <w:szCs w:val="28"/>
          </w:rPr>
          <w:t>problems</w:t>
        </w:r>
      </w:ins>
      <w:del w:id="86" w:author="Pubsure" w:date="2021-06-24T07:50:00Z">
        <w:r>
          <w:rPr>
            <w:rFonts w:ascii="Arial" w:hAnsi="Arial"/>
            <w:sz w:val="28"/>
            <w:szCs w:val="28"/>
          </w:rPr>
          <w:delText>problematic</w:delText>
        </w:r>
      </w:del>
      <w:r>
        <w:rPr>
          <w:rFonts w:ascii="Arial" w:hAnsi="Arial"/>
          <w:sz w:val="28"/>
          <w:szCs w:val="28"/>
        </w:rPr>
        <w:t xml:space="preserve">, as well as </w:t>
      </w:r>
      <w:ins w:id="87" w:author="Pubsure" w:date="2021-06-24T07:50:00Z">
        <w:r>
          <w:rPr>
            <w:rFonts w:ascii="Arial" w:hAnsi="Arial"/>
            <w:sz w:val="28"/>
            <w:szCs w:val="28"/>
          </w:rPr>
          <w:t>provide</w:t>
        </w:r>
      </w:ins>
      <w:del w:id="88" w:author="Pubsure" w:date="2021-06-24T07:50:00Z">
        <w:r>
          <w:rPr>
            <w:rFonts w:ascii="Arial" w:hAnsi="Arial"/>
            <w:sz w:val="28"/>
            <w:szCs w:val="28"/>
          </w:rPr>
          <w:delText>give</w:delText>
        </w:r>
      </w:del>
      <w:r>
        <w:rPr>
          <w:rFonts w:ascii="Arial" w:hAnsi="Arial"/>
          <w:sz w:val="28"/>
          <w:szCs w:val="28"/>
        </w:rPr>
        <w:t xml:space="preserve"> an overview of the host company</w:t>
      </w:r>
      <w:ins w:id="89" w:author="Pubsure" w:date="2021-06-24T07:50:00Z">
        <w:r>
          <w:rPr>
            <w:rFonts w:ascii="Arial" w:hAnsi="Arial"/>
            <w:sz w:val="28"/>
            <w:szCs w:val="28"/>
          </w:rPr>
          <w:t>;</w:t>
        </w:r>
      </w:ins>
      <w:del w:id="90" w:author="Pubsure" w:date="2021-06-24T07:50:00Z">
        <w:r>
          <w:rPr>
            <w:rFonts w:ascii="Arial" w:hAnsi="Arial"/>
            <w:sz w:val="28"/>
            <w:szCs w:val="28"/>
          </w:rPr>
          <w:delText>,</w:delText>
        </w:r>
      </w:del>
      <w:r>
        <w:rPr>
          <w:rFonts w:ascii="Arial" w:hAnsi="Arial"/>
          <w:sz w:val="28"/>
          <w:szCs w:val="28"/>
        </w:rPr>
        <w:t xml:space="preserve"> </w:t>
      </w:r>
      <w:ins w:id="91" w:author="Pubsure" w:date="2021-06-24T07:50:00Z">
        <w:r>
          <w:rPr>
            <w:rFonts w:ascii="Arial" w:hAnsi="Arial"/>
            <w:sz w:val="28"/>
            <w:szCs w:val="28"/>
          </w:rPr>
          <w:t>second</w:t>
        </w:r>
      </w:ins>
      <w:del w:id="92" w:author="Pubsure" w:date="2021-06-24T07:50:00Z">
        <w:r>
          <w:rPr>
            <w:rFonts w:ascii="Arial" w:hAnsi="Arial"/>
            <w:sz w:val="28"/>
            <w:szCs w:val="28"/>
          </w:rPr>
          <w:delText>Second</w:delText>
        </w:r>
      </w:del>
      <w:r>
        <w:rPr>
          <w:rFonts w:ascii="Arial" w:hAnsi="Arial"/>
          <w:sz w:val="28"/>
          <w:szCs w:val="28"/>
        </w:rPr>
        <w:t xml:space="preserve">, I will present the solution that I developed after </w:t>
      </w:r>
      <w:ins w:id="93" w:author="Pubsure" w:date="2021-06-24T07:50:00Z">
        <w:r>
          <w:rPr>
            <w:rFonts w:ascii="Arial" w:hAnsi="Arial"/>
            <w:sz w:val="28"/>
            <w:szCs w:val="28"/>
          </w:rPr>
          <w:t xml:space="preserve">an </w:t>
        </w:r>
        <w:r>
          <w:rPr>
            <w:rFonts w:ascii="Arial" w:hAnsi="Arial"/>
            <w:sz w:val="28"/>
            <w:szCs w:val="28"/>
          </w:rPr>
          <w:t>in-depth</w:t>
        </w:r>
      </w:ins>
      <w:del w:id="94" w:author="Pubsure" w:date="2021-06-24T07:50:00Z">
        <w:r>
          <w:rPr>
            <w:rFonts w:ascii="Arial" w:hAnsi="Arial"/>
            <w:sz w:val="28"/>
            <w:szCs w:val="28"/>
          </w:rPr>
          <w:delText>in-dept</w:delText>
        </w:r>
      </w:del>
      <w:r>
        <w:rPr>
          <w:rFonts w:ascii="Arial" w:hAnsi="Arial"/>
          <w:sz w:val="28"/>
          <w:szCs w:val="28"/>
        </w:rPr>
        <w:t xml:space="preserve"> study of existing </w:t>
      </w:r>
      <w:ins w:id="95" w:author="Pubsure" w:date="2021-06-24T07:50:00Z">
        <w:r>
          <w:rPr>
            <w:rFonts w:ascii="Arial" w:hAnsi="Arial"/>
            <w:sz w:val="28"/>
            <w:szCs w:val="28"/>
          </w:rPr>
          <w:t>solutions</w:t>
        </w:r>
      </w:ins>
      <w:del w:id="96" w:author="Pubsure" w:date="2021-06-24T07:50:00Z">
        <w:r>
          <w:rPr>
            <w:rFonts w:ascii="Arial" w:hAnsi="Arial"/>
            <w:sz w:val="28"/>
            <w:szCs w:val="28"/>
          </w:rPr>
          <w:delText>solution</w:delText>
        </w:r>
      </w:del>
      <w:r>
        <w:rPr>
          <w:rFonts w:ascii="Arial" w:hAnsi="Arial"/>
          <w:sz w:val="28"/>
          <w:szCs w:val="28"/>
        </w:rPr>
        <w:t xml:space="preserve"> on the market, then I will specify the work methodology that I will follow </w:t>
      </w:r>
      <w:ins w:id="97" w:author="Pubsure" w:date="2021-06-24T07:50:00Z">
        <w:r>
          <w:rPr>
            <w:rFonts w:ascii="Arial" w:hAnsi="Arial"/>
            <w:sz w:val="28"/>
            <w:szCs w:val="28"/>
          </w:rPr>
          <w:t>by</w:t>
        </w:r>
      </w:ins>
      <w:del w:id="98" w:author="Pubsure" w:date="2021-06-24T07:50:00Z">
        <w:r>
          <w:rPr>
            <w:rFonts w:ascii="Arial" w:hAnsi="Arial"/>
            <w:sz w:val="28"/>
            <w:szCs w:val="28"/>
          </w:rPr>
          <w:delText>through</w:delText>
        </w:r>
      </w:del>
      <w:r>
        <w:rPr>
          <w:rFonts w:ascii="Arial" w:hAnsi="Arial"/>
          <w:sz w:val="28"/>
          <w:szCs w:val="28"/>
        </w:rPr>
        <w:t xml:space="preserve"> developing the application and a conclusion</w:t>
      </w:r>
      <w:ins w:id="99" w:author="Pubsure" w:date="2021-06-24T07:50:00Z">
        <w:r>
          <w:rPr>
            <w:rFonts w:ascii="Arial" w:hAnsi="Arial"/>
            <w:sz w:val="28"/>
            <w:szCs w:val="28"/>
          </w:rPr>
          <w:t>.</w:t>
        </w:r>
      </w:ins>
    </w:p>
    <w:p w14:paraId="28F70636" w14:textId="77777777" w:rsidR="004678AB" w:rsidRDefault="004678AB"/>
    <w:p w14:paraId="27B6054F" w14:textId="77777777" w:rsidR="004678AB" w:rsidRDefault="004678AB"/>
    <w:p w14:paraId="0CF66A50" w14:textId="77777777" w:rsidR="004678AB" w:rsidRDefault="00310D3E">
      <w:pPr>
        <w:pStyle w:val="Heading2"/>
      </w:pPr>
      <w:r>
        <w:t xml:space="preserve"> </w:t>
      </w:r>
      <w:bookmarkStart w:id="100" w:name="_Toc75356588"/>
      <w:bookmarkStart w:id="101" w:name="_Toc75356828"/>
      <w:bookmarkStart w:id="102" w:name="_Toc75356919"/>
      <w:r>
        <w:t>1.1 Internship Context</w:t>
      </w:r>
      <w:bookmarkEnd w:id="100"/>
      <w:bookmarkEnd w:id="101"/>
      <w:bookmarkEnd w:id="102"/>
    </w:p>
    <w:p w14:paraId="645944E5" w14:textId="77777777" w:rsidR="004678AB" w:rsidRDefault="004678AB">
      <w:pPr>
        <w:pStyle w:val="ListParagraph"/>
        <w:ind w:left="360"/>
      </w:pPr>
    </w:p>
    <w:p w14:paraId="4FB4EA1F" w14:textId="77777777" w:rsidR="004678AB" w:rsidRDefault="004678AB">
      <w:pPr>
        <w:pStyle w:val="ListParagraph"/>
        <w:ind w:left="360"/>
      </w:pPr>
    </w:p>
    <w:p w14:paraId="6A867470" w14:textId="77777777" w:rsidR="004678AB" w:rsidRDefault="00310D3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work in this report was carried out as part of my end-of studies project to obtain an applied license in computer science at the Higher Institute of Computer </w:t>
      </w:r>
      <w:ins w:id="103" w:author="Pubsure" w:date="2021-06-24T07:50:00Z">
        <w:r>
          <w:rPr>
            <w:rFonts w:ascii="Arial" w:hAnsi="Arial"/>
            <w:sz w:val="28"/>
            <w:szCs w:val="28"/>
          </w:rPr>
          <w:t>Science</w:t>
        </w:r>
      </w:ins>
      <w:del w:id="104" w:author="Pubsure" w:date="2021-06-24T07:50:00Z">
        <w:r>
          <w:rPr>
            <w:rFonts w:ascii="Arial" w:hAnsi="Arial"/>
            <w:sz w:val="28"/>
            <w:szCs w:val="28"/>
          </w:rPr>
          <w:delText>science</w:delText>
        </w:r>
      </w:del>
      <w:r>
        <w:rPr>
          <w:rFonts w:ascii="Arial" w:hAnsi="Arial"/>
          <w:sz w:val="28"/>
          <w:szCs w:val="28"/>
        </w:rPr>
        <w:t xml:space="preserve"> and Mathematics of Monastir. This internship was carried out within Mega dev ag</w:t>
      </w:r>
      <w:r>
        <w:rPr>
          <w:rFonts w:ascii="Arial" w:hAnsi="Arial"/>
          <w:sz w:val="28"/>
          <w:szCs w:val="28"/>
        </w:rPr>
        <w:t>ency on the subject of</w:t>
      </w:r>
      <w:ins w:id="105" w:author="Pubsure" w:date="2021-06-24T07:50:00Z">
        <w:r>
          <w:rPr>
            <w:rFonts w:ascii="Arial" w:hAnsi="Arial"/>
            <w:sz w:val="28"/>
            <w:szCs w:val="28"/>
          </w:rPr>
          <w:t xml:space="preserve"> the</w:t>
        </w:r>
      </w:ins>
      <w:del w:id="106" w:author="Pubsure" w:date="2021-06-24T07:50:00Z">
        <w:r>
          <w:rPr>
            <w:rFonts w:ascii="Arial" w:hAnsi="Arial"/>
            <w:sz w:val="28"/>
            <w:szCs w:val="28"/>
          </w:rPr>
          <w:delText>:</w:delText>
        </w:r>
      </w:del>
      <w:r>
        <w:rPr>
          <w:rFonts w:ascii="Arial" w:hAnsi="Arial"/>
          <w:sz w:val="28"/>
          <w:szCs w:val="28"/>
        </w:rPr>
        <w:t xml:space="preserve"> </w:t>
      </w:r>
      <w:ins w:id="107" w:author="Pubsure" w:date="2021-06-24T07:50:00Z">
        <w:r>
          <w:rPr>
            <w:rFonts w:ascii="Arial" w:hAnsi="Arial"/>
            <w:sz w:val="28"/>
            <w:szCs w:val="28"/>
          </w:rPr>
          <w:t>design</w:t>
        </w:r>
      </w:ins>
      <w:del w:id="108" w:author="Pubsure" w:date="2021-06-24T07:50:00Z">
        <w:r>
          <w:rPr>
            <w:rFonts w:ascii="Arial" w:hAnsi="Arial"/>
            <w:sz w:val="28"/>
            <w:szCs w:val="28"/>
          </w:rPr>
          <w:delText>Design</w:delText>
        </w:r>
      </w:del>
      <w:r>
        <w:rPr>
          <w:rFonts w:ascii="Arial" w:hAnsi="Arial"/>
          <w:sz w:val="28"/>
          <w:szCs w:val="28"/>
        </w:rPr>
        <w:t xml:space="preserve"> and development of a web application that helps users achieve their fitness goals. </w:t>
      </w:r>
    </w:p>
    <w:p w14:paraId="432DC9F9" w14:textId="77777777" w:rsidR="004678AB" w:rsidRDefault="004678AB"/>
    <w:p w14:paraId="4EAA34C4" w14:textId="77777777" w:rsidR="004678AB" w:rsidRDefault="00310D3E">
      <w:pPr>
        <w:pStyle w:val="Heading2"/>
      </w:pPr>
      <w:r>
        <w:t xml:space="preserve"> </w:t>
      </w:r>
      <w:bookmarkStart w:id="109" w:name="_Toc75356589"/>
      <w:bookmarkStart w:id="110" w:name="_Toc75356829"/>
      <w:bookmarkStart w:id="111" w:name="_Toc75356920"/>
      <w:r>
        <w:t>1.2 Presentation of the host company</w:t>
      </w:r>
      <w:bookmarkEnd w:id="109"/>
      <w:bookmarkEnd w:id="110"/>
      <w:bookmarkEnd w:id="111"/>
    </w:p>
    <w:p w14:paraId="72B71ED6" w14:textId="77777777" w:rsidR="004678AB" w:rsidRDefault="004678AB"/>
    <w:p w14:paraId="7626FD90" w14:textId="77777777" w:rsidR="004678AB" w:rsidRDefault="00310D3E">
      <w:r>
        <w:rPr>
          <w:rFonts w:ascii="Arial" w:hAnsi="Arial"/>
          <w:color w:val="000000"/>
          <w:sz w:val="28"/>
          <w:szCs w:val="28"/>
          <w14:shadow w14:blurRad="38036" w14:dist="18745" w14:dir="2700000" w14:sx="100000" w14:sy="100000" w14:kx="0" w14:ky="0" w14:algn="b">
            <w14:srgbClr w14:val="000000"/>
          </w14:shadow>
        </w:rPr>
        <w:t xml:space="preserve">Mega-DEV </w:t>
      </w:r>
      <w:r>
        <w:rPr>
          <w:rFonts w:ascii="Arial" w:hAnsi="Arial"/>
          <w:sz w:val="28"/>
          <w:szCs w:val="28"/>
        </w:rPr>
        <w:t>is a</w:t>
      </w:r>
      <w:r>
        <w:rPr>
          <w:rFonts w:ascii="Arial" w:hAnsi="Arial"/>
          <w:color w:val="000000"/>
          <w:sz w:val="28"/>
          <w:szCs w:val="28"/>
          <w14:shadow w14:blurRad="38036" w14:dist="18745" w14:dir="2700000" w14:sx="100000" w14:sy="100000" w14:kx="0" w14:ky="0" w14:algn="b">
            <w14:srgbClr w14:val="000000"/>
          </w14:shadow>
        </w:rPr>
        <w:t xml:space="preserve"> </w:t>
      </w:r>
      <w:r>
        <w:rPr>
          <w:rFonts w:ascii="Arial" w:hAnsi="Arial"/>
          <w:sz w:val="28"/>
          <w:szCs w:val="28"/>
        </w:rPr>
        <w:t xml:space="preserve">web design and development company that provides end-to-end development </w:t>
      </w:r>
      <w:ins w:id="112" w:author="Pubsure" w:date="2021-06-24T07:50:00Z">
        <w:r>
          <w:rPr>
            <w:rFonts w:ascii="Arial" w:hAnsi="Arial"/>
            <w:sz w:val="28"/>
            <w:szCs w:val="28"/>
          </w:rPr>
          <w:t>services</w:t>
        </w:r>
      </w:ins>
      <w:del w:id="113" w:author="Pubsure" w:date="2021-06-24T07:50:00Z">
        <w:r>
          <w:rPr>
            <w:rFonts w:ascii="Arial" w:hAnsi="Arial"/>
            <w:sz w:val="28"/>
            <w:szCs w:val="28"/>
          </w:rPr>
          <w:delText>service</w:delText>
        </w:r>
      </w:del>
      <w:r>
        <w:rPr>
          <w:rFonts w:ascii="Arial" w:hAnsi="Arial"/>
          <w:sz w:val="28"/>
          <w:szCs w:val="28"/>
        </w:rPr>
        <w:t xml:space="preserve"> for web and mobile development.</w:t>
      </w:r>
    </w:p>
    <w:p w14:paraId="50DA6709" w14:textId="77777777" w:rsidR="004678AB" w:rsidRDefault="00310D3E">
      <w:pPr>
        <w:rPr>
          <w:sz w:val="28"/>
          <w:szCs w:val="28"/>
        </w:rPr>
      </w:pPr>
      <w:r>
        <w:rPr>
          <w:sz w:val="28"/>
          <w:szCs w:val="28"/>
        </w:rPr>
        <w:t xml:space="preserve">It was created in 2010 in </w:t>
      </w:r>
      <w:proofErr w:type="spellStart"/>
      <w:r>
        <w:rPr>
          <w:sz w:val="28"/>
          <w:szCs w:val="28"/>
        </w:rPr>
        <w:t>Houmet</w:t>
      </w:r>
      <w:proofErr w:type="spellEnd"/>
      <w:r>
        <w:rPr>
          <w:sz w:val="28"/>
          <w:szCs w:val="28"/>
        </w:rPr>
        <w:t xml:space="preserve">-souk, </w:t>
      </w:r>
      <w:proofErr w:type="spellStart"/>
      <w:r>
        <w:rPr>
          <w:sz w:val="28"/>
          <w:szCs w:val="28"/>
        </w:rPr>
        <w:t>djerba</w:t>
      </w:r>
      <w:proofErr w:type="spellEnd"/>
      <w:r>
        <w:rPr>
          <w:sz w:val="28"/>
          <w:szCs w:val="28"/>
        </w:rPr>
        <w:t xml:space="preserve">. Since then, it has developed and created several projects for multiple local </w:t>
      </w:r>
      <w:ins w:id="114" w:author="Pubsure" w:date="2021-06-24T07:50:00Z">
        <w:r>
          <w:rPr>
            <w:sz w:val="28"/>
            <w:szCs w:val="28"/>
          </w:rPr>
          <w:t>organization</w:t>
        </w:r>
        <w:r>
          <w:rPr>
            <w:sz w:val="28"/>
            <w:szCs w:val="28"/>
          </w:rPr>
          <w:t>s</w:t>
        </w:r>
      </w:ins>
      <w:del w:id="115" w:author="Pubsure" w:date="2021-06-24T07:50:00Z">
        <w:r>
          <w:rPr>
            <w:sz w:val="28"/>
            <w:szCs w:val="28"/>
          </w:rPr>
          <w:delText>organization</w:delText>
        </w:r>
      </w:del>
      <w:r>
        <w:rPr>
          <w:sz w:val="28"/>
          <w:szCs w:val="28"/>
        </w:rPr>
        <w:t xml:space="preserve"> and foreign </w:t>
      </w:r>
      <w:ins w:id="116" w:author="Pubsure" w:date="2021-06-24T07:50:00Z">
        <w:r>
          <w:rPr>
            <w:sz w:val="28"/>
            <w:szCs w:val="28"/>
          </w:rPr>
          <w:t>organizations</w:t>
        </w:r>
      </w:ins>
      <w:del w:id="117" w:author="Pubsure" w:date="2021-06-24T07:50:00Z">
        <w:r>
          <w:rPr>
            <w:sz w:val="28"/>
            <w:szCs w:val="28"/>
          </w:rPr>
          <w:delText>ones</w:delText>
        </w:r>
      </w:del>
      <w:r>
        <w:rPr>
          <w:sz w:val="28"/>
          <w:szCs w:val="28"/>
        </w:rPr>
        <w:t xml:space="preserve"> </w:t>
      </w:r>
      <w:r w:rsidRPr="00825949">
        <w:rPr>
          <w:rFonts w:asciiTheme="minorBidi" w:hAnsiTheme="minorBidi" w:cstheme="minorBidi"/>
          <w:sz w:val="24"/>
          <w:szCs w:val="24"/>
        </w:rPr>
        <w:lastRenderedPageBreak/>
        <w:t xml:space="preserve">and in different sectors such as health care, </w:t>
      </w:r>
      <w:ins w:id="11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real</w:t>
        </w:r>
      </w:ins>
      <w:del w:id="11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Real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ins w:id="12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estate</w:t>
        </w:r>
      </w:ins>
      <w:del w:id="12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Estate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, travel, </w:t>
      </w:r>
      <w:ins w:id="12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e-commerce</w:t>
        </w:r>
      </w:ins>
      <w:del w:id="12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E-commerce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, </w:t>
      </w:r>
      <w:ins w:id="12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education</w:t>
        </w:r>
      </w:ins>
      <w:del w:id="12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Education</w:delText>
        </w:r>
      </w:del>
      <w:ins w:id="12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 and so on</w:t>
        </w:r>
      </w:ins>
      <w:del w:id="12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 … etc</w:delText>
        </w:r>
      </w:del>
      <w:r w:rsidRPr="00825949">
        <w:rPr>
          <w:rFonts w:asciiTheme="minorBidi" w:hAnsiTheme="minorBidi" w:cstheme="minorBidi"/>
          <w:sz w:val="24"/>
          <w:szCs w:val="24"/>
        </w:rPr>
        <w:t>.</w:t>
      </w:r>
    </w:p>
    <w:p w14:paraId="65AFA97F" w14:textId="77777777" w:rsidR="004678AB" w:rsidRDefault="004678AB">
      <w:pPr>
        <w:rPr>
          <w:sz w:val="28"/>
          <w:szCs w:val="28"/>
        </w:rPr>
      </w:pPr>
    </w:p>
    <w:p w14:paraId="1F065630" w14:textId="77777777" w:rsidR="004678AB" w:rsidRDefault="00310D3E">
      <w:pPr>
        <w:pStyle w:val="Heading2"/>
      </w:pPr>
      <w:bookmarkStart w:id="128" w:name="_Toc75356590"/>
      <w:bookmarkStart w:id="129" w:name="_Toc75356830"/>
      <w:bookmarkStart w:id="130" w:name="_Toc75356921"/>
      <w:r>
        <w:t>1.3 Motivation and problematic</w:t>
      </w:r>
      <w:bookmarkEnd w:id="128"/>
      <w:bookmarkEnd w:id="129"/>
      <w:bookmarkEnd w:id="130"/>
    </w:p>
    <w:p w14:paraId="51253C3D" w14:textId="77777777" w:rsidR="004678AB" w:rsidRDefault="004678AB">
      <w:pPr>
        <w:pStyle w:val="ListParagraph"/>
        <w:ind w:left="360"/>
      </w:pPr>
    </w:p>
    <w:p w14:paraId="1C84D0F8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Every </w:t>
      </w:r>
      <w:ins w:id="131" w:author="Pubsure" w:date="2021-06-24T07:50:00Z">
        <w:r>
          <w:rPr>
            <w:rFonts w:ascii="Arial" w:hAnsi="Arial"/>
            <w:sz w:val="24"/>
            <w:szCs w:val="24"/>
          </w:rPr>
          <w:t>individual</w:t>
        </w:r>
      </w:ins>
      <w:del w:id="132" w:author="Pubsure" w:date="2021-06-24T07:50:00Z">
        <w:r>
          <w:rPr>
            <w:rFonts w:ascii="Arial" w:hAnsi="Arial"/>
            <w:sz w:val="24"/>
            <w:szCs w:val="24"/>
          </w:rPr>
          <w:delText>single person</w:delText>
        </w:r>
      </w:del>
      <w:r>
        <w:rPr>
          <w:rFonts w:ascii="Arial" w:hAnsi="Arial"/>
          <w:sz w:val="24"/>
          <w:szCs w:val="24"/>
        </w:rPr>
        <w:t xml:space="preserve"> wants to be the best version of himself, everyone just wants to become fit, </w:t>
      </w:r>
      <w:del w:id="133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r>
        <w:rPr>
          <w:rFonts w:ascii="Arial" w:hAnsi="Arial"/>
          <w:sz w:val="24"/>
          <w:szCs w:val="24"/>
        </w:rPr>
        <w:t>lose weight</w:t>
      </w:r>
      <w:ins w:id="13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</w:t>
      </w:r>
      <w:del w:id="135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r>
        <w:rPr>
          <w:rFonts w:ascii="Arial" w:hAnsi="Arial"/>
          <w:sz w:val="24"/>
          <w:szCs w:val="24"/>
        </w:rPr>
        <w:t>build on lean muscle, and we all know how working out benefits your health and reduces</w:t>
      </w:r>
      <w:r>
        <w:rPr>
          <w:rFonts w:ascii="Arial" w:hAnsi="Arial"/>
          <w:sz w:val="24"/>
          <w:szCs w:val="24"/>
        </w:rPr>
        <w:t xml:space="preserve"> stress as well as being an energy source for your body. </w:t>
      </w:r>
      <w:ins w:id="136" w:author="Pubsure" w:date="2021-06-24T07:50:00Z">
        <w:r>
          <w:rPr>
            <w:rFonts w:ascii="Arial" w:hAnsi="Arial"/>
            <w:sz w:val="24"/>
            <w:szCs w:val="24"/>
          </w:rPr>
          <w:t>However,</w:t>
        </w:r>
      </w:ins>
      <w:del w:id="137" w:author="Pubsure" w:date="2021-06-24T07:50:00Z">
        <w:r>
          <w:rPr>
            <w:rFonts w:ascii="Arial" w:hAnsi="Arial"/>
            <w:sz w:val="24"/>
            <w:szCs w:val="24"/>
          </w:rPr>
          <w:delText>But</w:delText>
        </w:r>
      </w:del>
      <w:r>
        <w:rPr>
          <w:rFonts w:ascii="Arial" w:hAnsi="Arial"/>
          <w:sz w:val="24"/>
          <w:szCs w:val="24"/>
        </w:rPr>
        <w:t xml:space="preserve"> not </w:t>
      </w:r>
      <w:ins w:id="138" w:author="Pubsure" w:date="2021-06-24T07:50:00Z">
        <w:r>
          <w:rPr>
            <w:rFonts w:ascii="Arial" w:hAnsi="Arial"/>
            <w:sz w:val="24"/>
            <w:szCs w:val="24"/>
          </w:rPr>
          <w:t>everyone</w:t>
        </w:r>
      </w:ins>
      <w:del w:id="139" w:author="Pubsure" w:date="2021-06-24T07:50:00Z">
        <w:r>
          <w:rPr>
            <w:rFonts w:ascii="Arial" w:hAnsi="Arial"/>
            <w:sz w:val="24"/>
            <w:szCs w:val="24"/>
          </w:rPr>
          <w:delText>everybody</w:delText>
        </w:r>
      </w:del>
      <w:r>
        <w:rPr>
          <w:rFonts w:ascii="Arial" w:hAnsi="Arial"/>
          <w:sz w:val="24"/>
          <w:szCs w:val="24"/>
        </w:rPr>
        <w:t xml:space="preserve"> can do it.</w:t>
      </w:r>
    </w:p>
    <w:p w14:paraId="2E5187A5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Not everyone has a gym nearby or has the time to go to the gym in the first place, and even they did have the time, sticking to going to the gym </w:t>
      </w:r>
      <w:ins w:id="140" w:author="Pubsure" w:date="2021-06-24T07:50:00Z">
        <w:r>
          <w:rPr>
            <w:rFonts w:ascii="Arial" w:hAnsi="Arial"/>
            <w:sz w:val="24"/>
            <w:szCs w:val="24"/>
          </w:rPr>
          <w:t>three</w:t>
        </w:r>
      </w:ins>
      <w:del w:id="141" w:author="Pubsure" w:date="2021-06-24T07:50:00Z">
        <w:r>
          <w:rPr>
            <w:rFonts w:ascii="Arial" w:hAnsi="Arial"/>
            <w:sz w:val="24"/>
            <w:szCs w:val="24"/>
          </w:rPr>
          <w:delText>3</w:delText>
        </w:r>
      </w:del>
      <w:r>
        <w:rPr>
          <w:rFonts w:ascii="Arial" w:hAnsi="Arial"/>
          <w:sz w:val="24"/>
          <w:szCs w:val="24"/>
        </w:rPr>
        <w:t xml:space="preserve"> or</w:t>
      </w:r>
      <w:r>
        <w:rPr>
          <w:rFonts w:ascii="Arial" w:hAnsi="Arial"/>
          <w:sz w:val="24"/>
          <w:szCs w:val="24"/>
        </w:rPr>
        <w:t xml:space="preserve"> </w:t>
      </w:r>
      <w:ins w:id="142" w:author="Pubsure" w:date="2021-06-24T07:50:00Z">
        <w:r>
          <w:rPr>
            <w:rFonts w:ascii="Arial" w:hAnsi="Arial"/>
            <w:sz w:val="24"/>
            <w:szCs w:val="24"/>
          </w:rPr>
          <w:t>four</w:t>
        </w:r>
      </w:ins>
      <w:del w:id="143" w:author="Pubsure" w:date="2021-06-24T07:50:00Z">
        <w:r>
          <w:rPr>
            <w:rFonts w:ascii="Arial" w:hAnsi="Arial"/>
            <w:sz w:val="24"/>
            <w:szCs w:val="24"/>
          </w:rPr>
          <w:delText>4</w:delText>
        </w:r>
      </w:del>
      <w:r>
        <w:rPr>
          <w:rFonts w:ascii="Arial" w:hAnsi="Arial"/>
          <w:sz w:val="24"/>
          <w:szCs w:val="24"/>
        </w:rPr>
        <w:t xml:space="preserve"> </w:t>
      </w:r>
      <w:ins w:id="144" w:author="Pubsure" w:date="2021-06-24T07:50:00Z">
        <w:r>
          <w:rPr>
            <w:rFonts w:ascii="Arial" w:hAnsi="Arial"/>
            <w:sz w:val="24"/>
            <w:szCs w:val="24"/>
          </w:rPr>
          <w:t>times</w:t>
        </w:r>
      </w:ins>
      <w:del w:id="145" w:author="Pubsure" w:date="2021-06-24T07:50:00Z">
        <w:r>
          <w:rPr>
            <w:rFonts w:ascii="Arial" w:hAnsi="Arial"/>
            <w:sz w:val="24"/>
            <w:szCs w:val="24"/>
          </w:rPr>
          <w:delText>time</w:delText>
        </w:r>
      </w:del>
      <w:r>
        <w:rPr>
          <w:rFonts w:ascii="Arial" w:hAnsi="Arial"/>
          <w:sz w:val="24"/>
          <w:szCs w:val="24"/>
        </w:rPr>
        <w:t xml:space="preserve"> a week can be very challenging as your motivation level decreases over time.</w:t>
      </w:r>
    </w:p>
    <w:p w14:paraId="08CD9EB6" w14:textId="77777777" w:rsidR="004678AB" w:rsidRDefault="00310D3E">
      <w:pPr>
        <w:rPr>
          <w:rFonts w:ascii="Arial" w:hAnsi="Arial"/>
          <w:sz w:val="24"/>
          <w:szCs w:val="24"/>
        </w:rPr>
      </w:pPr>
      <w:ins w:id="146" w:author="Pubsure" w:date="2021-06-24T07:50:00Z">
        <w:r>
          <w:rPr>
            <w:rFonts w:ascii="Arial" w:hAnsi="Arial"/>
            <w:sz w:val="24"/>
            <w:szCs w:val="24"/>
          </w:rPr>
          <w:t>This</w:t>
        </w:r>
      </w:ins>
      <w:del w:id="147" w:author="Pubsure" w:date="2021-06-24T07:50:00Z">
        <w:r>
          <w:rPr>
            <w:rFonts w:ascii="Arial" w:hAnsi="Arial"/>
            <w:sz w:val="24"/>
            <w:szCs w:val="24"/>
          </w:rPr>
          <w:delText>Which</w:delText>
        </w:r>
      </w:del>
      <w:r>
        <w:rPr>
          <w:rFonts w:ascii="Arial" w:hAnsi="Arial"/>
          <w:sz w:val="24"/>
          <w:szCs w:val="24"/>
        </w:rPr>
        <w:t xml:space="preserve"> is why </w:t>
      </w:r>
      <w:ins w:id="148" w:author="Pubsure" w:date="2021-06-24T07:50:00Z">
        <w:r>
          <w:rPr>
            <w:rFonts w:ascii="Arial" w:hAnsi="Arial"/>
            <w:sz w:val="24"/>
            <w:szCs w:val="24"/>
          </w:rPr>
          <w:t xml:space="preserve">there is </w:t>
        </w:r>
      </w:ins>
      <w:r>
        <w:rPr>
          <w:rFonts w:ascii="Arial" w:hAnsi="Arial"/>
          <w:sz w:val="24"/>
          <w:szCs w:val="24"/>
        </w:rPr>
        <w:t>a need for a solution that helps people work out from home</w:t>
      </w:r>
      <w:del w:id="149" w:author="Pubsure" w:date="2021-06-24T07:50:00Z">
        <w:r>
          <w:rPr>
            <w:rFonts w:ascii="Arial" w:hAnsi="Arial"/>
            <w:sz w:val="24"/>
            <w:szCs w:val="24"/>
          </w:rPr>
          <w:delText xml:space="preserve"> arises</w:delText>
        </w:r>
      </w:del>
      <w:r>
        <w:rPr>
          <w:rFonts w:ascii="Arial" w:hAnsi="Arial"/>
          <w:sz w:val="24"/>
          <w:szCs w:val="24"/>
        </w:rPr>
        <w:t>.</w:t>
      </w:r>
    </w:p>
    <w:p w14:paraId="534E5075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Such a solution could help millions of people around the globe achieve their dream of becoming fit</w:t>
      </w:r>
      <w:ins w:id="150" w:author="Pubsure" w:date="2021-06-24T07:50:00Z">
        <w:r>
          <w:rPr>
            <w:rFonts w:ascii="Arial" w:hAnsi="Arial"/>
            <w:sz w:val="24"/>
            <w:szCs w:val="24"/>
          </w:rPr>
          <w:t>;</w:t>
        </w:r>
      </w:ins>
      <w:del w:id="151" w:author="Pubsure" w:date="2021-06-24T07:50:00Z">
        <w:r>
          <w:rPr>
            <w:rFonts w:ascii="Arial" w:hAnsi="Arial"/>
            <w:sz w:val="24"/>
            <w:szCs w:val="24"/>
          </w:rPr>
          <w:delText>,</w:delText>
        </w:r>
      </w:del>
      <w:r>
        <w:rPr>
          <w:rFonts w:ascii="Arial" w:hAnsi="Arial"/>
          <w:sz w:val="24"/>
          <w:szCs w:val="24"/>
        </w:rPr>
        <w:t xml:space="preserve"> it could:</w:t>
      </w:r>
    </w:p>
    <w:p w14:paraId="7E717603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-guide people in their fitness journey without making </w:t>
      </w:r>
      <w:ins w:id="152" w:author="Pubsure" w:date="2021-06-24T07:50:00Z">
        <w:r>
          <w:rPr>
            <w:rFonts w:ascii="Arial" w:hAnsi="Arial"/>
            <w:sz w:val="24"/>
            <w:szCs w:val="24"/>
          </w:rPr>
          <w:t>mistakes</w:t>
        </w:r>
      </w:ins>
      <w:del w:id="153" w:author="Pubsure" w:date="2021-06-24T07:50:00Z">
        <w:r>
          <w:rPr>
            <w:rFonts w:ascii="Arial" w:hAnsi="Arial"/>
            <w:sz w:val="24"/>
            <w:szCs w:val="24"/>
          </w:rPr>
          <w:delText>mistake</w:delText>
        </w:r>
      </w:del>
      <w:ins w:id="15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1C9454D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 xml:space="preserve"> -Connect them with other people to stay motivated </w:t>
      </w:r>
      <w:ins w:id="155" w:author="Pubsure" w:date="2021-06-24T07:50:00Z">
        <w:r>
          <w:rPr>
            <w:rFonts w:ascii="Arial" w:hAnsi="Arial"/>
            <w:sz w:val="24"/>
            <w:szCs w:val="24"/>
          </w:rPr>
          <w:t>in</w:t>
        </w:r>
      </w:ins>
      <w:del w:id="156" w:author="Pubsure" w:date="2021-06-24T07:50:00Z">
        <w:r>
          <w:rPr>
            <w:rFonts w:ascii="Arial" w:hAnsi="Arial"/>
            <w:sz w:val="24"/>
            <w:szCs w:val="24"/>
          </w:rPr>
          <w:delText>along</w:delText>
        </w:r>
      </w:del>
      <w:r>
        <w:rPr>
          <w:rFonts w:ascii="Arial" w:hAnsi="Arial"/>
          <w:sz w:val="24"/>
          <w:szCs w:val="24"/>
        </w:rPr>
        <w:t xml:space="preserve"> the way</w:t>
      </w:r>
      <w:ins w:id="157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17490B0" w14:textId="77777777" w:rsidR="004678AB" w:rsidRDefault="004678AB">
      <w:pPr>
        <w:rPr>
          <w:rFonts w:ascii="Arial" w:hAnsi="Arial"/>
          <w:sz w:val="24"/>
          <w:szCs w:val="24"/>
        </w:rPr>
      </w:pPr>
    </w:p>
    <w:p w14:paraId="6FDF711F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this report, I will present my solution </w:t>
      </w:r>
      <w:ins w:id="158" w:author="Pubsure" w:date="2021-06-24T07:50:00Z">
        <w:r>
          <w:rPr>
            <w:rFonts w:ascii="Arial" w:hAnsi="Arial"/>
            <w:sz w:val="24"/>
            <w:szCs w:val="24"/>
          </w:rPr>
          <w:t>and</w:t>
        </w:r>
      </w:ins>
      <w:del w:id="159" w:author="Pubsure" w:date="2021-06-24T07:50:00Z">
        <w:r>
          <w:rPr>
            <w:rFonts w:ascii="Arial" w:hAnsi="Arial"/>
            <w:sz w:val="24"/>
            <w:szCs w:val="24"/>
          </w:rPr>
          <w:delText>as well as</w:delText>
        </w:r>
      </w:del>
      <w:r>
        <w:rPr>
          <w:rFonts w:ascii="Arial" w:hAnsi="Arial"/>
          <w:sz w:val="24"/>
          <w:szCs w:val="24"/>
        </w:rPr>
        <w:t xml:space="preserve"> go over some of </w:t>
      </w:r>
      <w:ins w:id="160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 xml:space="preserve">existing web </w:t>
      </w:r>
      <w:ins w:id="161" w:author="Pubsure" w:date="2021-06-24T07:50:00Z">
        <w:r>
          <w:rPr>
            <w:rFonts w:ascii="Arial" w:hAnsi="Arial"/>
            <w:sz w:val="24"/>
            <w:szCs w:val="24"/>
          </w:rPr>
          <w:t>applications</w:t>
        </w:r>
      </w:ins>
      <w:del w:id="162" w:author="Pubsure" w:date="2021-06-24T07:50:00Z">
        <w:r>
          <w:rPr>
            <w:rFonts w:ascii="Arial" w:hAnsi="Arial"/>
            <w:sz w:val="24"/>
            <w:szCs w:val="24"/>
          </w:rPr>
          <w:delText>application</w:delText>
        </w:r>
      </w:del>
      <w:r>
        <w:rPr>
          <w:rFonts w:ascii="Arial" w:hAnsi="Arial"/>
          <w:sz w:val="24"/>
          <w:szCs w:val="24"/>
        </w:rPr>
        <w:t xml:space="preserve"> that tend to offer a solution to this problem.</w:t>
      </w:r>
    </w:p>
    <w:p w14:paraId="6A03B383" w14:textId="77777777" w:rsidR="004678AB" w:rsidRDefault="004678AB"/>
    <w:p w14:paraId="2B0A9AB5" w14:textId="77777777" w:rsidR="004678AB" w:rsidRDefault="00310D3E">
      <w:pPr>
        <w:pStyle w:val="Heading2"/>
      </w:pPr>
      <w:bookmarkStart w:id="163" w:name="_Toc75356591"/>
      <w:bookmarkStart w:id="164" w:name="_Toc75356831"/>
      <w:bookmarkStart w:id="165" w:name="_Toc75356922"/>
      <w:r>
        <w:t>1.4 Study of existing solution on the market</w:t>
      </w:r>
      <w:bookmarkEnd w:id="163"/>
      <w:bookmarkEnd w:id="164"/>
      <w:bookmarkEnd w:id="165"/>
    </w:p>
    <w:p w14:paraId="50DDDDBB" w14:textId="77777777" w:rsidR="004678AB" w:rsidRDefault="004678AB">
      <w:pPr>
        <w:rPr>
          <w14:shadow w14:blurRad="38036" w14:dist="18745" w14:dir="2700000" w14:sx="100000" w14:sy="100000" w14:kx="0" w14:ky="0" w14:algn="b">
            <w14:srgbClr w14:val="000000"/>
          </w14:shadow>
        </w:rPr>
      </w:pPr>
    </w:p>
    <w:p w14:paraId="6A902FD0" w14:textId="77777777" w:rsidR="004678AB" w:rsidRDefault="00310D3E">
      <w:r>
        <w:rPr>
          <w:rFonts w:ascii="Arial" w:hAnsi="Arial"/>
          <w:sz w:val="24"/>
          <w:szCs w:val="24"/>
        </w:rPr>
        <w:t>In</w:t>
      </w:r>
      <w:r>
        <w:rPr>
          <w:rFonts w:ascii="Arial" w:hAnsi="Arial"/>
          <w:sz w:val="24"/>
          <w:szCs w:val="24"/>
          <w14:shadow w14:blurRad="38036" w14:dist="18745" w14:dir="2700000" w14:sx="100000" w14:sy="100000" w14:kx="0" w14:ky="0" w14:algn="b">
            <w14:srgbClr w14:val="000000"/>
          </w14:shadow>
        </w:rPr>
        <w:t xml:space="preserve"> </w:t>
      </w:r>
      <w:r>
        <w:rPr>
          <w:rFonts w:ascii="Arial" w:hAnsi="Arial"/>
          <w:sz w:val="24"/>
          <w:szCs w:val="24"/>
        </w:rPr>
        <w:t xml:space="preserve">this section, I will </w:t>
      </w:r>
      <w:ins w:id="166" w:author="Pubsure" w:date="2021-06-24T07:50:00Z">
        <w:r>
          <w:rPr>
            <w:rFonts w:ascii="Arial" w:hAnsi="Arial"/>
            <w:sz w:val="24"/>
            <w:szCs w:val="24"/>
          </w:rPr>
          <w:t>discuss</w:t>
        </w:r>
      </w:ins>
      <w:del w:id="167" w:author="Pubsure" w:date="2021-06-24T07:50:00Z">
        <w:r>
          <w:rPr>
            <w:rFonts w:ascii="Arial" w:hAnsi="Arial"/>
            <w:sz w:val="24"/>
            <w:szCs w:val="24"/>
          </w:rPr>
          <w:delText>showcase</w:delText>
        </w:r>
      </w:del>
      <w:r>
        <w:rPr>
          <w:rFonts w:ascii="Arial" w:hAnsi="Arial"/>
          <w:sz w:val="24"/>
          <w:szCs w:val="24"/>
        </w:rPr>
        <w:t xml:space="preserve"> the different solutions available on the market. The main purpose of this section is to find the strong features and drawbacks of these </w:t>
      </w:r>
      <w:ins w:id="168" w:author="Pubsure" w:date="2021-06-24T07:50:00Z">
        <w:r>
          <w:rPr>
            <w:rFonts w:ascii="Arial" w:hAnsi="Arial"/>
            <w:sz w:val="24"/>
            <w:szCs w:val="24"/>
          </w:rPr>
          <w:t>solutions</w:t>
        </w:r>
      </w:ins>
      <w:del w:id="169" w:author="Pubsure" w:date="2021-06-24T07:50:00Z">
        <w:r>
          <w:rPr>
            <w:rFonts w:ascii="Arial" w:hAnsi="Arial"/>
            <w:sz w:val="24"/>
            <w:szCs w:val="24"/>
          </w:rPr>
          <w:delText>solution</w:delText>
        </w:r>
      </w:del>
      <w:r>
        <w:rPr>
          <w:rFonts w:ascii="Arial" w:hAnsi="Arial"/>
          <w:sz w:val="24"/>
          <w:szCs w:val="24"/>
        </w:rPr>
        <w:t xml:space="preserve"> so that the development of my project is oriented </w:t>
      </w:r>
      <w:ins w:id="170" w:author="Pubsure" w:date="2021-06-24T07:50:00Z">
        <w:r>
          <w:rPr>
            <w:rFonts w:ascii="Arial" w:hAnsi="Arial"/>
            <w:sz w:val="24"/>
            <w:szCs w:val="24"/>
          </w:rPr>
          <w:t>toward</w:t>
        </w:r>
      </w:ins>
      <w:del w:id="171" w:author="Pubsure" w:date="2021-06-24T07:50:00Z">
        <w:r>
          <w:rPr>
            <w:rFonts w:ascii="Arial" w:hAnsi="Arial"/>
            <w:sz w:val="24"/>
            <w:szCs w:val="24"/>
          </w:rPr>
          <w:delText>into</w:delText>
        </w:r>
      </w:del>
      <w:r>
        <w:rPr>
          <w:rFonts w:ascii="Arial" w:hAnsi="Arial"/>
          <w:sz w:val="24"/>
          <w:szCs w:val="24"/>
        </w:rPr>
        <w:t xml:space="preserve"> making it the best available option for </w:t>
      </w:r>
      <w:r>
        <w:rPr>
          <w:rFonts w:ascii="Arial" w:hAnsi="Arial"/>
          <w:sz w:val="24"/>
          <w:szCs w:val="24"/>
        </w:rPr>
        <w:t>its target users.</w:t>
      </w:r>
    </w:p>
    <w:p w14:paraId="38873972" w14:textId="77777777" w:rsidR="004678AB" w:rsidRDefault="004678AB">
      <w:pPr>
        <w:rPr>
          <w:rFonts w:ascii="Arial" w:hAnsi="Arial"/>
          <w:sz w:val="24"/>
          <w:szCs w:val="24"/>
        </w:rPr>
      </w:pPr>
    </w:p>
    <w:p w14:paraId="36B3A00F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Here’s a demonstration of the available web applications that I tested:</w:t>
      </w:r>
    </w:p>
    <w:p w14:paraId="24102A88" w14:textId="77777777" w:rsidR="004678AB" w:rsidRDefault="004678AB"/>
    <w:p w14:paraId="1B3C5709" w14:textId="77777777" w:rsidR="004678AB" w:rsidRDefault="00310D3E">
      <w:pPr>
        <w:pStyle w:val="Heading3"/>
      </w:pPr>
      <w:bookmarkStart w:id="172" w:name="_Toc75356592"/>
      <w:bookmarkStart w:id="173" w:name="_Toc75356832"/>
      <w:bookmarkStart w:id="174" w:name="_Toc75356923"/>
      <w:r>
        <w:t>1.4.1 fitness Blender</w:t>
      </w:r>
      <w:bookmarkEnd w:id="172"/>
      <w:bookmarkEnd w:id="173"/>
      <w:bookmarkEnd w:id="174"/>
    </w:p>
    <w:p w14:paraId="74E3AD83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Fitness Blender is a fitness platform that offers full-length workout videos, workout programs</w:t>
      </w:r>
      <w:ins w:id="17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176" w:author="Pubsure" w:date="2021-06-24T07:50:00Z">
        <w:r>
          <w:rPr>
            <w:rFonts w:ascii="Arial" w:hAnsi="Arial"/>
            <w:sz w:val="24"/>
            <w:szCs w:val="24"/>
          </w:rPr>
          <w:delText xml:space="preserve"> as well</w:delText>
        </w:r>
      </w:del>
      <w:r>
        <w:rPr>
          <w:rFonts w:ascii="Arial" w:hAnsi="Arial"/>
          <w:sz w:val="24"/>
          <w:szCs w:val="24"/>
        </w:rPr>
        <w:t xml:space="preserve"> </w:t>
      </w:r>
      <w:ins w:id="177" w:author="Pubsure" w:date="2021-06-24T07:50:00Z">
        <w:r>
          <w:rPr>
            <w:rFonts w:ascii="Arial" w:hAnsi="Arial"/>
            <w:sz w:val="24"/>
            <w:szCs w:val="24"/>
          </w:rPr>
          <w:t>and</w:t>
        </w:r>
      </w:ins>
      <w:del w:id="178" w:author="Pubsure" w:date="2021-06-24T07:50:00Z">
        <w:r>
          <w:rPr>
            <w:rFonts w:ascii="Arial" w:hAnsi="Arial"/>
            <w:sz w:val="24"/>
            <w:szCs w:val="24"/>
          </w:rPr>
          <w:delText>as</w:delText>
        </w:r>
      </w:del>
      <w:r>
        <w:rPr>
          <w:rFonts w:ascii="Arial" w:hAnsi="Arial"/>
          <w:sz w:val="24"/>
          <w:szCs w:val="24"/>
        </w:rPr>
        <w:t xml:space="preserve"> diet and meal plans. It also pro</w:t>
      </w:r>
      <w:r>
        <w:rPr>
          <w:rFonts w:ascii="Arial" w:hAnsi="Arial"/>
          <w:sz w:val="24"/>
          <w:szCs w:val="24"/>
        </w:rPr>
        <w:t xml:space="preserve">vides </w:t>
      </w:r>
      <w:del w:id="179" w:author="Pubsure" w:date="2021-06-24T07:50:00Z">
        <w:r>
          <w:rPr>
            <w:rFonts w:ascii="Arial" w:hAnsi="Arial"/>
            <w:sz w:val="24"/>
            <w:szCs w:val="24"/>
          </w:rPr>
          <w:delText xml:space="preserve">articles and </w:delText>
        </w:r>
      </w:del>
      <w:r>
        <w:rPr>
          <w:rFonts w:ascii="Arial" w:hAnsi="Arial"/>
          <w:sz w:val="24"/>
          <w:szCs w:val="24"/>
        </w:rPr>
        <w:t>information related to fitness.</w:t>
      </w:r>
    </w:p>
    <w:p w14:paraId="5D847219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This is being done through their platform which is optimized for user experience</w:t>
      </w:r>
    </w:p>
    <w:p w14:paraId="3D1A1E7F" w14:textId="77777777" w:rsidR="004678AB" w:rsidRDefault="004678AB"/>
    <w:p w14:paraId="2E10B9D1" w14:textId="77777777" w:rsidR="004678AB" w:rsidRDefault="00310D3E">
      <w:pPr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>Strong Features</w:t>
      </w:r>
    </w:p>
    <w:p w14:paraId="52B54BEF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Fitness Blender has some attractive feature such as:</w:t>
      </w:r>
    </w:p>
    <w:p w14:paraId="102EF4D5" w14:textId="77777777" w:rsidR="004678AB" w:rsidRDefault="004678AB">
      <w:pPr>
        <w:rPr>
          <w:rFonts w:ascii="Arial" w:hAnsi="Arial"/>
          <w:sz w:val="24"/>
          <w:szCs w:val="24"/>
        </w:rPr>
      </w:pPr>
    </w:p>
    <w:p w14:paraId="74733D28" w14:textId="77777777" w:rsidR="004678AB" w:rsidRDefault="00310D3E">
      <w:pPr>
        <w:ind w:left="720"/>
      </w:pPr>
      <w:r>
        <w:rPr>
          <w:rFonts w:ascii="Arial" w:hAnsi="Arial"/>
          <w:b/>
          <w:bCs/>
          <w:sz w:val="24"/>
          <w:szCs w:val="24"/>
        </w:rPr>
        <w:t>Community page</w:t>
      </w:r>
      <w:r>
        <w:rPr>
          <w:rFonts w:ascii="Arial" w:hAnsi="Arial"/>
          <w:sz w:val="24"/>
          <w:szCs w:val="24"/>
        </w:rPr>
        <w:t xml:space="preserve">: This is where the trainer </w:t>
      </w:r>
      <w:ins w:id="180" w:author="Pubsure" w:date="2021-06-24T07:50:00Z">
        <w:r>
          <w:rPr>
            <w:rFonts w:ascii="Arial" w:hAnsi="Arial"/>
            <w:sz w:val="24"/>
            <w:szCs w:val="24"/>
          </w:rPr>
          <w:t>posts</w:t>
        </w:r>
      </w:ins>
      <w:del w:id="181" w:author="Pubsure" w:date="2021-06-24T07:50:00Z">
        <w:r>
          <w:rPr>
            <w:rFonts w:ascii="Arial" w:hAnsi="Arial"/>
            <w:sz w:val="24"/>
            <w:szCs w:val="24"/>
          </w:rPr>
          <w:delText>post</w:delText>
        </w:r>
      </w:del>
      <w:r>
        <w:rPr>
          <w:rFonts w:ascii="Arial" w:hAnsi="Arial"/>
          <w:sz w:val="24"/>
          <w:szCs w:val="24"/>
        </w:rPr>
        <w:t xml:space="preserve"> articles about fitness </w:t>
      </w:r>
      <w:ins w:id="182" w:author="Pubsure" w:date="2021-06-24T07:50:00Z">
        <w:r>
          <w:rPr>
            <w:rFonts w:ascii="Arial" w:hAnsi="Arial"/>
            <w:sz w:val="24"/>
            <w:szCs w:val="24"/>
          </w:rPr>
          <w:t>that</w:t>
        </w:r>
      </w:ins>
      <w:del w:id="183" w:author="Pubsure" w:date="2021-06-24T07:50:00Z">
        <w:r>
          <w:rPr>
            <w:rFonts w:ascii="Arial" w:hAnsi="Arial"/>
            <w:sz w:val="24"/>
            <w:szCs w:val="24"/>
          </w:rPr>
          <w:delText>which</w:delText>
        </w:r>
      </w:del>
      <w:r>
        <w:rPr>
          <w:rFonts w:ascii="Arial" w:hAnsi="Arial"/>
          <w:sz w:val="24"/>
          <w:szCs w:val="24"/>
        </w:rPr>
        <w:t xml:space="preserve"> the user of the website can interact by writing comments and </w:t>
      </w:r>
      <w:ins w:id="184" w:author="Pubsure" w:date="2021-06-24T07:50:00Z">
        <w:r>
          <w:rPr>
            <w:rFonts w:ascii="Arial" w:hAnsi="Arial"/>
            <w:sz w:val="24"/>
            <w:szCs w:val="24"/>
          </w:rPr>
          <w:t>asking</w:t>
        </w:r>
      </w:ins>
      <w:del w:id="185" w:author="Pubsure" w:date="2021-06-24T07:50:00Z">
        <w:r>
          <w:rPr>
            <w:rFonts w:ascii="Arial" w:hAnsi="Arial"/>
            <w:sz w:val="24"/>
            <w:szCs w:val="24"/>
          </w:rPr>
          <w:delText>ask</w:delText>
        </w:r>
      </w:del>
      <w:r>
        <w:rPr>
          <w:rFonts w:ascii="Arial" w:hAnsi="Arial"/>
          <w:sz w:val="24"/>
          <w:szCs w:val="24"/>
        </w:rPr>
        <w:t xml:space="preserve"> questions.</w:t>
      </w:r>
    </w:p>
    <w:p w14:paraId="03FE2710" w14:textId="77777777" w:rsidR="004678AB" w:rsidRDefault="00310D3E">
      <w:pPr>
        <w:ind w:left="720"/>
      </w:pPr>
      <w:r>
        <w:rPr>
          <w:rFonts w:ascii="Arial" w:hAnsi="Arial"/>
          <w:b/>
          <w:bCs/>
          <w:sz w:val="24"/>
          <w:szCs w:val="24"/>
        </w:rPr>
        <w:t>Full-length</w:t>
      </w: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b/>
          <w:bCs/>
          <w:sz w:val="24"/>
          <w:szCs w:val="24"/>
        </w:rPr>
        <w:t>workout videos</w:t>
      </w:r>
      <w:r>
        <w:rPr>
          <w:rFonts w:ascii="Arial" w:hAnsi="Arial"/>
          <w:sz w:val="24"/>
          <w:szCs w:val="24"/>
        </w:rPr>
        <w:t xml:space="preserve">: Voice instructions that help with correctly executing the moves and low </w:t>
      </w:r>
      <w:r>
        <w:rPr>
          <w:rFonts w:ascii="Arial" w:hAnsi="Arial"/>
          <w:sz w:val="24"/>
          <w:szCs w:val="24"/>
        </w:rPr>
        <w:t>injury risk due to guidance.</w:t>
      </w:r>
    </w:p>
    <w:p w14:paraId="482D4A48" w14:textId="77777777" w:rsidR="004678AB" w:rsidRDefault="00310D3E">
      <w:pPr>
        <w:pStyle w:val="208ie"/>
        <w:numPr>
          <w:ilvl w:val="0"/>
          <w:numId w:val="5"/>
        </w:numPr>
        <w:shd w:val="clear" w:color="auto" w:fill="FFFFFF"/>
        <w:spacing w:before="150" w:after="0"/>
      </w:pPr>
      <w:r>
        <w:rPr>
          <w:rFonts w:ascii="Arial" w:hAnsi="Arial" w:cs="Arial"/>
          <w:b/>
          <w:bCs/>
        </w:rPr>
        <w:t>Content</w:t>
      </w:r>
      <w:r>
        <w:rPr>
          <w:rFonts w:ascii="Arial" w:hAnsi="Arial" w:cs="Arial"/>
        </w:rPr>
        <w:t>: Fitness Blender has a great selection of videos for any fitness level;</w:t>
      </w:r>
    </w:p>
    <w:p w14:paraId="0C879236" w14:textId="77777777" w:rsidR="004678AB" w:rsidRDefault="004678AB">
      <w:pPr>
        <w:rPr>
          <w:rFonts w:ascii="Arial" w:hAnsi="Arial"/>
          <w:sz w:val="24"/>
          <w:szCs w:val="24"/>
        </w:rPr>
      </w:pPr>
    </w:p>
    <w:p w14:paraId="4800E43A" w14:textId="77777777" w:rsidR="004678AB" w:rsidRDefault="00310D3E">
      <w:pPr>
        <w:ind w:left="720"/>
      </w:pPr>
      <w:r>
        <w:rPr>
          <w:rFonts w:ascii="Arial" w:hAnsi="Arial"/>
          <w:b/>
          <w:bCs/>
          <w:sz w:val="24"/>
          <w:szCs w:val="24"/>
        </w:rPr>
        <w:t>Calendar</w:t>
      </w:r>
      <w:r>
        <w:rPr>
          <w:rFonts w:ascii="Arial" w:hAnsi="Arial"/>
          <w:sz w:val="24"/>
          <w:szCs w:val="24"/>
        </w:rPr>
        <w:t xml:space="preserve">: </w:t>
      </w:r>
      <w:ins w:id="186" w:author="Pubsure" w:date="2021-06-24T07:50:00Z">
        <w:r>
          <w:rPr>
            <w:rFonts w:ascii="Arial" w:hAnsi="Arial"/>
            <w:sz w:val="24"/>
            <w:szCs w:val="24"/>
          </w:rPr>
          <w:t>This</w:t>
        </w:r>
      </w:ins>
      <w:del w:id="187" w:author="Pubsure" w:date="2021-06-24T07:50:00Z">
        <w:r>
          <w:rPr>
            <w:rFonts w:ascii="Arial" w:hAnsi="Arial"/>
            <w:sz w:val="24"/>
            <w:szCs w:val="24"/>
          </w:rPr>
          <w:delText>this</w:delText>
        </w:r>
      </w:del>
      <w:r>
        <w:rPr>
          <w:rFonts w:ascii="Arial" w:hAnsi="Arial"/>
          <w:sz w:val="24"/>
          <w:szCs w:val="24"/>
        </w:rPr>
        <w:t xml:space="preserve"> feature allows the clients to set up a remainder of which full-length workout videos to follow and on which date and time.</w:t>
      </w:r>
    </w:p>
    <w:p w14:paraId="65407144" w14:textId="77777777" w:rsidR="004678AB" w:rsidRDefault="004678AB">
      <w:pPr>
        <w:ind w:left="720"/>
      </w:pPr>
    </w:p>
    <w:p w14:paraId="744622A1" w14:textId="77777777" w:rsidR="004678AB" w:rsidRDefault="004678AB">
      <w:pPr>
        <w:rPr>
          <w:b/>
          <w:bCs/>
        </w:rPr>
      </w:pPr>
    </w:p>
    <w:p w14:paraId="41AB6E07" w14:textId="77777777" w:rsidR="004678AB" w:rsidRDefault="00310D3E">
      <w:pPr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>Dr</w:t>
      </w:r>
      <w:r>
        <w:rPr>
          <w:rFonts w:ascii="Arial" w:hAnsi="Arial"/>
          <w:b/>
          <w:bCs/>
          <w:sz w:val="24"/>
          <w:szCs w:val="24"/>
        </w:rPr>
        <w:t>awbacks:</w:t>
      </w:r>
    </w:p>
    <w:p w14:paraId="68A8DFFA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Despite its interesting features, it still has some weak points</w:t>
      </w:r>
    </w:p>
    <w:p w14:paraId="31A56711" w14:textId="77777777" w:rsidR="004678AB" w:rsidRDefault="004678AB">
      <w:pPr>
        <w:rPr>
          <w:rFonts w:ascii="Arial" w:hAnsi="Arial"/>
          <w:sz w:val="24"/>
          <w:szCs w:val="24"/>
        </w:rPr>
      </w:pPr>
    </w:p>
    <w:p w14:paraId="316FCA92" w14:textId="77777777" w:rsidR="004678AB" w:rsidRDefault="00310D3E">
      <w:pPr>
        <w:ind w:left="720" w:firstLine="45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-It does</w:t>
      </w:r>
      <w:ins w:id="188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189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connect users with each other to help motivate and encourage them to stick to their programs until the end. This is crucial </w:t>
      </w:r>
      <w:ins w:id="190" w:author="Pubsure" w:date="2021-06-24T07:50:00Z">
        <w:r>
          <w:rPr>
            <w:rFonts w:ascii="Arial" w:hAnsi="Arial"/>
            <w:sz w:val="24"/>
            <w:szCs w:val="24"/>
          </w:rPr>
          <w:t>because</w:t>
        </w:r>
      </w:ins>
      <w:del w:id="191" w:author="Pubsure" w:date="2021-06-24T07:50:00Z">
        <w:r>
          <w:rPr>
            <w:rFonts w:ascii="Arial" w:hAnsi="Arial"/>
            <w:sz w:val="24"/>
            <w:szCs w:val="24"/>
          </w:rPr>
          <w:delText>since</w:delText>
        </w:r>
      </w:del>
      <w:r>
        <w:rPr>
          <w:rFonts w:ascii="Arial" w:hAnsi="Arial"/>
          <w:sz w:val="24"/>
          <w:szCs w:val="24"/>
        </w:rPr>
        <w:t xml:space="preserve"> people going through diet oft</w:t>
      </w:r>
      <w:r>
        <w:rPr>
          <w:rFonts w:ascii="Arial" w:hAnsi="Arial"/>
          <w:sz w:val="24"/>
          <w:szCs w:val="24"/>
        </w:rPr>
        <w:t xml:space="preserve">en experience undesirable effects of </w:t>
      </w:r>
      <w:ins w:id="192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  <w:r>
          <w:rPr>
            <w:rFonts w:ascii="Arial" w:hAnsi="Arial"/>
            <w:sz w:val="24"/>
            <w:szCs w:val="24"/>
          </w:rPr>
          <w:t>withdrawal</w:t>
        </w:r>
      </w:ins>
      <w:del w:id="193" w:author="Pubsure" w:date="2021-06-24T07:50:00Z">
        <w:r>
          <w:rPr>
            <w:rFonts w:ascii="Arial" w:hAnsi="Arial"/>
            <w:sz w:val="24"/>
            <w:szCs w:val="24"/>
          </w:rPr>
          <w:delText>withdraw</w:delText>
        </w:r>
      </w:del>
      <w:r>
        <w:rPr>
          <w:rFonts w:ascii="Arial" w:hAnsi="Arial"/>
          <w:sz w:val="24"/>
          <w:szCs w:val="24"/>
        </w:rPr>
        <w:t xml:space="preserve"> of certain </w:t>
      </w:r>
      <w:ins w:id="194" w:author="Pubsure" w:date="2021-06-24T07:50:00Z">
        <w:r>
          <w:rPr>
            <w:rFonts w:ascii="Arial" w:hAnsi="Arial"/>
            <w:sz w:val="24"/>
            <w:szCs w:val="24"/>
          </w:rPr>
          <w:t>foods</w:t>
        </w:r>
      </w:ins>
      <w:del w:id="195" w:author="Pubsure" w:date="2021-06-24T07:50:00Z">
        <w:r>
          <w:rPr>
            <w:rFonts w:ascii="Arial" w:hAnsi="Arial"/>
            <w:sz w:val="24"/>
            <w:szCs w:val="24"/>
          </w:rPr>
          <w:delText>food</w:delText>
        </w:r>
      </w:del>
      <w:r>
        <w:rPr>
          <w:rFonts w:ascii="Arial" w:hAnsi="Arial"/>
          <w:sz w:val="24"/>
          <w:szCs w:val="24"/>
        </w:rPr>
        <w:t xml:space="preserve"> such as sugar, having someone to encourage during these difficult times is paramount for success</w:t>
      </w:r>
      <w:ins w:id="196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28BB2340" w14:textId="77777777" w:rsidR="004678AB" w:rsidRDefault="004678AB">
      <w:pPr>
        <w:ind w:left="720" w:firstLine="45"/>
        <w:rPr>
          <w:rFonts w:ascii="Arial" w:hAnsi="Arial"/>
          <w:sz w:val="24"/>
          <w:szCs w:val="24"/>
        </w:rPr>
      </w:pPr>
    </w:p>
    <w:p w14:paraId="2E440A6B" w14:textId="77777777" w:rsidR="004678AB" w:rsidRDefault="00310D3E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-It does</w:t>
      </w:r>
      <w:ins w:id="197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198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show the results of people </w:t>
      </w:r>
      <w:ins w:id="199" w:author="Pubsure" w:date="2021-06-24T07:50:00Z">
        <w:r>
          <w:rPr>
            <w:rFonts w:ascii="Arial" w:hAnsi="Arial"/>
            <w:sz w:val="24"/>
            <w:szCs w:val="24"/>
          </w:rPr>
          <w:t>who</w:t>
        </w:r>
      </w:ins>
      <w:del w:id="200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successfully finished their programs with noticeable results</w:t>
      </w:r>
      <w:ins w:id="201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3507F3F" w14:textId="77777777" w:rsidR="004678AB" w:rsidRDefault="004678AB">
      <w:pPr>
        <w:ind w:left="720"/>
        <w:rPr>
          <w:rFonts w:ascii="Arial" w:hAnsi="Arial"/>
          <w:sz w:val="24"/>
          <w:szCs w:val="24"/>
        </w:rPr>
      </w:pPr>
    </w:p>
    <w:p w14:paraId="422E353B" w14:textId="77777777" w:rsidR="004678AB" w:rsidRDefault="00310D3E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-They d</w:t>
      </w:r>
      <w:r>
        <w:rPr>
          <w:rFonts w:ascii="Arial" w:hAnsi="Arial"/>
          <w:sz w:val="24"/>
          <w:szCs w:val="24"/>
        </w:rPr>
        <w:t>o</w:t>
      </w:r>
      <w:ins w:id="202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203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offer specific programs to specific </w:t>
      </w:r>
      <w:ins w:id="204" w:author="Pubsure" w:date="2021-06-24T07:50:00Z">
        <w:r>
          <w:rPr>
            <w:rFonts w:ascii="Arial" w:hAnsi="Arial"/>
            <w:sz w:val="24"/>
            <w:szCs w:val="24"/>
          </w:rPr>
          <w:t>users</w:t>
        </w:r>
      </w:ins>
      <w:del w:id="205" w:author="Pubsure" w:date="2021-06-24T07:50:00Z">
        <w:r>
          <w:rPr>
            <w:rFonts w:ascii="Arial" w:hAnsi="Arial"/>
            <w:sz w:val="24"/>
            <w:szCs w:val="24"/>
          </w:rPr>
          <w:delText>user</w:delText>
        </w:r>
      </w:del>
      <w:r>
        <w:rPr>
          <w:rFonts w:ascii="Arial" w:hAnsi="Arial"/>
          <w:sz w:val="24"/>
          <w:szCs w:val="24"/>
        </w:rPr>
        <w:t xml:space="preserve"> while </w:t>
      </w:r>
      <w:del w:id="206" w:author="Pubsure" w:date="2021-06-24T07:50:00Z">
        <w:r>
          <w:rPr>
            <w:rFonts w:ascii="Arial" w:hAnsi="Arial"/>
            <w:sz w:val="24"/>
            <w:szCs w:val="24"/>
          </w:rPr>
          <w:delText xml:space="preserve">taking </w:delText>
        </w:r>
      </w:del>
      <w:ins w:id="207" w:author="Pubsure" w:date="2021-06-24T07:50:00Z">
        <w:r>
          <w:rPr>
            <w:rFonts w:ascii="Arial" w:hAnsi="Arial"/>
            <w:sz w:val="24"/>
            <w:szCs w:val="24"/>
          </w:rPr>
          <w:t>considering</w:t>
        </w:r>
      </w:ins>
      <w:del w:id="208" w:author="Pubsure" w:date="2021-06-24T07:50:00Z">
        <w:r>
          <w:rPr>
            <w:rFonts w:ascii="Arial" w:hAnsi="Arial"/>
            <w:sz w:val="24"/>
            <w:szCs w:val="24"/>
          </w:rPr>
          <w:delText>consideration</w:delText>
        </w:r>
      </w:del>
      <w:r>
        <w:rPr>
          <w:rFonts w:ascii="Arial" w:hAnsi="Arial"/>
          <w:sz w:val="24"/>
          <w:szCs w:val="24"/>
        </w:rPr>
        <w:t xml:space="preserve"> the user’s condition</w:t>
      </w:r>
      <w:ins w:id="20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such as age, gender</w:t>
      </w:r>
      <w:ins w:id="21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available time</w:t>
      </w:r>
    </w:p>
    <w:p w14:paraId="01BCEBC3" w14:textId="77777777" w:rsidR="004678AB" w:rsidRDefault="004678AB">
      <w:pPr>
        <w:ind w:left="720"/>
        <w:rPr>
          <w:rFonts w:ascii="Arial" w:hAnsi="Arial"/>
          <w:sz w:val="24"/>
          <w:szCs w:val="24"/>
        </w:rPr>
      </w:pPr>
    </w:p>
    <w:p w14:paraId="47AD3B5B" w14:textId="77777777" w:rsidR="004678AB" w:rsidRDefault="00310D3E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-Workouts and </w:t>
      </w:r>
      <w:ins w:id="211" w:author="Pubsure" w:date="2021-06-24T07:50:00Z">
        <w:r>
          <w:rPr>
            <w:rFonts w:ascii="Arial" w:hAnsi="Arial"/>
            <w:sz w:val="24"/>
            <w:szCs w:val="24"/>
          </w:rPr>
          <w:t>food</w:t>
        </w:r>
      </w:ins>
      <w:del w:id="212" w:author="Pubsure" w:date="2021-06-24T07:50:00Z">
        <w:r>
          <w:rPr>
            <w:rFonts w:ascii="Arial" w:hAnsi="Arial"/>
            <w:sz w:val="24"/>
            <w:szCs w:val="24"/>
          </w:rPr>
          <w:delText>Food</w:delText>
        </w:r>
      </w:del>
      <w:r>
        <w:rPr>
          <w:rFonts w:ascii="Arial" w:hAnsi="Arial"/>
          <w:sz w:val="24"/>
          <w:szCs w:val="24"/>
        </w:rPr>
        <w:t xml:space="preserve"> plans are bought separately</w:t>
      </w:r>
      <w:ins w:id="21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could prove expensive</w:t>
      </w:r>
      <w:ins w:id="21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5BCAEFA5" w14:textId="77777777" w:rsidR="004678AB" w:rsidRDefault="004678AB">
      <w:pPr>
        <w:rPr>
          <w:rFonts w:ascii="Arial" w:hAnsi="Arial"/>
          <w:sz w:val="24"/>
          <w:szCs w:val="24"/>
        </w:rPr>
      </w:pPr>
    </w:p>
    <w:p w14:paraId="135878C4" w14:textId="77777777" w:rsidR="004678AB" w:rsidRDefault="004678AB">
      <w:pPr>
        <w:rPr>
          <w:rFonts w:ascii="Arial" w:hAnsi="Arial"/>
          <w:sz w:val="24"/>
          <w:szCs w:val="24"/>
        </w:rPr>
      </w:pPr>
    </w:p>
    <w:p w14:paraId="441DB94A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In conclusion, </w:t>
      </w:r>
      <w:ins w:id="215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fitness blender is easy to use and a good source of multiple types of workouts, but it does</w:t>
      </w:r>
      <w:ins w:id="216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217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have the fea</w:t>
      </w:r>
      <w:r>
        <w:rPr>
          <w:rFonts w:ascii="Arial" w:hAnsi="Arial"/>
          <w:sz w:val="24"/>
          <w:szCs w:val="24"/>
        </w:rPr>
        <w:t xml:space="preserve">tures to give selected workouts to selected </w:t>
      </w:r>
      <w:ins w:id="218" w:author="Pubsure" w:date="2021-06-24T07:50:00Z">
        <w:r>
          <w:rPr>
            <w:rFonts w:ascii="Arial" w:hAnsi="Arial"/>
            <w:sz w:val="24"/>
            <w:szCs w:val="24"/>
          </w:rPr>
          <w:t>users</w:t>
        </w:r>
      </w:ins>
      <w:del w:id="219" w:author="Pubsure" w:date="2021-06-24T07:50:00Z">
        <w:r>
          <w:rPr>
            <w:rFonts w:ascii="Arial" w:hAnsi="Arial"/>
            <w:sz w:val="24"/>
            <w:szCs w:val="24"/>
          </w:rPr>
          <w:delText>user</w:delText>
        </w:r>
      </w:del>
      <w:r>
        <w:rPr>
          <w:rFonts w:ascii="Arial" w:hAnsi="Arial"/>
          <w:sz w:val="24"/>
          <w:szCs w:val="24"/>
        </w:rPr>
        <w:t>, as well as connecting participants together</w:t>
      </w:r>
      <w:ins w:id="220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r>
        <w:rPr>
          <w:rFonts w:ascii="Arial" w:hAnsi="Arial"/>
          <w:sz w:val="24"/>
          <w:szCs w:val="24"/>
        </w:rPr>
        <w:t xml:space="preserve"> </w:t>
      </w:r>
    </w:p>
    <w:p w14:paraId="435A2DAA" w14:textId="77777777" w:rsidR="004678AB" w:rsidRDefault="004678AB">
      <w:pPr>
        <w:rPr>
          <w14:shadow w14:blurRad="38036" w14:dist="18745" w14:dir="2700000" w14:sx="100000" w14:sy="100000" w14:kx="0" w14:ky="0" w14:algn="b">
            <w14:srgbClr w14:val="000000"/>
          </w14:shadow>
        </w:rPr>
      </w:pPr>
    </w:p>
    <w:p w14:paraId="7596AE2B" w14:textId="77777777" w:rsidR="004678AB" w:rsidRDefault="00310D3E">
      <w:pPr>
        <w:keepNext/>
      </w:pPr>
      <w:r>
        <w:rPr>
          <w:noProof/>
          <w:lang w:val="fr-FR" w:eastAsia="fr-FR"/>
        </w:rPr>
        <w:drawing>
          <wp:inline distT="0" distB="0" distL="0" distR="0" wp14:anchorId="7E43489C" wp14:editId="7645935C">
            <wp:extent cx="5429835" cy="2946608"/>
            <wp:effectExtent l="0" t="0" r="0" b="6142"/>
            <wp:docPr id="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258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29835" cy="294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988A" w14:textId="77777777" w:rsidR="004678AB" w:rsidRDefault="00310D3E">
      <w:pPr>
        <w:pStyle w:val="Caption"/>
        <w:ind w:left="2160" w:firstLine="720"/>
      </w:pPr>
      <w:bookmarkStart w:id="221" w:name="_Toc75353256"/>
      <w:r>
        <w:t xml:space="preserve">Figure </w:t>
      </w:r>
      <w:r>
        <w:rPr>
          <w:cs/>
        </w:rPr>
        <w:t>‎</w:t>
      </w:r>
      <w:r>
        <w:t>1.1 Fitness Blender Home Page</w:t>
      </w:r>
      <w:bookmarkEnd w:id="221"/>
    </w:p>
    <w:p w14:paraId="357CB5C8" w14:textId="77777777" w:rsidR="004678AB" w:rsidRDefault="004678AB">
      <w:pPr>
        <w:rPr>
          <w:color w:val="000000"/>
          <w14:shadow w14:blurRad="38036" w14:dist="18745" w14:dir="2700000" w14:sx="100000" w14:sy="100000" w14:kx="0" w14:ky="0" w14:algn="b">
            <w14:srgbClr w14:val="000000"/>
          </w14:shadow>
        </w:rPr>
      </w:pPr>
    </w:p>
    <w:p w14:paraId="0C5696B8" w14:textId="77777777" w:rsidR="004678AB" w:rsidRDefault="00310D3E">
      <w:pPr>
        <w:keepNext/>
      </w:pPr>
      <w:r>
        <w:rPr>
          <w:noProof/>
          <w:lang w:val="fr-FR" w:eastAsia="fr-FR"/>
        </w:rPr>
        <w:drawing>
          <wp:inline distT="0" distB="0" distL="0" distR="0" wp14:anchorId="66333904" wp14:editId="561F2D63">
            <wp:extent cx="5988268" cy="3368485"/>
            <wp:effectExtent l="0" t="0" r="0" b="3365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4241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8268" cy="336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DB3F" w14:textId="77777777" w:rsidR="004678AB" w:rsidRDefault="00310D3E">
      <w:pPr>
        <w:pStyle w:val="Caption"/>
        <w:ind w:left="2160" w:firstLine="720"/>
      </w:pPr>
      <w:bookmarkStart w:id="222" w:name="_Toc75353257"/>
      <w:r>
        <w:t xml:space="preserve">Figure </w:t>
      </w:r>
      <w:r>
        <w:rPr>
          <w:cs/>
        </w:rPr>
        <w:t>‎</w:t>
      </w:r>
      <w:r>
        <w:t>1.2Fitness Blender video page</w:t>
      </w:r>
      <w:bookmarkEnd w:id="222"/>
    </w:p>
    <w:p w14:paraId="7D47E7E2" w14:textId="77777777" w:rsidR="004678AB" w:rsidRDefault="004678AB">
      <w:pPr>
        <w:pageBreakBefore/>
        <w:suppressAutoHyphens w:val="0"/>
        <w:rPr>
          <w:color w:val="000000"/>
          <w14:shadow w14:blurRad="38036" w14:dist="18745" w14:dir="2700000" w14:sx="100000" w14:sy="100000" w14:kx="0" w14:ky="0" w14:algn="b">
            <w14:srgbClr w14:val="000000"/>
          </w14:shadow>
        </w:rPr>
      </w:pPr>
    </w:p>
    <w:p w14:paraId="4A97CDCD" w14:textId="7BB66972" w:rsidR="004678AB" w:rsidRDefault="00310D3E">
      <w:pPr>
        <w:pStyle w:val="Heading3"/>
      </w:pPr>
      <w:bookmarkStart w:id="223" w:name="_Toc75356593"/>
      <w:bookmarkStart w:id="224" w:name="_Toc75356833"/>
      <w:bookmarkStart w:id="225" w:name="_Toc75356924"/>
      <w:r>
        <w:t>1.4.2 BodyBuilding</w:t>
      </w:r>
      <w:bookmarkEnd w:id="223"/>
      <w:bookmarkEnd w:id="224"/>
      <w:bookmarkEnd w:id="225"/>
      <w:r w:rsidR="005F1F42">
        <w:t>.com</w:t>
      </w:r>
    </w:p>
    <w:p w14:paraId="3CBEFF53" w14:textId="77777777" w:rsidR="004678AB" w:rsidRDefault="004678AB">
      <w:pPr>
        <w:pStyle w:val="ListParagraph"/>
        <w:ind w:left="1800"/>
        <w:rPr>
          <w:rFonts w:ascii="Bahnschrift" w:hAnsi="Bahnschrift"/>
          <w:color w:val="000000"/>
          <w:sz w:val="28"/>
          <w:szCs w:val="28"/>
          <w14:shadow w14:blurRad="38036" w14:dist="18745" w14:dir="2700000" w14:sx="100000" w14:sy="100000" w14:kx="0" w14:ky="0" w14:algn="b">
            <w14:srgbClr w14:val="000000"/>
          </w14:shadow>
        </w:rPr>
      </w:pPr>
    </w:p>
    <w:p w14:paraId="0655E26E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Originally, BodyBuilding.com is an online retailer of dietary and sports supplement company. </w:t>
      </w:r>
    </w:p>
    <w:p w14:paraId="27DC502F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ins w:id="22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However,</w:t>
        </w:r>
      </w:ins>
      <w:del w:id="22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But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recently, it has become a great resource for workout plans created by experts. It </w:t>
      </w:r>
      <w:ins w:id="22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contains</w:t>
        </w:r>
      </w:ins>
      <w:del w:id="22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has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 huge database of workout videos </w:t>
      </w:r>
      <w:ins w:id="23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that</w:t>
        </w:r>
      </w:ins>
      <w:del w:id="23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which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are updated regularly.</w:t>
      </w:r>
    </w:p>
    <w:p w14:paraId="49FCD3B8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03531FFA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Strong features</w:t>
      </w:r>
    </w:p>
    <w:p w14:paraId="26FE5D0A" w14:textId="77777777" w:rsidR="004678AB" w:rsidRPr="00825949" w:rsidRDefault="004678AB">
      <w:pPr>
        <w:rPr>
          <w:rFonts w:asciiTheme="minorBidi" w:hAnsiTheme="minorBidi" w:cstheme="minorBidi"/>
          <w:b/>
          <w:bCs/>
          <w:sz w:val="24"/>
          <w:szCs w:val="24"/>
        </w:rPr>
      </w:pPr>
    </w:p>
    <w:p w14:paraId="07440A5A" w14:textId="6EE47DF3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Among </w:t>
      </w:r>
      <w:r w:rsidR="001D4B23" w:rsidRPr="00825949">
        <w:rPr>
          <w:rFonts w:asciiTheme="minorBidi" w:hAnsiTheme="minorBidi" w:cstheme="minorBidi"/>
          <w:sz w:val="24"/>
          <w:szCs w:val="24"/>
        </w:rPr>
        <w:t>its</w:t>
      </w:r>
      <w:r w:rsidRPr="00825949">
        <w:rPr>
          <w:rFonts w:asciiTheme="minorBidi" w:hAnsiTheme="minorBidi" w:cstheme="minorBidi"/>
          <w:sz w:val="24"/>
          <w:szCs w:val="24"/>
        </w:rPr>
        <w:t xml:space="preserve"> features, BodyBuilding.com offers:</w:t>
      </w:r>
    </w:p>
    <w:p w14:paraId="584DCE46" w14:textId="77777777" w:rsidR="004678AB" w:rsidRPr="00825949" w:rsidRDefault="00310D3E">
      <w:pPr>
        <w:ind w:firstLine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Customizable fitness plans</w:t>
      </w:r>
    </w:p>
    <w:p w14:paraId="3BEF3A62" w14:textId="77777777" w:rsidR="004678AB" w:rsidRPr="00825949" w:rsidRDefault="004678AB">
      <w:pPr>
        <w:ind w:firstLine="720"/>
        <w:rPr>
          <w:rFonts w:asciiTheme="minorBidi" w:hAnsiTheme="minorBidi" w:cstheme="minorBidi"/>
          <w:sz w:val="24"/>
          <w:szCs w:val="24"/>
        </w:rPr>
      </w:pPr>
    </w:p>
    <w:p w14:paraId="639F8B1B" w14:textId="77777777" w:rsidR="004678AB" w:rsidRPr="00825949" w:rsidRDefault="00310D3E">
      <w:pPr>
        <w:ind w:firstLine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Step-by-step workout guides</w:t>
      </w:r>
    </w:p>
    <w:p w14:paraId="7AA86BEA" w14:textId="77777777" w:rsidR="004678AB" w:rsidRPr="00825949" w:rsidRDefault="004678AB">
      <w:pPr>
        <w:ind w:firstLine="720"/>
        <w:rPr>
          <w:rFonts w:asciiTheme="minorBidi" w:hAnsiTheme="minorBidi" w:cstheme="minorBidi"/>
          <w:sz w:val="24"/>
          <w:szCs w:val="24"/>
        </w:rPr>
      </w:pPr>
    </w:p>
    <w:p w14:paraId="2A40D96F" w14:textId="77777777" w:rsidR="004678AB" w:rsidRPr="00825949" w:rsidRDefault="00310D3E">
      <w:pPr>
        <w:ind w:firstLine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Community where users can interact with each other and share fitnes</w:t>
      </w:r>
      <w:r w:rsidRPr="00825949">
        <w:rPr>
          <w:rFonts w:asciiTheme="minorBidi" w:hAnsiTheme="minorBidi" w:cstheme="minorBidi"/>
          <w:sz w:val="24"/>
          <w:szCs w:val="24"/>
        </w:rPr>
        <w:t>s-related information</w:t>
      </w:r>
    </w:p>
    <w:p w14:paraId="14E240AF" w14:textId="77777777" w:rsidR="004678AB" w:rsidRPr="00825949" w:rsidRDefault="004678AB">
      <w:pPr>
        <w:ind w:firstLine="720"/>
        <w:rPr>
          <w:rFonts w:asciiTheme="minorBidi" w:hAnsiTheme="minorBidi" w:cstheme="minorBidi"/>
          <w:sz w:val="24"/>
          <w:szCs w:val="24"/>
        </w:rPr>
      </w:pPr>
    </w:p>
    <w:p w14:paraId="46D82662" w14:textId="77777777" w:rsidR="004678AB" w:rsidRPr="00825949" w:rsidRDefault="00310D3E">
      <w:pPr>
        <w:ind w:firstLine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New content regularly</w:t>
      </w:r>
    </w:p>
    <w:p w14:paraId="6D4548E7" w14:textId="77777777" w:rsidR="004678AB" w:rsidRPr="00825949" w:rsidRDefault="004678AB">
      <w:pPr>
        <w:ind w:left="720"/>
        <w:rPr>
          <w:rFonts w:asciiTheme="minorBidi" w:hAnsiTheme="minorBidi" w:cstheme="minorBidi"/>
          <w:sz w:val="24"/>
          <w:szCs w:val="24"/>
        </w:rPr>
      </w:pPr>
    </w:p>
    <w:p w14:paraId="160AB4D1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Drawbacks</w:t>
      </w:r>
    </w:p>
    <w:p w14:paraId="33C762CF" w14:textId="77777777" w:rsidR="004678AB" w:rsidRPr="00825949" w:rsidRDefault="004678AB">
      <w:pPr>
        <w:rPr>
          <w:rFonts w:asciiTheme="minorBidi" w:hAnsiTheme="minorBidi" w:cstheme="minorBidi"/>
          <w:b/>
          <w:bCs/>
          <w:sz w:val="24"/>
          <w:szCs w:val="24"/>
        </w:rPr>
      </w:pPr>
    </w:p>
    <w:p w14:paraId="03267179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Even though BodyBuilding.com offers efficient and dynamic services. There are some weak points.</w:t>
      </w:r>
    </w:p>
    <w:p w14:paraId="74DBF35D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351430C6" w14:textId="77777777" w:rsidR="004678AB" w:rsidRPr="00825949" w:rsidRDefault="00310D3E">
      <w:pPr>
        <w:ind w:left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-It</w:t>
      </w:r>
      <w:ins w:id="23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is</w:t>
        </w:r>
      </w:ins>
      <w:del w:id="23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’s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mainly a shop, and its main interface is designed to promote </w:t>
      </w:r>
      <w:del w:id="23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their </w:delText>
        </w:r>
      </w:del>
      <w:r w:rsidRPr="00825949">
        <w:rPr>
          <w:rFonts w:asciiTheme="minorBidi" w:hAnsiTheme="minorBidi" w:cstheme="minorBidi"/>
          <w:sz w:val="24"/>
          <w:szCs w:val="24"/>
        </w:rPr>
        <w:t>supplement products and equipment.</w:t>
      </w:r>
    </w:p>
    <w:p w14:paraId="629FDB64" w14:textId="77777777" w:rsidR="004678AB" w:rsidRPr="00825949" w:rsidRDefault="004678AB">
      <w:pPr>
        <w:ind w:left="720"/>
        <w:rPr>
          <w:rFonts w:asciiTheme="minorBidi" w:hAnsiTheme="minorBidi" w:cstheme="minorBidi"/>
          <w:sz w:val="24"/>
          <w:szCs w:val="24"/>
        </w:rPr>
      </w:pPr>
    </w:p>
    <w:p w14:paraId="29B085C3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ab/>
        <w:t xml:space="preserve">-Most of their diets and workouts require </w:t>
      </w:r>
      <w:del w:id="23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the </w:delText>
        </w:r>
      </w:del>
      <w:ins w:id="23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users</w:t>
        </w:r>
      </w:ins>
      <w:del w:id="23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user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to buy supplements.</w:t>
      </w:r>
    </w:p>
    <w:p w14:paraId="74085C09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7FBFA912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ab/>
        <w:t xml:space="preserve">-Workout plans are offered to </w:t>
      </w:r>
      <w:ins w:id="23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everyone that</w:t>
        </w:r>
      </w:ins>
      <w:del w:id="23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everybody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users have to choose</w:t>
      </w:r>
      <w:r w:rsidRPr="00825949">
        <w:rPr>
          <w:rFonts w:asciiTheme="minorBidi" w:hAnsiTheme="minorBidi" w:cstheme="minorBidi"/>
          <w:sz w:val="24"/>
          <w:szCs w:val="24"/>
        </w:rPr>
        <w:t xml:space="preserve"> the workout plans themselves.</w:t>
      </w:r>
    </w:p>
    <w:p w14:paraId="76C615A4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28392965" w14:textId="77777777" w:rsidR="004678AB" w:rsidRDefault="00310D3E">
      <w:r w:rsidRPr="00825949">
        <w:rPr>
          <w:rFonts w:asciiTheme="minorBidi" w:hAnsiTheme="minorBidi" w:cstheme="minorBidi"/>
          <w:sz w:val="24"/>
          <w:szCs w:val="24"/>
        </w:rPr>
        <w:tab/>
        <w:t xml:space="preserve">-Most of their </w:t>
      </w:r>
      <w:ins w:id="24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workouts</w:t>
        </w:r>
      </w:ins>
      <w:del w:id="24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workout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require gym equipment</w:t>
      </w:r>
      <w:r>
        <w:t>.</w:t>
      </w:r>
    </w:p>
    <w:p w14:paraId="33F5C210" w14:textId="77777777" w:rsidR="004678AB" w:rsidRDefault="004678AB"/>
    <w:p w14:paraId="7622A664" w14:textId="77777777" w:rsidR="004678AB" w:rsidRDefault="00310D3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</w:p>
    <w:p w14:paraId="2A564E94" w14:textId="77777777" w:rsidR="004678AB" w:rsidRDefault="00310D3E">
      <w:pPr>
        <w:keepNext/>
        <w:ind w:left="720"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051D0E21" wp14:editId="46B3AF53">
            <wp:extent cx="5482376" cy="3187260"/>
            <wp:effectExtent l="0" t="0" r="4024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5358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2376" cy="31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4E2B" w14:textId="77777777" w:rsidR="004678AB" w:rsidRDefault="00310D3E">
      <w:pPr>
        <w:pStyle w:val="Caption"/>
        <w:ind w:left="2880" w:firstLine="720"/>
      </w:pPr>
      <w:bookmarkStart w:id="242" w:name="_Toc75353258"/>
      <w:r>
        <w:t xml:space="preserve">Figure </w:t>
      </w:r>
      <w:r>
        <w:rPr>
          <w:cs/>
        </w:rPr>
        <w:t>‎</w:t>
      </w:r>
      <w:r>
        <w:t>1.</w:t>
      </w:r>
      <w:proofErr w:type="gramStart"/>
      <w:r>
        <w:t>3</w:t>
      </w:r>
      <w:r>
        <w:rPr>
          <w:lang w:val="fr-FR"/>
        </w:rPr>
        <w:t>:Bodybuilding</w:t>
      </w:r>
      <w:proofErr w:type="gramEnd"/>
      <w:r>
        <w:rPr>
          <w:lang w:val="fr-FR"/>
        </w:rPr>
        <w:t xml:space="preserve"> home page</w:t>
      </w:r>
      <w:bookmarkEnd w:id="242"/>
    </w:p>
    <w:p w14:paraId="4EF0AF9F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028E451A" w14:textId="77777777" w:rsidR="004678AB" w:rsidRDefault="00310D3E">
      <w:pPr>
        <w:keepNext/>
        <w:ind w:left="720"/>
      </w:pPr>
      <w:r>
        <w:rPr>
          <w:rFonts w:ascii="Bahnschrift" w:hAnsi="Bahnschrift"/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7659EADA" wp14:editId="72939604">
            <wp:extent cx="5480547" cy="3114757"/>
            <wp:effectExtent l="0" t="0" r="5853" b="9443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527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0547" cy="311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D9DDC" w14:textId="77777777" w:rsidR="004678AB" w:rsidRDefault="00310D3E">
      <w:pPr>
        <w:pStyle w:val="Caption"/>
        <w:ind w:left="2880" w:firstLine="720"/>
      </w:pPr>
      <w:bookmarkStart w:id="243" w:name="_Toc75353259"/>
      <w:r>
        <w:t xml:space="preserve">Figure </w:t>
      </w:r>
      <w:r>
        <w:rPr>
          <w:cs/>
        </w:rPr>
        <w:t>‎</w:t>
      </w:r>
      <w:r>
        <w:t>1.</w:t>
      </w:r>
      <w:proofErr w:type="gramStart"/>
      <w:r>
        <w:t>4:Bodybuilding</w:t>
      </w:r>
      <w:proofErr w:type="gramEnd"/>
      <w:r>
        <w:t xml:space="preserve"> Body Fit page</w:t>
      </w:r>
      <w:bookmarkEnd w:id="243"/>
    </w:p>
    <w:p w14:paraId="6A9DC93A" w14:textId="77777777" w:rsidR="004678AB" w:rsidRDefault="004678AB">
      <w:pPr>
        <w:ind w:left="720"/>
      </w:pPr>
    </w:p>
    <w:p w14:paraId="423DB1C7" w14:textId="77777777" w:rsidR="004678AB" w:rsidRDefault="004678AB">
      <w:pPr>
        <w:ind w:left="720"/>
        <w:rPr>
          <w:rFonts w:ascii="Bahnschrift" w:hAnsi="Bahnschrift"/>
          <w:sz w:val="28"/>
          <w:szCs w:val="28"/>
        </w:rPr>
      </w:pPr>
    </w:p>
    <w:p w14:paraId="53D9F4DC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In conclusion, Bodybuilding.com is a great source of workout plans and </w:t>
      </w:r>
      <w:del w:id="24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it </w:delText>
        </w:r>
      </w:del>
      <w:r w:rsidRPr="00825949">
        <w:rPr>
          <w:rFonts w:asciiTheme="minorBidi" w:hAnsiTheme="minorBidi" w:cstheme="minorBidi"/>
          <w:sz w:val="24"/>
          <w:szCs w:val="24"/>
        </w:rPr>
        <w:t>is</w:t>
      </w:r>
      <w:ins w:id="24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not</w:t>
        </w:r>
      </w:ins>
      <w:del w:id="24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n’t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expensive, but the fact that it</w:t>
      </w:r>
      <w:ins w:id="24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is</w:t>
        </w:r>
      </w:ins>
      <w:del w:id="24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’s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 store for supplements and that it promotes supplements with workout can be confusing to its users.</w:t>
      </w:r>
    </w:p>
    <w:p w14:paraId="6B938665" w14:textId="77777777" w:rsidR="004678AB" w:rsidRPr="00825949" w:rsidRDefault="004678AB">
      <w:pPr>
        <w:ind w:left="720"/>
        <w:rPr>
          <w:rFonts w:asciiTheme="minorBidi" w:hAnsiTheme="minorBidi" w:cstheme="minorBidi"/>
          <w:sz w:val="24"/>
          <w:szCs w:val="24"/>
        </w:rPr>
      </w:pPr>
    </w:p>
    <w:p w14:paraId="1597AECE" w14:textId="77777777" w:rsidR="004678AB" w:rsidRPr="00825949" w:rsidRDefault="004678AB">
      <w:pPr>
        <w:ind w:left="720"/>
        <w:rPr>
          <w:rFonts w:asciiTheme="minorBidi" w:hAnsiTheme="minorBidi" w:cstheme="minorBidi"/>
          <w:sz w:val="24"/>
          <w:szCs w:val="24"/>
        </w:rPr>
      </w:pPr>
    </w:p>
    <w:p w14:paraId="7719CDB4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bookmarkStart w:id="249" w:name="_Toc75356594"/>
      <w:bookmarkStart w:id="250" w:name="_Toc75356834"/>
      <w:bookmarkStart w:id="251" w:name="_Toc75356925"/>
      <w:r w:rsidRPr="00825949">
        <w:rPr>
          <w:rStyle w:val="Heading3Char"/>
          <w:rFonts w:asciiTheme="minorBidi" w:eastAsia="Calibri" w:hAnsiTheme="minorBidi" w:cstheme="minorBidi"/>
          <w:sz w:val="24"/>
        </w:rPr>
        <w:t>1.4.3 6weeksixpack</w:t>
      </w:r>
      <w:bookmarkEnd w:id="249"/>
      <w:bookmarkEnd w:id="250"/>
      <w:bookmarkEnd w:id="251"/>
    </w:p>
    <w:p w14:paraId="33F56D6D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ins w:id="25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A 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6weeksixpack is </w:t>
      </w:r>
      <w:ins w:id="25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a</w:t>
        </w:r>
      </w:ins>
      <w:del w:id="25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bas</w:delText>
        </w:r>
        <w:r w:rsidRPr="00825949">
          <w:rPr>
            <w:rFonts w:asciiTheme="minorBidi" w:hAnsiTheme="minorBidi" w:cstheme="minorBidi"/>
            <w:sz w:val="24"/>
            <w:szCs w:val="24"/>
          </w:rPr>
          <w:delText>ically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website that offers a challenge</w:t>
      </w:r>
      <w:ins w:id="25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;</w:t>
        </w:r>
      </w:ins>
      <w:del w:id="25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,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after signing up, the user receives an email containing the link to the webpage that contains the workout for that day.</w:t>
      </w:r>
    </w:p>
    <w:p w14:paraId="6973ABF6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1598F382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 xml:space="preserve">Strong features </w:t>
      </w:r>
    </w:p>
    <w:p w14:paraId="27C26E5C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691098BC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ab/>
        <w:t>-</w:t>
      </w:r>
      <w:del w:id="25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the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users receive daily emails </w:t>
      </w:r>
      <w:ins w:id="25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that</w:t>
        </w:r>
      </w:ins>
      <w:del w:id="25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which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ins w:id="26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keep</w:t>
        </w:r>
      </w:ins>
      <w:del w:id="26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keeps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them motivated</w:t>
      </w:r>
      <w:ins w:id="26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3CC051EB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ab/>
        <w:t>-</w:t>
      </w:r>
      <w:ins w:id="26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Each</w:t>
        </w:r>
      </w:ins>
      <w:del w:id="26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each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webpage contains a video specific for one day and it </w:t>
      </w:r>
      <w:ins w:id="26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is</w:t>
        </w:r>
      </w:ins>
      <w:del w:id="26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does</w:delText>
        </w:r>
      </w:del>
      <w:ins w:id="26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not</w:t>
        </w:r>
      </w:ins>
      <w:del w:id="26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n’t get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sent twice</w:t>
      </w:r>
    </w:p>
    <w:p w14:paraId="3913743F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3A5F607D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Drawbacks</w:t>
      </w:r>
    </w:p>
    <w:p w14:paraId="78057FD0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lastRenderedPageBreak/>
        <w:tab/>
        <w:t xml:space="preserve">-Users </w:t>
      </w:r>
      <w:ins w:id="26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cannot</w:t>
        </w:r>
      </w:ins>
      <w:del w:id="27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can’t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see the entire program from the start</w:t>
      </w:r>
      <w:ins w:id="27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;</w:t>
        </w:r>
      </w:ins>
      <w:del w:id="27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,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they </w:t>
      </w:r>
      <w:r w:rsidRPr="00825949">
        <w:rPr>
          <w:rFonts w:asciiTheme="minorBidi" w:hAnsiTheme="minorBidi" w:cstheme="minorBidi"/>
          <w:sz w:val="24"/>
          <w:szCs w:val="24"/>
        </w:rPr>
        <w:t xml:space="preserve">have to wait until </w:t>
      </w:r>
      <w:ins w:id="27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a</w:t>
        </w:r>
      </w:ins>
      <w:del w:id="27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the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specific day.</w:t>
      </w:r>
    </w:p>
    <w:p w14:paraId="060537B1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>
        <w:tab/>
        <w:t>-</w:t>
      </w:r>
      <w:r w:rsidRPr="00825949">
        <w:rPr>
          <w:rFonts w:asciiTheme="minorBidi" w:hAnsiTheme="minorBidi" w:cstheme="minorBidi"/>
          <w:sz w:val="24"/>
          <w:szCs w:val="24"/>
        </w:rPr>
        <w:t xml:space="preserve">The workouts are only about </w:t>
      </w:r>
      <w:ins w:id="27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the </w:t>
        </w:r>
      </w:ins>
      <w:r w:rsidRPr="00825949">
        <w:rPr>
          <w:rFonts w:asciiTheme="minorBidi" w:hAnsiTheme="minorBidi" w:cstheme="minorBidi"/>
          <w:sz w:val="24"/>
          <w:szCs w:val="24"/>
        </w:rPr>
        <w:t>abdominal muscles, no</w:t>
      </w:r>
      <w:r w:rsidRPr="00825949">
        <w:rPr>
          <w:rFonts w:asciiTheme="minorBidi" w:hAnsiTheme="minorBidi" w:cstheme="minorBidi"/>
          <w:sz w:val="24"/>
          <w:szCs w:val="24"/>
        </w:rPr>
        <w:t>t the entire body.</w:t>
      </w:r>
    </w:p>
    <w:p w14:paraId="11362EC9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66AD924F" w14:textId="11ADF9CE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In conclusion, </w:t>
      </w:r>
      <w:ins w:id="27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six 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6packsixweek </w:t>
      </w:r>
      <w:ins w:id="27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do</w:t>
        </w:r>
      </w:ins>
      <w:del w:id="27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does</w:delText>
        </w:r>
      </w:del>
      <w:ins w:id="27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not</w:t>
        </w:r>
      </w:ins>
      <w:del w:id="28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n’t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offer enough workout plans, nor </w:t>
      </w:r>
      <w:ins w:id="28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do</w:t>
        </w:r>
      </w:ins>
      <w:del w:id="28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does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it </w:t>
      </w:r>
      <w:r w:rsidR="001D4B23" w:rsidRPr="00825949">
        <w:rPr>
          <w:rFonts w:asciiTheme="minorBidi" w:hAnsiTheme="minorBidi" w:cstheme="minorBidi"/>
          <w:sz w:val="24"/>
          <w:szCs w:val="24"/>
        </w:rPr>
        <w:t>connects</w:t>
      </w:r>
      <w:r w:rsidRPr="00825949">
        <w:rPr>
          <w:rFonts w:asciiTheme="minorBidi" w:hAnsiTheme="minorBidi" w:cstheme="minorBidi"/>
          <w:sz w:val="24"/>
          <w:szCs w:val="24"/>
        </w:rPr>
        <w:t xml:space="preserve"> users with each other, but the fact that users need to tune in each and every day to find out what needs to b</w:t>
      </w:r>
      <w:r w:rsidRPr="00825949">
        <w:rPr>
          <w:rFonts w:asciiTheme="minorBidi" w:hAnsiTheme="minorBidi" w:cstheme="minorBidi"/>
          <w:sz w:val="24"/>
          <w:szCs w:val="24"/>
        </w:rPr>
        <w:t xml:space="preserve">e done is a </w:t>
      </w:r>
      <w:ins w:id="28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significant</w:t>
        </w:r>
      </w:ins>
      <w:del w:id="28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huge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factor </w:t>
      </w:r>
      <w:ins w:id="28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in</w:t>
        </w:r>
      </w:ins>
      <w:del w:id="28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into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helping participants </w:t>
      </w:r>
      <w:ins w:id="28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to</w:t>
        </w:r>
      </w:ins>
      <w:del w:id="28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into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ins w:id="28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stick</w:t>
        </w:r>
      </w:ins>
      <w:del w:id="29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sticking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until the end of the program.</w:t>
      </w:r>
    </w:p>
    <w:p w14:paraId="2BD2D0DE" w14:textId="77777777" w:rsidR="004678AB" w:rsidRDefault="00310D3E">
      <w:pPr>
        <w:keepNext/>
        <w:ind w:left="720"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drawing>
          <wp:inline distT="0" distB="0" distL="0" distR="0" wp14:anchorId="22EF1C27" wp14:editId="4A17D205">
            <wp:extent cx="5325977" cy="2972083"/>
            <wp:effectExtent l="0" t="0" r="8023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9733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25977" cy="297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AB44" w14:textId="77777777" w:rsidR="004678AB" w:rsidRDefault="00310D3E">
      <w:pPr>
        <w:pStyle w:val="Caption"/>
        <w:ind w:left="2160" w:firstLine="720"/>
      </w:pPr>
      <w:bookmarkStart w:id="291" w:name="_Toc75353260"/>
      <w:r>
        <w:t xml:space="preserve">Figure </w:t>
      </w:r>
      <w:r>
        <w:rPr>
          <w:cs/>
        </w:rPr>
        <w:t>‎</w:t>
      </w:r>
      <w:r>
        <w:t>1.5</w:t>
      </w:r>
      <w:r>
        <w:rPr>
          <w:lang w:val="fr-FR"/>
        </w:rPr>
        <w:t xml:space="preserve">: </w:t>
      </w:r>
      <w:proofErr w:type="spellStart"/>
      <w:r>
        <w:rPr>
          <w:lang w:val="fr-FR"/>
        </w:rPr>
        <w:t>weeksixpack</w:t>
      </w:r>
      <w:proofErr w:type="spellEnd"/>
      <w:r>
        <w:rPr>
          <w:lang w:val="fr-FR"/>
        </w:rPr>
        <w:t xml:space="preserve"> Home Page</w:t>
      </w:r>
      <w:bookmarkEnd w:id="291"/>
    </w:p>
    <w:p w14:paraId="0EEE28A5" w14:textId="77777777" w:rsidR="004678AB" w:rsidRDefault="00310D3E">
      <w:pPr>
        <w:ind w:left="720"/>
      </w:pPr>
      <w:r>
        <w:tab/>
      </w:r>
      <w:r>
        <w:tab/>
      </w:r>
      <w:r>
        <w:tab/>
      </w:r>
      <w:r>
        <w:tab/>
      </w:r>
      <w:r>
        <w:tab/>
      </w:r>
    </w:p>
    <w:p w14:paraId="619A0CB8" w14:textId="77777777" w:rsidR="004678AB" w:rsidRDefault="00310D3E">
      <w:pPr>
        <w:keepNext/>
        <w:ind w:left="720"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0EE0D918" wp14:editId="62F527F0">
            <wp:extent cx="5328583" cy="3021186"/>
            <wp:effectExtent l="0" t="0" r="5417" b="7764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6638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28583" cy="302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D352" w14:textId="77777777" w:rsidR="004678AB" w:rsidRDefault="00310D3E">
      <w:pPr>
        <w:pStyle w:val="Caption"/>
        <w:ind w:left="2160" w:firstLine="720"/>
      </w:pPr>
      <w:bookmarkStart w:id="292" w:name="_Toc75353261"/>
      <w:r>
        <w:t xml:space="preserve">Figure </w:t>
      </w:r>
      <w:r>
        <w:rPr>
          <w:cs/>
        </w:rPr>
        <w:t>‎</w:t>
      </w:r>
      <w:r>
        <w:t>1.</w:t>
      </w:r>
      <w:proofErr w:type="gramStart"/>
      <w:r>
        <w:t>6:sixweeksixpac</w:t>
      </w:r>
      <w:proofErr w:type="gramEnd"/>
      <w:r>
        <w:t xml:space="preserve"> Home Page</w:t>
      </w:r>
      <w:bookmarkEnd w:id="292"/>
    </w:p>
    <w:p w14:paraId="4B45E0E2" w14:textId="77777777" w:rsidR="004678AB" w:rsidRDefault="004678AB">
      <w:pPr>
        <w:ind w:left="720"/>
        <w:rPr>
          <w:rFonts w:ascii="Bahnschrift" w:hAnsi="Bahnschrift"/>
          <w:b/>
          <w:bCs/>
          <w:sz w:val="28"/>
          <w:szCs w:val="28"/>
        </w:rPr>
      </w:pPr>
    </w:p>
    <w:p w14:paraId="52D10DC0" w14:textId="77777777" w:rsidR="004678AB" w:rsidRDefault="004678AB">
      <w:pPr>
        <w:pageBreakBefore/>
        <w:suppressAutoHyphens w:val="0"/>
        <w:rPr>
          <w:rFonts w:ascii="Bahnschrift" w:hAnsi="Bahnschrift"/>
          <w:b/>
          <w:bCs/>
          <w:sz w:val="28"/>
          <w:szCs w:val="28"/>
        </w:rPr>
      </w:pPr>
    </w:p>
    <w:p w14:paraId="39095BD0" w14:textId="77777777" w:rsidR="004678AB" w:rsidRDefault="00310D3E">
      <w:pPr>
        <w:pStyle w:val="Heading2"/>
      </w:pPr>
      <w:bookmarkStart w:id="293" w:name="_Toc75356595"/>
      <w:bookmarkStart w:id="294" w:name="_Toc75356835"/>
      <w:bookmarkStart w:id="295" w:name="_Toc75356926"/>
      <w:r>
        <w:t>1.5 Criticism of the existing solutions</w:t>
      </w:r>
      <w:bookmarkEnd w:id="293"/>
      <w:bookmarkEnd w:id="294"/>
      <w:bookmarkEnd w:id="295"/>
    </w:p>
    <w:p w14:paraId="371404F8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160F5FBC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In this section, I</w:t>
      </w:r>
      <w:r w:rsidRPr="00825949">
        <w:rPr>
          <w:rFonts w:asciiTheme="minorBidi" w:hAnsiTheme="minorBidi" w:cstheme="minorBidi"/>
          <w:sz w:val="24"/>
          <w:szCs w:val="24"/>
        </w:rPr>
        <w:t xml:space="preserve"> will move on to the criticism of the existing solutions based on comparative research aimed at emphasizing the advantages </w:t>
      </w:r>
      <w:ins w:id="29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of</w:t>
        </w:r>
      </w:ins>
      <w:del w:id="29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that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my application</w:t>
      </w:r>
      <w:del w:id="29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 will bring</w:delText>
        </w:r>
      </w:del>
      <w:r w:rsidRPr="00825949">
        <w:rPr>
          <w:rFonts w:asciiTheme="minorBidi" w:hAnsiTheme="minorBidi" w:cstheme="minorBidi"/>
          <w:sz w:val="24"/>
          <w:szCs w:val="24"/>
        </w:rPr>
        <w:t>.</w:t>
      </w:r>
    </w:p>
    <w:p w14:paraId="66D86744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Even though they</w:t>
      </w:r>
      <w:ins w:id="29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are</w:t>
        </w:r>
      </w:ins>
      <w:del w:id="30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’re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all fitness </w:t>
      </w:r>
      <w:ins w:id="30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applications</w:t>
        </w:r>
      </w:ins>
      <w:del w:id="30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application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that provide workout plans for its users, they differ in terms of several criteria</w:t>
      </w:r>
      <w:ins w:id="30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which are defined as </w:t>
      </w:r>
      <w:ins w:id="30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follows</w:t>
        </w:r>
      </w:ins>
      <w:del w:id="30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follow</w:delText>
        </w:r>
      </w:del>
      <w:r w:rsidRPr="00825949">
        <w:rPr>
          <w:rFonts w:asciiTheme="minorBidi" w:hAnsiTheme="minorBidi" w:cstheme="minorBidi"/>
          <w:sz w:val="24"/>
          <w:szCs w:val="24"/>
        </w:rPr>
        <w:t>:</w:t>
      </w:r>
    </w:p>
    <w:p w14:paraId="16FE8FD8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3EE119C6" w14:textId="77777777" w:rsidR="004678AB" w:rsidRPr="00825949" w:rsidRDefault="00310D3E">
      <w:pPr>
        <w:pStyle w:val="ListParagraph"/>
        <w:numPr>
          <w:ilvl w:val="0"/>
          <w:numId w:val="6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Design</w:t>
      </w:r>
    </w:p>
    <w:p w14:paraId="5CA6A5A2" w14:textId="77777777" w:rsidR="004678AB" w:rsidRPr="00825949" w:rsidRDefault="004678AB">
      <w:pPr>
        <w:pStyle w:val="ListParagraph"/>
        <w:rPr>
          <w:rFonts w:asciiTheme="minorBidi" w:hAnsiTheme="minorBidi" w:cstheme="minorBidi"/>
          <w:sz w:val="24"/>
          <w:szCs w:val="24"/>
        </w:rPr>
      </w:pPr>
    </w:p>
    <w:p w14:paraId="002D167D" w14:textId="77777777" w:rsidR="004678AB" w:rsidRPr="00825949" w:rsidRDefault="00310D3E">
      <w:pPr>
        <w:pStyle w:val="ListParagraph"/>
        <w:numPr>
          <w:ilvl w:val="0"/>
          <w:numId w:val="6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User experience</w:t>
      </w:r>
    </w:p>
    <w:p w14:paraId="5CC47CB2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78F096D9" w14:textId="77777777" w:rsidR="004678AB" w:rsidRPr="00825949" w:rsidRDefault="00310D3E">
      <w:pPr>
        <w:pStyle w:val="ListParagraph"/>
        <w:numPr>
          <w:ilvl w:val="0"/>
          <w:numId w:val="6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Full-body workouts</w:t>
      </w:r>
    </w:p>
    <w:p w14:paraId="40D7F76C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383BB5FD" w14:textId="77777777" w:rsidR="004678AB" w:rsidRPr="00825949" w:rsidRDefault="00310D3E">
      <w:pPr>
        <w:pStyle w:val="ListParagraph"/>
        <w:numPr>
          <w:ilvl w:val="0"/>
          <w:numId w:val="6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Home </w:t>
      </w:r>
      <w:r w:rsidRPr="00825949">
        <w:rPr>
          <w:rFonts w:asciiTheme="minorBidi" w:hAnsiTheme="minorBidi" w:cstheme="minorBidi"/>
          <w:sz w:val="24"/>
          <w:szCs w:val="24"/>
        </w:rPr>
        <w:t>workouts</w:t>
      </w:r>
    </w:p>
    <w:p w14:paraId="65C176E3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49FAC359" w14:textId="77777777" w:rsidR="004678AB" w:rsidRPr="00825949" w:rsidRDefault="00310D3E">
      <w:pPr>
        <w:pStyle w:val="ListParagraph"/>
        <w:numPr>
          <w:ilvl w:val="0"/>
          <w:numId w:val="6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Interaction between users</w:t>
      </w:r>
    </w:p>
    <w:p w14:paraId="342501DA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0AC4DDD8" w14:textId="77777777" w:rsidR="004678AB" w:rsidRPr="00825949" w:rsidRDefault="00310D3E">
      <w:pPr>
        <w:pStyle w:val="ListParagraph"/>
        <w:numPr>
          <w:ilvl w:val="0"/>
          <w:numId w:val="6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Progress tracking</w:t>
      </w:r>
    </w:p>
    <w:p w14:paraId="3D7F4C2F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579A8110" w14:textId="77777777" w:rsidR="004678AB" w:rsidRPr="00825949" w:rsidRDefault="00310D3E">
      <w:pPr>
        <w:pStyle w:val="ListParagraph"/>
        <w:numPr>
          <w:ilvl w:val="0"/>
          <w:numId w:val="6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Assigning workouts while considering their conditions</w:t>
      </w:r>
    </w:p>
    <w:p w14:paraId="5D56226B" w14:textId="77777777" w:rsidR="004678AB" w:rsidRPr="00825949" w:rsidRDefault="004678AB">
      <w:pPr>
        <w:pStyle w:val="ListParagraph"/>
        <w:rPr>
          <w:rFonts w:asciiTheme="minorBidi" w:hAnsiTheme="minorBidi" w:cstheme="minorBidi"/>
          <w:sz w:val="24"/>
          <w:szCs w:val="24"/>
        </w:rPr>
      </w:pPr>
    </w:p>
    <w:p w14:paraId="4C735A62" w14:textId="77777777" w:rsidR="004678AB" w:rsidRPr="00825949" w:rsidRDefault="00310D3E">
      <w:pPr>
        <w:pStyle w:val="ListParagraph"/>
        <w:numPr>
          <w:ilvl w:val="0"/>
          <w:numId w:val="6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Easy to use</w:t>
      </w:r>
    </w:p>
    <w:p w14:paraId="005F3095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5ED76279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ab/>
      </w:r>
    </w:p>
    <w:p w14:paraId="07E9AB75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Table 1.1   </w:t>
      </w:r>
      <w:ins w:id="30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presents</w:t>
        </w:r>
      </w:ins>
      <w:del w:id="30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represents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the </w:t>
      </w:r>
      <w:ins w:id="30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results</w:t>
        </w:r>
      </w:ins>
      <w:del w:id="30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result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of a comparative study between the different solutions based on the criteria defi</w:t>
      </w:r>
      <w:r w:rsidRPr="00825949">
        <w:rPr>
          <w:rFonts w:asciiTheme="minorBidi" w:hAnsiTheme="minorBidi" w:cstheme="minorBidi"/>
          <w:sz w:val="24"/>
          <w:szCs w:val="24"/>
        </w:rPr>
        <w:t>ned above</w:t>
      </w:r>
      <w:ins w:id="31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2A634DCB" w14:textId="77777777" w:rsidR="004678AB" w:rsidRDefault="004678AB">
      <w:pPr>
        <w:ind w:left="720"/>
        <w:rPr>
          <w:rFonts w:ascii="Bahnschrift" w:hAnsi="Bahnschrift"/>
          <w:b/>
          <w:bCs/>
          <w:sz w:val="28"/>
          <w:szCs w:val="28"/>
        </w:rPr>
      </w:pPr>
    </w:p>
    <w:p w14:paraId="3EAC379E" w14:textId="77777777" w:rsidR="004678AB" w:rsidRDefault="004678AB">
      <w:pPr>
        <w:pageBreakBefore/>
        <w:suppressAutoHyphens w:val="0"/>
        <w:rPr>
          <w:rFonts w:ascii="Bahnschrift" w:hAnsi="Bahnschrift"/>
          <w:b/>
          <w:bCs/>
          <w:sz w:val="28"/>
          <w:szCs w:val="28"/>
        </w:rPr>
      </w:pPr>
    </w:p>
    <w:tbl>
      <w:tblPr>
        <w:tblW w:w="8664" w:type="dxa"/>
        <w:tblInd w:w="72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13"/>
        <w:gridCol w:w="1900"/>
        <w:gridCol w:w="2448"/>
        <w:gridCol w:w="2203"/>
      </w:tblGrid>
      <w:tr w:rsidR="00CF54F5" w14:paraId="3395BF93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E7E30" w14:textId="77777777" w:rsidR="004678AB" w:rsidRDefault="004678AB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9BF6D1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Fitness blender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881AD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BodyBuilding.com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383D7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6weeksixpack</w:t>
            </w:r>
          </w:p>
        </w:tc>
      </w:tr>
      <w:tr w:rsidR="00CF54F5" w14:paraId="361A02CA" w14:textId="77777777">
        <w:trPr>
          <w:trHeight w:val="328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33688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Design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AFC7DD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33590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7AABB5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20A64BF4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E9D687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 xml:space="preserve">User </w:t>
            </w:r>
            <w:proofErr w:type="spellStart"/>
            <w:r>
              <w:rPr>
                <w:rFonts w:ascii="Bahnschrift" w:hAnsi="Bahnschrift"/>
                <w:b/>
                <w:bCs/>
                <w:sz w:val="28"/>
                <w:szCs w:val="28"/>
              </w:rPr>
              <w:t>expericence</w:t>
            </w:r>
            <w:proofErr w:type="spellEnd"/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7B60A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F4B90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B2BA69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05917C66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BC8225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Full body workouts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D98941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344DA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5288D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5AA4C825" w14:textId="77777777">
        <w:trPr>
          <w:trHeight w:val="642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DF9FF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Home workouts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C742A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1168DE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F0DEEB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</w:tr>
      <w:tr w:rsidR="00CF54F5" w14:paraId="53A6B4BE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9F070F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Interaction between users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EBF90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67CD8E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459D0C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2C8EF25F" w14:textId="77777777">
        <w:trPr>
          <w:trHeight w:val="642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70BFA1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Progress Tracking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745ED4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6AE99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51DA4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0046A968" w14:textId="77777777">
        <w:trPr>
          <w:trHeight w:val="1270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F4FF88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Assigning workouts for specific conditions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BAFCB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3B8BE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23321F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630A10B5" w14:textId="77777777">
        <w:trPr>
          <w:trHeight w:val="313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DD9B9A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 xml:space="preserve">Easy to use 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72BDB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A284E" w14:textId="77777777" w:rsidR="004678AB" w:rsidRDefault="00310D3E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F91793" w14:textId="77777777" w:rsidR="004678AB" w:rsidRDefault="00310D3E" w:rsidP="005F1F42">
            <w:pPr>
              <w:keepNext/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</w:tr>
    </w:tbl>
    <w:p w14:paraId="2E463AD1" w14:textId="15976B0D" w:rsidR="005F1F42" w:rsidRPr="005F1F42" w:rsidRDefault="005F1F42" w:rsidP="005F1F42">
      <w:pPr>
        <w:pStyle w:val="Caption"/>
        <w:ind w:left="1440" w:firstLine="720"/>
      </w:pPr>
      <w:bookmarkStart w:id="311" w:name="_Toc75557361"/>
      <w:r>
        <w:t xml:space="preserve">Table </w:t>
      </w:r>
      <w:fldSimple w:instr=" STYLEREF 1 \s ">
        <w:r w:rsidR="00E02526">
          <w:rPr>
            <w:noProof/>
            <w:cs/>
          </w:rPr>
          <w:t>‎</w:t>
        </w:r>
        <w:r w:rsidR="00E02526">
          <w:rPr>
            <w:noProof/>
          </w:rPr>
          <w:t>1</w:t>
        </w:r>
      </w:fldSimple>
      <w:r w:rsidR="00E02526">
        <w:t>.</w:t>
      </w:r>
      <w:fldSimple w:instr=" SEQ Table \* ARABIC \s 1 ">
        <w:r w:rsidR="00E02526">
          <w:rPr>
            <w:noProof/>
          </w:rPr>
          <w:t>1</w:t>
        </w:r>
      </w:fldSimple>
      <w:r w:rsidRPr="005F1F42">
        <w:t>:Comparison of Existing Apps and current project</w:t>
      </w:r>
      <w:bookmarkEnd w:id="311"/>
    </w:p>
    <w:p w14:paraId="142FD356" w14:textId="05DB043D" w:rsidR="004678AB" w:rsidRDefault="00310D3E">
      <w:pPr>
        <w:ind w:left="720"/>
      </w:pPr>
      <w:r>
        <w:rPr>
          <w:rFonts w:ascii="Bahnschrift" w:hAnsi="Bahnschrift"/>
          <w:b/>
          <w:bCs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 xml:space="preserve"> </w:t>
      </w:r>
    </w:p>
    <w:p w14:paraId="09CB4D15" w14:textId="77777777" w:rsidR="004678AB" w:rsidRDefault="004678AB">
      <w:pPr>
        <w:ind w:left="720"/>
        <w:rPr>
          <w:rFonts w:ascii="Bahnschrift" w:hAnsi="Bahnschrift"/>
          <w:b/>
          <w:bCs/>
          <w:sz w:val="28"/>
          <w:szCs w:val="28"/>
        </w:rPr>
      </w:pPr>
    </w:p>
    <w:p w14:paraId="5758D301" w14:textId="77777777" w:rsidR="004678AB" w:rsidRDefault="00310D3E">
      <w:pPr>
        <w:pStyle w:val="Heading2"/>
      </w:pPr>
      <w:bookmarkStart w:id="312" w:name="_Toc75356596"/>
      <w:bookmarkStart w:id="313" w:name="_Toc75356836"/>
      <w:bookmarkStart w:id="314" w:name="_Toc75356927"/>
      <w:r>
        <w:t>1.6 Our solution</w:t>
      </w:r>
      <w:bookmarkEnd w:id="312"/>
      <w:bookmarkEnd w:id="313"/>
      <w:bookmarkEnd w:id="314"/>
    </w:p>
    <w:p w14:paraId="05A3A5EF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722169C2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After the project study and </w:t>
      </w:r>
      <w:ins w:id="31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research</w:t>
        </w:r>
      </w:ins>
      <w:del w:id="31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researches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, we opted </w:t>
      </w:r>
      <w:ins w:id="31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to</w:t>
        </w:r>
      </w:ins>
      <w:del w:id="31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for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ins w:id="31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create</w:t>
        </w:r>
      </w:ins>
      <w:del w:id="32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creating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 web application that responded to its users in a way that the other existing ones never could.</w:t>
      </w:r>
    </w:p>
    <w:p w14:paraId="06E33091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54CACC2B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  -</w:t>
      </w:r>
      <w:proofErr w:type="spellStart"/>
      <w:ins w:id="32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The</w:t>
        </w:r>
        <w:r w:rsidRPr="00825949">
          <w:rPr>
            <w:rFonts w:asciiTheme="minorBidi" w:hAnsiTheme="minorBidi" w:cstheme="minorBidi"/>
            <w:sz w:val="24"/>
            <w:szCs w:val="24"/>
          </w:rPr>
          <w:t>fitness</w:t>
        </w:r>
      </w:ins>
      <w:proofErr w:type="spellEnd"/>
      <w:del w:id="32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Fitness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planet is going to be a dynamic and interactive web appli</w:t>
      </w:r>
      <w:r w:rsidRPr="00825949">
        <w:rPr>
          <w:rFonts w:asciiTheme="minorBidi" w:hAnsiTheme="minorBidi" w:cstheme="minorBidi"/>
          <w:sz w:val="24"/>
          <w:szCs w:val="24"/>
        </w:rPr>
        <w:t xml:space="preserve">cation that allows creating a fitness program and </w:t>
      </w:r>
      <w:del w:id="32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to </w:delText>
        </w:r>
      </w:del>
      <w:ins w:id="32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tracking</w:t>
        </w:r>
      </w:ins>
      <w:del w:id="32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track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users who are undergoing that program</w:t>
      </w:r>
      <w:ins w:id="32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03076EE2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4F357EBC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  -Fitness planet is going to allow its user to receive a fitness program that</w:t>
      </w:r>
      <w:r w:rsidRPr="00825949">
        <w:rPr>
          <w:rFonts w:asciiTheme="minorBidi" w:hAnsiTheme="minorBidi" w:cstheme="minorBidi"/>
          <w:sz w:val="24"/>
          <w:szCs w:val="24"/>
        </w:rPr>
        <w:t xml:space="preserve"> meets their goals, and in the same time takes into consideration multiple factors like user’s age, gender and available time for workout.</w:t>
      </w:r>
    </w:p>
    <w:p w14:paraId="524BD9B3" w14:textId="77777777" w:rsidR="004678AB" w:rsidRDefault="004678AB"/>
    <w:p w14:paraId="42EB8BFB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lastRenderedPageBreak/>
        <w:t xml:space="preserve">-Every fitness program in Fitness Planet will contain all the </w:t>
      </w:r>
      <w:ins w:id="32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required</w:t>
        </w:r>
      </w:ins>
      <w:del w:id="32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needed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resources</w:t>
      </w:r>
      <w:ins w:id="32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such as video</w:t>
      </w:r>
      <w:r w:rsidRPr="00825949">
        <w:rPr>
          <w:rFonts w:asciiTheme="minorBidi" w:hAnsiTheme="minorBidi" w:cstheme="minorBidi"/>
          <w:sz w:val="24"/>
          <w:szCs w:val="24"/>
        </w:rPr>
        <w:t>s</w:t>
      </w:r>
      <w:ins w:id="33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and</w:t>
        </w:r>
      </w:ins>
      <w:del w:id="33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,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articles</w:t>
      </w:r>
      <w:del w:id="33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 etc</w:delText>
        </w:r>
      </w:del>
      <w:r w:rsidRPr="00825949">
        <w:rPr>
          <w:rFonts w:asciiTheme="minorBidi" w:hAnsiTheme="minorBidi" w:cstheme="minorBidi"/>
          <w:sz w:val="24"/>
          <w:szCs w:val="24"/>
        </w:rPr>
        <w:t>.</w:t>
      </w:r>
    </w:p>
    <w:p w14:paraId="616601DC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2162416C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-It will also allow its users to connect with other users going through the same fitness program in support groups and to compete </w:t>
      </w:r>
      <w:del w:id="33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to be </w:delText>
        </w:r>
      </w:del>
      <w:r w:rsidRPr="00825949">
        <w:rPr>
          <w:rFonts w:asciiTheme="minorBidi" w:hAnsiTheme="minorBidi" w:cstheme="minorBidi"/>
          <w:sz w:val="24"/>
          <w:szCs w:val="24"/>
        </w:rPr>
        <w:t>on top of the leaderboard. These groups wil</w:t>
      </w:r>
      <w:r w:rsidRPr="00825949">
        <w:rPr>
          <w:rFonts w:asciiTheme="minorBidi" w:hAnsiTheme="minorBidi" w:cstheme="minorBidi"/>
          <w:sz w:val="24"/>
          <w:szCs w:val="24"/>
        </w:rPr>
        <w:t xml:space="preserve">l provide </w:t>
      </w:r>
      <w:ins w:id="33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the</w:t>
        </w:r>
      </w:ins>
      <w:del w:id="33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needed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motivation for </w:t>
      </w:r>
      <w:del w:id="33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its </w:delText>
        </w:r>
      </w:del>
      <w:r w:rsidRPr="00825949">
        <w:rPr>
          <w:rFonts w:asciiTheme="minorBidi" w:hAnsiTheme="minorBidi" w:cstheme="minorBidi"/>
          <w:sz w:val="24"/>
          <w:szCs w:val="24"/>
        </w:rPr>
        <w:t>users to stick to the program until the end</w:t>
      </w:r>
      <w:ins w:id="33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5174804F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7D6B39C0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-This solution will minimize the costs of hiring a personal trainer and help those who want to work o</w:t>
      </w:r>
      <w:r w:rsidRPr="00825949">
        <w:rPr>
          <w:rFonts w:asciiTheme="minorBidi" w:hAnsiTheme="minorBidi" w:cstheme="minorBidi"/>
          <w:sz w:val="24"/>
          <w:szCs w:val="24"/>
        </w:rPr>
        <w:t>ut at home instead of going to the gym.</w:t>
      </w:r>
    </w:p>
    <w:p w14:paraId="15937FE7" w14:textId="77777777" w:rsidR="004678AB" w:rsidRDefault="004678AB"/>
    <w:p w14:paraId="569E6BDA" w14:textId="77777777" w:rsidR="004678AB" w:rsidRDefault="00310D3E">
      <w:pPr>
        <w:pStyle w:val="Heading2"/>
      </w:pPr>
      <w:bookmarkStart w:id="338" w:name="_Toc75356597"/>
      <w:bookmarkStart w:id="339" w:name="_Toc75356837"/>
      <w:bookmarkStart w:id="340" w:name="_Toc75356928"/>
      <w:r>
        <w:t>1.7 Methodologies</w:t>
      </w:r>
      <w:bookmarkEnd w:id="338"/>
      <w:bookmarkEnd w:id="339"/>
      <w:bookmarkEnd w:id="340"/>
    </w:p>
    <w:p w14:paraId="169C671C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092C59A5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            </w:t>
      </w:r>
      <w:ins w:id="34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This</w:t>
        </w:r>
      </w:ins>
      <w:del w:id="34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The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methodology is a rationally organized approach to achieve </w:t>
      </w:r>
      <w:del w:id="34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a </w:delText>
        </w:r>
      </w:del>
      <w:ins w:id="34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results</w:t>
        </w:r>
      </w:ins>
      <w:del w:id="34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result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. Among the different existing methodologies, we find </w:t>
      </w:r>
      <w:del w:id="34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the </w:delText>
        </w:r>
      </w:del>
      <w:r w:rsidRPr="00825949">
        <w:rPr>
          <w:rFonts w:asciiTheme="minorBidi" w:hAnsiTheme="minorBidi" w:cstheme="minorBidi"/>
          <w:sz w:val="24"/>
          <w:szCs w:val="24"/>
        </w:rPr>
        <w:t>the waterfall approach</w:t>
      </w:r>
      <w:ins w:id="34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which is well known to be used in simple projects whose needs are clear and well defined from the beginning, Agile methodologies (</w:t>
      </w:r>
      <w:ins w:id="34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scrum</w:t>
        </w:r>
      </w:ins>
      <w:del w:id="34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Scrum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and extreme programming) characterized by th</w:t>
      </w:r>
      <w:r w:rsidRPr="00825949">
        <w:rPr>
          <w:rFonts w:asciiTheme="minorBidi" w:hAnsiTheme="minorBidi" w:cstheme="minorBidi"/>
          <w:sz w:val="24"/>
          <w:szCs w:val="24"/>
        </w:rPr>
        <w:t xml:space="preserve">eir flexibility and used in large </w:t>
      </w:r>
      <w:ins w:id="35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projects</w:t>
        </w:r>
      </w:ins>
      <w:del w:id="35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project</w:delText>
        </w:r>
      </w:del>
      <w:r w:rsidRPr="00825949">
        <w:rPr>
          <w:rFonts w:asciiTheme="minorBidi" w:hAnsiTheme="minorBidi" w:cstheme="minorBidi"/>
          <w:sz w:val="24"/>
          <w:szCs w:val="24"/>
        </w:rPr>
        <w:t>.</w:t>
      </w:r>
    </w:p>
    <w:p w14:paraId="0577B276" w14:textId="77777777" w:rsidR="004678AB" w:rsidRDefault="004678AB"/>
    <w:p w14:paraId="5C061017" w14:textId="3E3E420C" w:rsidR="004678AB" w:rsidRDefault="00310D3E">
      <w:r>
        <w:rPr>
          <w:b/>
          <w:bCs/>
        </w:rPr>
        <w:t xml:space="preserve"> </w:t>
      </w:r>
      <w:bookmarkStart w:id="352" w:name="_Toc75356598"/>
      <w:bookmarkStart w:id="353" w:name="_Toc75356838"/>
      <w:bookmarkStart w:id="354" w:name="_Toc75356929"/>
      <w:r>
        <w:rPr>
          <w:rStyle w:val="Heading3Char"/>
          <w:rFonts w:eastAsia="Calibri"/>
        </w:rPr>
        <w:t>1.8.1</w:t>
      </w:r>
      <w:r w:rsidR="005F1F42">
        <w:rPr>
          <w:rStyle w:val="Heading3Char"/>
          <w:rFonts w:eastAsia="Calibri"/>
        </w:rPr>
        <w:t xml:space="preserve"> </w:t>
      </w:r>
      <w:r>
        <w:rPr>
          <w:rStyle w:val="Heading3Char"/>
          <w:rFonts w:eastAsia="Calibri"/>
        </w:rPr>
        <w:t>Waterfall Approach</w:t>
      </w:r>
      <w:bookmarkEnd w:id="352"/>
      <w:bookmarkEnd w:id="353"/>
      <w:bookmarkEnd w:id="354"/>
    </w:p>
    <w:p w14:paraId="6FA4172C" w14:textId="77777777" w:rsidR="004678AB" w:rsidRDefault="004678AB">
      <w:pPr>
        <w:rPr>
          <w:b/>
          <w:bCs/>
        </w:rPr>
      </w:pPr>
    </w:p>
    <w:p w14:paraId="0519E481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The waterfall model is a linear project management approach</w:t>
      </w:r>
      <w:ins w:id="35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in</w:t>
        </w:r>
      </w:ins>
      <w:del w:id="35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,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ins w:id="35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which</w:t>
        </w:r>
      </w:ins>
      <w:del w:id="35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where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stakeholder and customer requirements are gathered at the beginning of the project, and then a sequenti</w:t>
      </w:r>
      <w:r w:rsidRPr="00825949">
        <w:rPr>
          <w:rFonts w:asciiTheme="minorBidi" w:hAnsiTheme="minorBidi" w:cstheme="minorBidi"/>
          <w:sz w:val="24"/>
          <w:szCs w:val="24"/>
        </w:rPr>
        <w:t>al project plan is created to accommodate those requirements. The waterfall model is so named because each phase of the project cascades into the next, following steadily down like a waterfall</w:t>
      </w:r>
      <w:ins w:id="35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4D5FE388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The waterfall model has</w:t>
      </w:r>
      <w:del w:id="36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,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at least</w:t>
      </w:r>
      <w:del w:id="36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,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five to seven phases that follow </w:t>
      </w:r>
      <w:ins w:id="36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a</w:t>
        </w:r>
      </w:ins>
      <w:del w:id="36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in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strict linear order, where a phase </w:t>
      </w:r>
      <w:ins w:id="36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cannot</w:t>
        </w:r>
      </w:ins>
      <w:del w:id="36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can’t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begin until the previous phase has been completed. The specific names of the phases vary, but they were originally defined by </w:t>
      </w:r>
      <w:ins w:id="36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the</w:t>
        </w:r>
      </w:ins>
      <w:del w:id="36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its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inventor in the following way:</w:t>
      </w:r>
    </w:p>
    <w:p w14:paraId="72A8BADC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4E157DB0" w14:textId="77777777" w:rsidR="004678AB" w:rsidRPr="00825949" w:rsidRDefault="00310D3E">
      <w:pPr>
        <w:ind w:left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-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>Requirements</w:t>
      </w:r>
      <w:r w:rsidRPr="00825949">
        <w:rPr>
          <w:rFonts w:asciiTheme="minorBidi" w:hAnsiTheme="minorBidi" w:cstheme="minorBidi"/>
          <w:sz w:val="24"/>
          <w:szCs w:val="24"/>
        </w:rPr>
        <w:t>: The key aspect of waterfall is that all customer requirements are gathered at the beginning of the project.</w:t>
      </w:r>
    </w:p>
    <w:p w14:paraId="298394D7" w14:textId="77777777" w:rsidR="004678AB" w:rsidRPr="00825949" w:rsidRDefault="00310D3E">
      <w:pPr>
        <w:ind w:left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-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 xml:space="preserve">Design: </w:t>
      </w:r>
      <w:r w:rsidRPr="00825949">
        <w:rPr>
          <w:rFonts w:asciiTheme="minorBidi" w:hAnsiTheme="minorBidi" w:cstheme="minorBidi"/>
          <w:sz w:val="24"/>
          <w:szCs w:val="24"/>
        </w:rPr>
        <w:t xml:space="preserve">The requirement specifications from </w:t>
      </w:r>
      <w:ins w:id="36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the </w:t>
        </w:r>
      </w:ins>
      <w:r w:rsidRPr="00825949">
        <w:rPr>
          <w:rFonts w:asciiTheme="minorBidi" w:hAnsiTheme="minorBidi" w:cstheme="minorBidi"/>
          <w:sz w:val="24"/>
          <w:szCs w:val="24"/>
        </w:rPr>
        <w:t>first phase are studied in this phase</w:t>
      </w:r>
      <w:ins w:id="36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and the system design is prepared</w:t>
      </w:r>
      <w:ins w:id="37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37F1D605" w14:textId="77777777" w:rsidR="004678AB" w:rsidRPr="00825949" w:rsidRDefault="00310D3E">
      <w:pPr>
        <w:ind w:left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-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>Implementation: Wit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>h</w:t>
      </w:r>
      <w:r w:rsidRPr="00825949">
        <w:rPr>
          <w:rFonts w:asciiTheme="minorBidi" w:hAnsiTheme="minorBidi" w:cstheme="minorBidi"/>
          <w:sz w:val="24"/>
          <w:szCs w:val="24"/>
        </w:rPr>
        <w:t xml:space="preserve"> inputs from the system design, the system is first developed in small programs called units, which are integrated in the next phase</w:t>
      </w:r>
      <w:ins w:id="37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53AC5675" w14:textId="77777777" w:rsidR="004678AB" w:rsidRPr="00825949" w:rsidRDefault="00310D3E">
      <w:pPr>
        <w:ind w:left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lastRenderedPageBreak/>
        <w:t>-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 xml:space="preserve">Integration and Testing: </w:t>
      </w:r>
      <w:r w:rsidRPr="00825949">
        <w:rPr>
          <w:rFonts w:asciiTheme="minorBidi" w:hAnsiTheme="minorBidi" w:cstheme="minorBidi"/>
          <w:sz w:val="24"/>
          <w:szCs w:val="24"/>
        </w:rPr>
        <w:t xml:space="preserve">All the units developed in the implementation phase are integrated into a system after testing </w:t>
      </w:r>
      <w:del w:id="37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of </w:delText>
        </w:r>
      </w:del>
      <w:r w:rsidRPr="00825949">
        <w:rPr>
          <w:rFonts w:asciiTheme="minorBidi" w:hAnsiTheme="minorBidi" w:cstheme="minorBidi"/>
          <w:sz w:val="24"/>
          <w:szCs w:val="24"/>
        </w:rPr>
        <w:t>each unit</w:t>
      </w:r>
      <w:ins w:id="37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157D9BC6" w14:textId="77777777" w:rsidR="004678AB" w:rsidRPr="00825949" w:rsidRDefault="00310D3E">
      <w:pPr>
        <w:ind w:left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-Deployment</w:t>
      </w:r>
      <w:r w:rsidRPr="00825949">
        <w:rPr>
          <w:rFonts w:asciiTheme="minorBidi" w:hAnsiTheme="minorBidi" w:cstheme="minorBidi"/>
          <w:sz w:val="24"/>
          <w:szCs w:val="24"/>
        </w:rPr>
        <w:t xml:space="preserve">: </w:t>
      </w:r>
      <w:ins w:id="37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Once</w:t>
        </w:r>
      </w:ins>
      <w:del w:id="37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once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del w:id="37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the 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functional and non-functional testing is </w:t>
      </w:r>
      <w:ins w:id="37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performed</w:t>
        </w:r>
      </w:ins>
      <w:del w:id="37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d</w:delText>
        </w:r>
        <w:r w:rsidRPr="00825949">
          <w:rPr>
            <w:rFonts w:asciiTheme="minorBidi" w:hAnsiTheme="minorBidi" w:cstheme="minorBidi"/>
            <w:sz w:val="24"/>
            <w:szCs w:val="24"/>
          </w:rPr>
          <w:delText>one</w:delText>
        </w:r>
      </w:del>
      <w:r w:rsidRPr="00825949">
        <w:rPr>
          <w:rFonts w:asciiTheme="minorBidi" w:hAnsiTheme="minorBidi" w:cstheme="minorBidi"/>
          <w:sz w:val="24"/>
          <w:szCs w:val="24"/>
        </w:rPr>
        <w:t>, the product is deployed in the customer environment or released into the market.</w:t>
      </w:r>
    </w:p>
    <w:p w14:paraId="0ECDC988" w14:textId="77777777" w:rsidR="004678AB" w:rsidRPr="00825949" w:rsidRDefault="00310D3E">
      <w:pPr>
        <w:ind w:left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-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 xml:space="preserve">Maintenance: </w:t>
      </w:r>
      <w:r w:rsidRPr="00825949">
        <w:rPr>
          <w:rFonts w:asciiTheme="minorBidi" w:hAnsiTheme="minorBidi" w:cstheme="minorBidi"/>
          <w:sz w:val="24"/>
          <w:szCs w:val="24"/>
        </w:rPr>
        <w:t xml:space="preserve">The customer </w:t>
      </w:r>
      <w:del w:id="37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is 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regularly </w:t>
      </w:r>
      <w:ins w:id="38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uses</w:t>
        </w:r>
      </w:ins>
      <w:del w:id="38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using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the product during the maintenance phase, discovering bugs, inadequate features</w:t>
      </w:r>
      <w:ins w:id="38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and </w:t>
      </w:r>
      <w:r w:rsidRPr="00825949">
        <w:rPr>
          <w:rFonts w:asciiTheme="minorBidi" w:hAnsiTheme="minorBidi" w:cstheme="minorBidi"/>
          <w:sz w:val="24"/>
          <w:szCs w:val="24"/>
        </w:rPr>
        <w:t xml:space="preserve">other errors that </w:t>
      </w:r>
      <w:ins w:id="38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occur</w:t>
        </w:r>
      </w:ins>
      <w:del w:id="38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occurred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during production. The production team applies these fixes as necessary until the customer is satisfied.</w:t>
      </w:r>
    </w:p>
    <w:p w14:paraId="07B92EA4" w14:textId="77777777" w:rsidR="004678AB" w:rsidRDefault="004678AB">
      <w:pPr>
        <w:ind w:left="720"/>
      </w:pPr>
    </w:p>
    <w:p w14:paraId="663F00F3" w14:textId="77777777" w:rsidR="004678AB" w:rsidRDefault="00310D3E">
      <w:pPr>
        <w:keepNext/>
        <w:ind w:left="360"/>
      </w:pPr>
      <w:r>
        <w:rPr>
          <w:rFonts w:ascii="Bahnschrift" w:hAnsi="Bahnschrift"/>
          <w:b/>
          <w:bCs/>
          <w:sz w:val="28"/>
          <w:szCs w:val="28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720A0132" wp14:editId="04DCC14C">
            <wp:extent cx="5583445" cy="3577059"/>
            <wp:effectExtent l="0" t="0" r="0" b="4341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337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83445" cy="357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4D09" w14:textId="77777777" w:rsidR="004678AB" w:rsidRDefault="00310D3E">
      <w:pPr>
        <w:pStyle w:val="Caption"/>
        <w:ind w:left="2160" w:firstLine="720"/>
      </w:pPr>
      <w:bookmarkStart w:id="385" w:name="_Toc75353262"/>
      <w:r>
        <w:t xml:space="preserve">Figure </w:t>
      </w:r>
      <w:r>
        <w:rPr>
          <w:cs/>
        </w:rPr>
        <w:t>‎</w:t>
      </w:r>
      <w:r>
        <w:t>1.7: Waterfall methodology diagram</w:t>
      </w:r>
      <w:bookmarkEnd w:id="385"/>
    </w:p>
    <w:p w14:paraId="17DC152F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7125676A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42FD4851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09CC1A2E" w14:textId="77777777" w:rsidR="004678AB" w:rsidRDefault="00310D3E">
      <w:pPr>
        <w:ind w:left="360"/>
      </w:pPr>
      <w:r>
        <w:rPr>
          <w:rFonts w:ascii="Bahnschrift" w:hAnsi="Bahnschrift"/>
          <w:b/>
          <w:bCs/>
          <w:sz w:val="28"/>
          <w:szCs w:val="28"/>
        </w:rPr>
        <w:t xml:space="preserve"> </w:t>
      </w:r>
      <w:bookmarkStart w:id="386" w:name="_Toc75356599"/>
      <w:bookmarkStart w:id="387" w:name="_Toc75356839"/>
      <w:bookmarkStart w:id="388" w:name="_Toc75356930"/>
      <w:r>
        <w:rPr>
          <w:rStyle w:val="Heading2Char"/>
          <w:rFonts w:eastAsia="Calibri"/>
        </w:rPr>
        <w:t>1.8.2Scrum</w:t>
      </w:r>
      <w:bookmarkEnd w:id="386"/>
      <w:bookmarkEnd w:id="387"/>
      <w:bookmarkEnd w:id="388"/>
    </w:p>
    <w:p w14:paraId="76150683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1FA7CB73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Scrum is an agile development methodology used in the development of </w:t>
      </w:r>
      <w:ins w:id="38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software</w:t>
        </w:r>
      </w:ins>
      <w:del w:id="39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Software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based on </w:t>
      </w:r>
      <w:del w:id="39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an 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iterative and incremental processes. Scrum is </w:t>
      </w:r>
      <w:ins w:id="39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an </w:t>
        </w:r>
      </w:ins>
      <w:r w:rsidRPr="00825949">
        <w:rPr>
          <w:rFonts w:asciiTheme="minorBidi" w:hAnsiTheme="minorBidi" w:cstheme="minorBidi"/>
          <w:sz w:val="24"/>
          <w:szCs w:val="24"/>
        </w:rPr>
        <w:t>adaptable, fast, flexible</w:t>
      </w:r>
      <w:ins w:id="39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and effective agile framework </w:t>
      </w:r>
      <w:del w:id="39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that is 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designed to deliver value to </w:t>
      </w:r>
      <w:del w:id="39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the </w:delText>
        </w:r>
      </w:del>
      <w:ins w:id="39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customers</w:t>
        </w:r>
      </w:ins>
      <w:del w:id="39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customer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throughout the development of the project. The primary objective of </w:t>
      </w:r>
      <w:ins w:id="39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scrum</w:t>
        </w:r>
      </w:ins>
      <w:del w:id="39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Scrum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is to satisfy the customer’s </w:t>
      </w:r>
      <w:ins w:id="40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lastRenderedPageBreak/>
          <w:t>n</w:t>
        </w:r>
        <w:r w:rsidRPr="00825949">
          <w:rPr>
            <w:rFonts w:asciiTheme="minorBidi" w:hAnsiTheme="minorBidi" w:cstheme="minorBidi"/>
            <w:sz w:val="24"/>
            <w:szCs w:val="24"/>
          </w:rPr>
          <w:t>eeds</w:t>
        </w:r>
      </w:ins>
      <w:del w:id="40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need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through an environment </w:t>
      </w:r>
      <w:ins w:id="40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starting</w:t>
        </w:r>
      </w:ins>
      <w:del w:id="40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starts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from a general idea of what needs to be</w:t>
      </w:r>
      <w:r>
        <w:t xml:space="preserve"> </w:t>
      </w:r>
      <w:r w:rsidRPr="00825949">
        <w:rPr>
          <w:rFonts w:asciiTheme="minorBidi" w:hAnsiTheme="minorBidi" w:cstheme="minorBidi"/>
          <w:sz w:val="24"/>
          <w:szCs w:val="24"/>
        </w:rPr>
        <w:t>built, elaborating a list of characteristics ordered by priority (product backlog) that the owner of the product wants to obtain.</w:t>
      </w:r>
    </w:p>
    <w:p w14:paraId="0334B7FF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1883747A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The framework is based on the </w:t>
      </w:r>
      <w:r w:rsidRPr="00825949">
        <w:rPr>
          <w:rFonts w:asciiTheme="minorBidi" w:hAnsiTheme="minorBidi" w:cstheme="minorBidi"/>
          <w:sz w:val="24"/>
          <w:szCs w:val="24"/>
        </w:rPr>
        <w:t>division of a project in time boxed, called “sprints”</w:t>
      </w:r>
      <w:del w:id="40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.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Sprints can last from a few hours to a month (with a </w:t>
      </w:r>
      <w:ins w:id="40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two-week</w:t>
        </w:r>
      </w:ins>
      <w:del w:id="40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two -week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preference). Each sprint begins with an estimate</w:t>
      </w:r>
      <w:ins w:id="40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followed b</w:t>
      </w:r>
      <w:r w:rsidRPr="00825949">
        <w:rPr>
          <w:rFonts w:asciiTheme="minorBidi" w:hAnsiTheme="minorBidi" w:cstheme="minorBidi"/>
          <w:sz w:val="24"/>
          <w:szCs w:val="24"/>
        </w:rPr>
        <w:t xml:space="preserve">y operational planning. The sprint ends with a demonstration of </w:t>
      </w:r>
      <w:r w:rsidRPr="00825949">
        <w:rPr>
          <w:rFonts w:asciiTheme="minorBidi" w:hAnsiTheme="minorBidi" w:cstheme="minorBidi"/>
          <w:sz w:val="24"/>
          <w:szCs w:val="24"/>
        </w:rPr>
        <w:t>what has been completed.</w:t>
      </w:r>
    </w:p>
    <w:p w14:paraId="061820B4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66AB3C3B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The Scrum methodology is easily explained by the figure below.</w:t>
      </w:r>
    </w:p>
    <w:p w14:paraId="52328F08" w14:textId="77777777" w:rsidR="004678AB" w:rsidRDefault="004678AB"/>
    <w:p w14:paraId="78A5F973" w14:textId="77777777" w:rsidR="004678AB" w:rsidRDefault="00310D3E">
      <w:pPr>
        <w:keepNext/>
        <w:ind w:left="360"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drawing>
          <wp:inline distT="0" distB="0" distL="0" distR="0" wp14:anchorId="23F023E7" wp14:editId="4E9E1D99">
            <wp:extent cx="5972805" cy="3359789"/>
            <wp:effectExtent l="0" t="0" r="8895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6609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35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9EED" w14:textId="77777777" w:rsidR="004678AB" w:rsidRDefault="00310D3E">
      <w:pPr>
        <w:pStyle w:val="Caption"/>
        <w:ind w:left="2880" w:firstLine="720"/>
      </w:pPr>
      <w:bookmarkStart w:id="408" w:name="_Toc75353263"/>
      <w:r>
        <w:t xml:space="preserve">Figure </w:t>
      </w:r>
      <w:r>
        <w:rPr>
          <w:cs/>
        </w:rPr>
        <w:t>‎</w:t>
      </w:r>
      <w:r>
        <w:t>1.8: Scrum Process Diagram</w:t>
      </w:r>
      <w:bookmarkEnd w:id="408"/>
    </w:p>
    <w:p w14:paraId="79609E2B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0AA0E10B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58E61B91" w14:textId="77777777" w:rsidR="004678AB" w:rsidRPr="00825949" w:rsidRDefault="00310D3E">
      <w:pPr>
        <w:rPr>
          <w:sz w:val="24"/>
          <w:szCs w:val="24"/>
        </w:rPr>
      </w:pPr>
      <w:r w:rsidRPr="00825949">
        <w:rPr>
          <w:sz w:val="24"/>
          <w:szCs w:val="24"/>
        </w:rPr>
        <w:t>The basic principles of Scrum are the following:</w:t>
      </w:r>
    </w:p>
    <w:p w14:paraId="0EBC68D7" w14:textId="77777777" w:rsidR="004678AB" w:rsidRPr="00825949" w:rsidRDefault="00310D3E">
      <w:pPr>
        <w:rPr>
          <w:sz w:val="24"/>
          <w:szCs w:val="24"/>
        </w:rPr>
      </w:pPr>
      <w:r w:rsidRPr="00825949">
        <w:rPr>
          <w:sz w:val="24"/>
          <w:szCs w:val="24"/>
        </w:rPr>
        <w:tab/>
      </w:r>
      <w:del w:id="409" w:author="Pubsure" w:date="2021-06-24T07:50:00Z">
        <w:r w:rsidRPr="00825949">
          <w:rPr>
            <w:sz w:val="24"/>
            <w:szCs w:val="24"/>
          </w:rPr>
          <w:delText>-</w:delText>
        </w:r>
      </w:del>
      <w:r w:rsidRPr="00825949">
        <w:rPr>
          <w:sz w:val="24"/>
          <w:szCs w:val="24"/>
        </w:rPr>
        <w:t xml:space="preserve">Determining the functionalities needed </w:t>
      </w:r>
      <w:del w:id="410" w:author="Pubsure" w:date="2021-06-24T07:50:00Z">
        <w:r w:rsidRPr="00825949">
          <w:rPr>
            <w:sz w:val="24"/>
            <w:szCs w:val="24"/>
          </w:rPr>
          <w:delText xml:space="preserve">in order </w:delText>
        </w:r>
      </w:del>
      <w:r w:rsidRPr="00825949">
        <w:rPr>
          <w:sz w:val="24"/>
          <w:szCs w:val="24"/>
        </w:rPr>
        <w:t xml:space="preserve">to create the backlog of the product </w:t>
      </w:r>
    </w:p>
    <w:p w14:paraId="6D0EA771" w14:textId="77777777" w:rsidR="004678AB" w:rsidRPr="00825949" w:rsidRDefault="00310D3E">
      <w:pPr>
        <w:ind w:left="720"/>
        <w:rPr>
          <w:sz w:val="24"/>
          <w:szCs w:val="24"/>
        </w:rPr>
      </w:pPr>
      <w:r w:rsidRPr="00825949">
        <w:rPr>
          <w:sz w:val="24"/>
          <w:szCs w:val="24"/>
        </w:rPr>
        <w:t>-Defining the priorities of the functionalities and choosing which ones will be carried out in each iteration</w:t>
      </w:r>
      <w:ins w:id="411" w:author="Pubsure" w:date="2021-06-24T07:50:00Z">
        <w:r w:rsidRPr="00825949">
          <w:rPr>
            <w:sz w:val="24"/>
            <w:szCs w:val="24"/>
          </w:rPr>
          <w:t>.</w:t>
        </w:r>
      </w:ins>
    </w:p>
    <w:p w14:paraId="663A81C0" w14:textId="77777777" w:rsidR="004678AB" w:rsidRPr="00825949" w:rsidRDefault="00310D3E">
      <w:pPr>
        <w:ind w:left="720"/>
        <w:rPr>
          <w:sz w:val="24"/>
          <w:szCs w:val="24"/>
        </w:rPr>
      </w:pPr>
      <w:r w:rsidRPr="00825949">
        <w:rPr>
          <w:sz w:val="24"/>
          <w:szCs w:val="24"/>
        </w:rPr>
        <w:t xml:space="preserve">-Work on </w:t>
      </w:r>
      <w:del w:id="412" w:author="Pubsure" w:date="2021-06-24T07:50:00Z">
        <w:r w:rsidRPr="00825949">
          <w:rPr>
            <w:sz w:val="24"/>
            <w:szCs w:val="24"/>
          </w:rPr>
          <w:delText xml:space="preserve">the </w:delText>
        </w:r>
      </w:del>
      <w:r w:rsidRPr="00825949">
        <w:rPr>
          <w:sz w:val="24"/>
          <w:szCs w:val="24"/>
        </w:rPr>
        <w:t xml:space="preserve">functionalities in iterations called </w:t>
      </w:r>
      <w:ins w:id="413" w:author="Pubsure" w:date="2021-06-24T07:50:00Z">
        <w:r w:rsidRPr="00825949">
          <w:rPr>
            <w:sz w:val="24"/>
            <w:szCs w:val="24"/>
          </w:rPr>
          <w:t>sprint</w:t>
        </w:r>
      </w:ins>
      <w:del w:id="414" w:author="Pubsure" w:date="2021-06-24T07:50:00Z">
        <w:r w:rsidRPr="00825949">
          <w:rPr>
            <w:sz w:val="24"/>
            <w:szCs w:val="24"/>
          </w:rPr>
          <w:delText>Sprint</w:delText>
        </w:r>
      </w:del>
    </w:p>
    <w:p w14:paraId="6D908B92" w14:textId="77777777" w:rsidR="004678AB" w:rsidRPr="00825949" w:rsidRDefault="00310D3E">
      <w:pPr>
        <w:ind w:left="720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lastRenderedPageBreak/>
        <w:t xml:space="preserve">-Each sprint always delivers a functional partial product called </w:t>
      </w:r>
      <w:ins w:id="41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an </w:t>
        </w:r>
      </w:ins>
      <w:r w:rsidRPr="00825949">
        <w:rPr>
          <w:rFonts w:asciiTheme="minorBidi" w:hAnsiTheme="minorBidi" w:cstheme="minorBidi"/>
          <w:sz w:val="24"/>
          <w:szCs w:val="24"/>
        </w:rPr>
        <w:t>increment</w:t>
      </w:r>
      <w:ins w:id="41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5D4764A9" w14:textId="77777777" w:rsidR="004678AB" w:rsidRPr="00825949" w:rsidRDefault="004678AB">
      <w:pPr>
        <w:ind w:left="720"/>
        <w:rPr>
          <w:sz w:val="24"/>
          <w:szCs w:val="24"/>
        </w:rPr>
      </w:pPr>
    </w:p>
    <w:p w14:paraId="16ED94B8" w14:textId="77777777" w:rsidR="004678AB" w:rsidRPr="00825949" w:rsidRDefault="00310D3E">
      <w:pPr>
        <w:ind w:left="720"/>
        <w:rPr>
          <w:b/>
          <w:bCs/>
          <w:sz w:val="24"/>
          <w:szCs w:val="24"/>
        </w:rPr>
      </w:pPr>
      <w:r w:rsidRPr="00825949">
        <w:rPr>
          <w:b/>
          <w:bCs/>
          <w:sz w:val="24"/>
          <w:szCs w:val="24"/>
        </w:rPr>
        <w:t>Scrum Roles</w:t>
      </w:r>
    </w:p>
    <w:p w14:paraId="336F0AD8" w14:textId="77777777" w:rsidR="004678AB" w:rsidRPr="00825949" w:rsidRDefault="00310D3E">
      <w:pPr>
        <w:rPr>
          <w:sz w:val="24"/>
          <w:szCs w:val="24"/>
        </w:rPr>
      </w:pPr>
      <w:r w:rsidRPr="00825949">
        <w:rPr>
          <w:sz w:val="24"/>
          <w:szCs w:val="24"/>
        </w:rPr>
        <w:tab/>
      </w:r>
    </w:p>
    <w:p w14:paraId="45FFDC8E" w14:textId="77777777" w:rsidR="004678AB" w:rsidRPr="00825949" w:rsidRDefault="00310D3E">
      <w:pPr>
        <w:pStyle w:val="ListParagraph"/>
        <w:numPr>
          <w:ilvl w:val="0"/>
          <w:numId w:val="7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Product </w:t>
      </w:r>
      <w:ins w:id="41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owner</w:t>
        </w:r>
      </w:ins>
      <w:del w:id="41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Owner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: This person is responsible for defining the work and </w:t>
      </w:r>
      <w:del w:id="41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then </w:delText>
        </w:r>
      </w:del>
      <w:r w:rsidRPr="00825949">
        <w:rPr>
          <w:rFonts w:asciiTheme="minorBidi" w:hAnsiTheme="minorBidi" w:cstheme="minorBidi"/>
          <w:sz w:val="24"/>
          <w:szCs w:val="24"/>
        </w:rPr>
        <w:t>prioritizing those tasks. They are clear on the goals of the project, as well as those of the customer market and organization</w:t>
      </w:r>
      <w:r w:rsidRPr="00825949">
        <w:rPr>
          <w:rFonts w:asciiTheme="minorBidi" w:hAnsiTheme="minorBidi" w:cstheme="minorBidi"/>
          <w:sz w:val="24"/>
          <w:szCs w:val="24"/>
        </w:rPr>
        <w:t>.</w:t>
      </w:r>
    </w:p>
    <w:p w14:paraId="03BD167F" w14:textId="77777777" w:rsidR="004678AB" w:rsidRPr="00825949" w:rsidRDefault="00310D3E">
      <w:pPr>
        <w:pStyle w:val="ListParagraph"/>
        <w:numPr>
          <w:ilvl w:val="0"/>
          <w:numId w:val="7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Scrum Master: He plays the role of </w:t>
      </w:r>
      <w:ins w:id="42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a </w:t>
        </w:r>
      </w:ins>
      <w:r w:rsidRPr="00825949">
        <w:rPr>
          <w:rFonts w:asciiTheme="minorBidi" w:hAnsiTheme="minorBidi" w:cstheme="minorBidi"/>
          <w:sz w:val="24"/>
          <w:szCs w:val="24"/>
        </w:rPr>
        <w:t>facilitat</w:t>
      </w:r>
      <w:r w:rsidRPr="00825949">
        <w:rPr>
          <w:rFonts w:asciiTheme="minorBidi" w:hAnsiTheme="minorBidi" w:cstheme="minorBidi"/>
          <w:sz w:val="24"/>
          <w:szCs w:val="24"/>
        </w:rPr>
        <w:t xml:space="preserve">or and guardian of the correct application. He is a product owner service. He </w:t>
      </w:r>
      <w:ins w:id="42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facilitated</w:t>
        </w:r>
      </w:ins>
      <w:del w:id="42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facilitates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interactions between members of the </w:t>
      </w:r>
      <w:ins w:id="42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scrum</w:t>
        </w:r>
      </w:ins>
      <w:del w:id="42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Scrum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team. He acts on the development process (development definitions of the duration of sprints, the agenda of </w:t>
      </w:r>
      <w:r w:rsidRPr="00825949">
        <w:rPr>
          <w:rFonts w:asciiTheme="minorBidi" w:hAnsiTheme="minorBidi" w:cstheme="minorBidi"/>
          <w:sz w:val="24"/>
          <w:szCs w:val="24"/>
        </w:rPr>
        <w:t>scrum meetings ...)</w:t>
      </w:r>
    </w:p>
    <w:p w14:paraId="0814B0A0" w14:textId="77777777" w:rsidR="004678AB" w:rsidRPr="00825949" w:rsidRDefault="00310D3E">
      <w:pPr>
        <w:pStyle w:val="ListParagraph"/>
        <w:numPr>
          <w:ilvl w:val="0"/>
          <w:numId w:val="7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Development team: </w:t>
      </w:r>
      <w:ins w:id="42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The</w:t>
        </w:r>
      </w:ins>
      <w:del w:id="42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the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development team is the heart of the scrum team, as </w:t>
      </w:r>
      <w:ins w:id="42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it</w:t>
        </w:r>
      </w:ins>
      <w:del w:id="42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they</w:delText>
        </w:r>
      </w:del>
      <w:ins w:id="42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is</w:t>
        </w:r>
      </w:ins>
      <w:del w:id="43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’re the ones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responsible for doing the actual project work. Each member of the team has </w:t>
      </w:r>
      <w:ins w:id="43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the</w:t>
        </w:r>
      </w:ins>
      <w:del w:id="43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a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skill that, together with other team members, combines to</w:t>
      </w:r>
      <w:r w:rsidRPr="00825949">
        <w:rPr>
          <w:rFonts w:asciiTheme="minorBidi" w:hAnsiTheme="minorBidi" w:cstheme="minorBidi"/>
          <w:sz w:val="24"/>
          <w:szCs w:val="24"/>
        </w:rPr>
        <w:t xml:space="preserve"> tackle all the needs of executing the project.</w:t>
      </w:r>
    </w:p>
    <w:p w14:paraId="1CC89D3B" w14:textId="77777777" w:rsidR="004678AB" w:rsidRDefault="004678AB">
      <w:pPr>
        <w:ind w:left="360"/>
        <w:rPr>
          <w:rFonts w:ascii="Bahnschrift" w:hAnsi="Bahnschrift"/>
          <w:b/>
          <w:bCs/>
          <w:sz w:val="26"/>
          <w:szCs w:val="26"/>
        </w:rPr>
      </w:pPr>
    </w:p>
    <w:p w14:paraId="57448F43" w14:textId="77777777" w:rsidR="004678AB" w:rsidRDefault="00310D3E">
      <w:pPr>
        <w:ind w:left="360"/>
        <w:rPr>
          <w:rFonts w:ascii="Bahnschrift" w:hAnsi="Bahnschrift"/>
          <w:b/>
          <w:bCs/>
          <w:sz w:val="26"/>
          <w:szCs w:val="26"/>
        </w:rPr>
      </w:pPr>
      <w:r>
        <w:rPr>
          <w:rFonts w:ascii="Bahnschrift" w:hAnsi="Bahnschrift"/>
          <w:b/>
          <w:bCs/>
          <w:sz w:val="26"/>
          <w:szCs w:val="26"/>
        </w:rPr>
        <w:t>Our choice</w:t>
      </w:r>
    </w:p>
    <w:p w14:paraId="7C38EB55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We chose the </w:t>
      </w:r>
      <w:ins w:id="433" w:author="Pubsure" w:date="2021-06-24T07:50:00Z">
        <w:r>
          <w:rPr>
            <w:rFonts w:ascii="Arial" w:hAnsi="Arial"/>
            <w:sz w:val="24"/>
            <w:szCs w:val="24"/>
          </w:rPr>
          <w:t>scrum</w:t>
        </w:r>
      </w:ins>
      <w:del w:id="434" w:author="Pubsure" w:date="2021-06-24T07:50:00Z">
        <w:r>
          <w:rPr>
            <w:rFonts w:ascii="Arial" w:hAnsi="Arial"/>
            <w:sz w:val="24"/>
            <w:szCs w:val="24"/>
          </w:rPr>
          <w:delText>Scrum</w:delText>
        </w:r>
      </w:del>
      <w:r>
        <w:rPr>
          <w:rFonts w:ascii="Arial" w:hAnsi="Arial"/>
          <w:sz w:val="24"/>
          <w:szCs w:val="24"/>
        </w:rPr>
        <w:t xml:space="preserve"> </w:t>
      </w:r>
      <w:ins w:id="435" w:author="Pubsure" w:date="2021-06-24T07:50:00Z">
        <w:r>
          <w:rPr>
            <w:rFonts w:ascii="Arial" w:hAnsi="Arial"/>
            <w:sz w:val="24"/>
            <w:szCs w:val="24"/>
          </w:rPr>
          <w:t>methodology</w:t>
        </w:r>
      </w:ins>
      <w:del w:id="436" w:author="Pubsure" w:date="2021-06-24T07:50:00Z">
        <w:r>
          <w:rPr>
            <w:rFonts w:ascii="Arial" w:hAnsi="Arial"/>
            <w:sz w:val="24"/>
            <w:szCs w:val="24"/>
          </w:rPr>
          <w:delText>Methodology</w:delText>
        </w:r>
      </w:del>
      <w:r>
        <w:rPr>
          <w:rFonts w:ascii="Arial" w:hAnsi="Arial"/>
          <w:sz w:val="24"/>
          <w:szCs w:val="24"/>
        </w:rPr>
        <w:t xml:space="preserve"> as it is the closest methodology to how we planned our tasks and </w:t>
      </w:r>
      <w:ins w:id="437" w:author="Pubsure" w:date="2021-06-24T07:50:00Z">
        <w:r>
          <w:rPr>
            <w:rFonts w:ascii="Arial" w:hAnsi="Arial"/>
            <w:sz w:val="24"/>
            <w:szCs w:val="24"/>
          </w:rPr>
          <w:t>timelines</w:t>
        </w:r>
      </w:ins>
      <w:del w:id="438" w:author="Pubsure" w:date="2021-06-24T07:50:00Z">
        <w:r>
          <w:rPr>
            <w:rFonts w:ascii="Arial" w:hAnsi="Arial"/>
            <w:sz w:val="24"/>
            <w:szCs w:val="24"/>
          </w:rPr>
          <w:delText>timeline</w:delText>
        </w:r>
      </w:del>
      <w:r>
        <w:rPr>
          <w:rFonts w:ascii="Arial" w:hAnsi="Arial"/>
          <w:sz w:val="24"/>
          <w:szCs w:val="24"/>
        </w:rPr>
        <w:t>.</w:t>
      </w:r>
    </w:p>
    <w:p w14:paraId="2EA90E98" w14:textId="77777777" w:rsidR="004678AB" w:rsidRDefault="004678AB">
      <w:pPr>
        <w:rPr>
          <w:sz w:val="24"/>
          <w:szCs w:val="24"/>
          <w:lang w:bidi="ar-TN"/>
        </w:rPr>
      </w:pPr>
    </w:p>
    <w:p w14:paraId="26A1BAA8" w14:textId="77777777" w:rsidR="004678AB" w:rsidRDefault="00310D3E">
      <w:r>
        <w:rPr>
          <w:rFonts w:ascii="Bahnschrift" w:hAnsi="Bahnschrift"/>
          <w:b/>
          <w:bCs/>
          <w:sz w:val="28"/>
          <w:szCs w:val="28"/>
          <w:lang w:bidi="ar-TN"/>
        </w:rPr>
        <w:t xml:space="preserve">      </w:t>
      </w:r>
      <w:bookmarkStart w:id="439" w:name="_Toc75356600"/>
      <w:bookmarkStart w:id="440" w:name="_Toc75356840"/>
      <w:bookmarkStart w:id="441" w:name="_Toc75356931"/>
      <w:r>
        <w:rPr>
          <w:rStyle w:val="Heading2Char"/>
          <w:rFonts w:eastAsia="Calibri"/>
        </w:rPr>
        <w:t>1.9conclusion</w:t>
      </w:r>
      <w:bookmarkEnd w:id="439"/>
      <w:bookmarkEnd w:id="440"/>
      <w:bookmarkEnd w:id="441"/>
    </w:p>
    <w:p w14:paraId="258285EA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  <w:lang w:bidi="ar-TN"/>
        </w:rPr>
      </w:pPr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In </w:t>
      </w:r>
      <w:ins w:id="442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t>this</w:t>
        </w:r>
      </w:ins>
      <w:del w:id="443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>the</w:delText>
        </w:r>
      </w:del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chapter, we </w:t>
      </w:r>
      <w:ins w:id="444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t>present</w:t>
        </w:r>
      </w:ins>
      <w:del w:id="445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>presented</w:delText>
        </w:r>
      </w:del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the host company as well as the general context of the work, followed by a study of the existing solution that </w:t>
      </w:r>
      <w:ins w:id="446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t>is</w:t>
        </w:r>
      </w:ins>
      <w:del w:id="447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>are</w:delText>
        </w:r>
      </w:del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close to our application, and we </w:t>
      </w:r>
      <w:ins w:id="448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t>define</w:t>
        </w:r>
      </w:ins>
      <w:del w:id="449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>defined</w:delText>
        </w:r>
      </w:del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our work methodology</w:t>
      </w:r>
      <w:ins w:id="45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;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and finally</w:t>
      </w:r>
      <w:ins w:id="45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we </w:t>
      </w:r>
      <w:ins w:id="452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t>describe</w:t>
        </w:r>
      </w:ins>
      <w:del w:id="453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>described</w:delText>
        </w:r>
      </w:del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the different technologies used in this project.</w:t>
      </w:r>
    </w:p>
    <w:p w14:paraId="1B583568" w14:textId="77777777" w:rsidR="004678AB" w:rsidRDefault="004678AB">
      <w:pPr>
        <w:pageBreakBefore/>
        <w:suppressAutoHyphens w:val="0"/>
        <w:rPr>
          <w:lang w:bidi="ar-TN"/>
        </w:rPr>
      </w:pPr>
    </w:p>
    <w:p w14:paraId="220590A1" w14:textId="77777777" w:rsidR="004678AB" w:rsidRDefault="00310D3E">
      <w:pPr>
        <w:pStyle w:val="Heading1"/>
      </w:pPr>
      <w:bookmarkStart w:id="454" w:name="_Toc75356601"/>
      <w:bookmarkStart w:id="455" w:name="_Toc75356841"/>
      <w:bookmarkStart w:id="456" w:name="_Toc75356932"/>
      <w:del w:id="457" w:author="Pubsure" w:date="2021-06-24T07:50:00Z">
        <w:r>
          <w:delText xml:space="preserve">: </w:delText>
        </w:r>
      </w:del>
      <w:bookmarkStart w:id="458" w:name="_Hlk75115267"/>
      <w:ins w:id="459" w:author="Pubsure" w:date="2021-06-24T07:50:00Z">
        <w:r>
          <w:t>Specifications</w:t>
        </w:r>
      </w:ins>
      <w:del w:id="460" w:author="Pubsure" w:date="2021-06-24T07:50:00Z">
        <w:r>
          <w:delText>Specification</w:delText>
        </w:r>
      </w:del>
      <w:r>
        <w:t xml:space="preserve"> and </w:t>
      </w:r>
      <w:ins w:id="461" w:author="Pubsure" w:date="2021-06-24T07:50:00Z">
        <w:r>
          <w:t>Conceptions</w:t>
        </w:r>
      </w:ins>
      <w:del w:id="462" w:author="Pubsure" w:date="2021-06-24T07:50:00Z">
        <w:r>
          <w:delText>Conception</w:delText>
        </w:r>
      </w:del>
      <w:bookmarkEnd w:id="454"/>
      <w:bookmarkEnd w:id="455"/>
      <w:bookmarkEnd w:id="456"/>
      <w:bookmarkEnd w:id="458"/>
    </w:p>
    <w:p w14:paraId="4A8A2CA8" w14:textId="77777777" w:rsidR="004678AB" w:rsidRDefault="004678AB"/>
    <w:p w14:paraId="31DFFD67" w14:textId="77777777" w:rsidR="004678AB" w:rsidRDefault="004678AB">
      <w:pPr>
        <w:rPr>
          <w:sz w:val="32"/>
          <w:szCs w:val="32"/>
        </w:rPr>
      </w:pPr>
    </w:p>
    <w:p w14:paraId="7909201F" w14:textId="7675E0EE" w:rsidR="004678AB" w:rsidRDefault="00310D3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463" w:name="_Toc75356602"/>
      <w:bookmarkStart w:id="464" w:name="_Toc75356842"/>
      <w:bookmarkStart w:id="465" w:name="_Toc75356933"/>
      <w:r>
        <w:rPr>
          <w:rStyle w:val="Heading2Char"/>
          <w:rFonts w:eastAsia="Calibri"/>
        </w:rPr>
        <w:t>2.1</w:t>
      </w:r>
      <w:r w:rsidR="001D4B23">
        <w:rPr>
          <w:rStyle w:val="Heading2Char"/>
          <w:rFonts w:eastAsia="Calibri"/>
        </w:rPr>
        <w:t xml:space="preserve"> </w:t>
      </w:r>
      <w:r>
        <w:rPr>
          <w:rStyle w:val="Heading2Char"/>
          <w:rFonts w:eastAsia="Calibri"/>
        </w:rPr>
        <w:t>Introduction</w:t>
      </w:r>
      <w:bookmarkEnd w:id="463"/>
      <w:bookmarkEnd w:id="464"/>
      <w:bookmarkEnd w:id="465"/>
    </w:p>
    <w:p w14:paraId="6E223EF1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After </w:t>
      </w:r>
      <w:r w:rsidRPr="00825949">
        <w:rPr>
          <w:rFonts w:asciiTheme="minorBidi" w:hAnsiTheme="minorBidi" w:cstheme="minorBidi"/>
          <w:sz w:val="24"/>
          <w:szCs w:val="24"/>
        </w:rPr>
        <w:t xml:space="preserve">presenting the general context of our project, we will dedicate this chapter to </w:t>
      </w:r>
      <w:ins w:id="46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formally </w:t>
        </w:r>
      </w:ins>
      <w:r w:rsidRPr="00825949">
        <w:rPr>
          <w:rFonts w:asciiTheme="minorBidi" w:hAnsiTheme="minorBidi" w:cstheme="minorBidi"/>
          <w:sz w:val="24"/>
          <w:szCs w:val="24"/>
        </w:rPr>
        <w:t>present our project</w:t>
      </w:r>
      <w:del w:id="46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 in a formal way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. We will </w:t>
      </w:r>
      <w:ins w:id="46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perform</w:t>
        </w:r>
      </w:ins>
      <w:del w:id="46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do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 detailed and complete analysis of differ</w:t>
      </w:r>
      <w:r w:rsidRPr="00825949">
        <w:rPr>
          <w:rFonts w:asciiTheme="minorBidi" w:hAnsiTheme="minorBidi" w:cstheme="minorBidi"/>
          <w:sz w:val="24"/>
          <w:szCs w:val="24"/>
        </w:rPr>
        <w:t>ent needs related to our application</w:t>
      </w:r>
      <w:ins w:id="47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which will include</w:t>
      </w:r>
      <w:ins w:id="47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the following</w:t>
        </w:r>
      </w:ins>
      <w:r w:rsidRPr="00825949">
        <w:rPr>
          <w:rFonts w:asciiTheme="minorBidi" w:hAnsiTheme="minorBidi" w:cstheme="minorBidi"/>
          <w:sz w:val="24"/>
          <w:szCs w:val="24"/>
        </w:rPr>
        <w:t>:</w:t>
      </w:r>
    </w:p>
    <w:p w14:paraId="32D5A328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 - specifying the functional and non-functi</w:t>
      </w:r>
      <w:r w:rsidRPr="00825949">
        <w:rPr>
          <w:rFonts w:asciiTheme="minorBidi" w:hAnsiTheme="minorBidi" w:cstheme="minorBidi"/>
          <w:sz w:val="24"/>
          <w:szCs w:val="24"/>
        </w:rPr>
        <w:t xml:space="preserve">onal requirements of </w:t>
      </w:r>
      <w:ins w:id="47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the proposed</w:t>
        </w:r>
      </w:ins>
      <w:del w:id="47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our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system</w:t>
      </w:r>
      <w:del w:id="47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.</w:delText>
        </w:r>
      </w:del>
    </w:p>
    <w:p w14:paraId="48E0F5E5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 -</w:t>
      </w:r>
      <w:del w:id="47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an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ins w:id="47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Identification</w:t>
        </w:r>
      </w:ins>
      <w:del w:id="47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identification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of the main actors </w:t>
      </w:r>
      <w:del w:id="47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that </w:delText>
        </w:r>
      </w:del>
      <w:ins w:id="47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interacting</w:t>
        </w:r>
      </w:ins>
      <w:del w:id="48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are going to interact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with our application.</w:t>
      </w:r>
    </w:p>
    <w:p w14:paraId="79462D27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 -</w:t>
      </w:r>
      <w:ins w:id="48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Presentation</w:t>
        </w:r>
      </w:ins>
      <w:del w:id="48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presentation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of </w:t>
      </w:r>
      <w:del w:id="48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the </w:delText>
        </w:r>
      </w:del>
      <w:r w:rsidRPr="00825949">
        <w:rPr>
          <w:rFonts w:asciiTheme="minorBidi" w:hAnsiTheme="minorBidi" w:cstheme="minorBidi"/>
          <w:sz w:val="24"/>
          <w:szCs w:val="24"/>
        </w:rPr>
        <w:t>global use case diagram</w:t>
      </w:r>
    </w:p>
    <w:p w14:paraId="143F1EA4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 -presentation of different detailed </w:t>
      </w:r>
      <w:ins w:id="48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use-case</w:t>
        </w:r>
      </w:ins>
      <w:del w:id="48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use case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diagrams</w:t>
      </w:r>
      <w:ins w:id="48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54873B97" w14:textId="77777777" w:rsidR="004678AB" w:rsidRDefault="004678AB">
      <w:pPr>
        <w:rPr>
          <w:sz w:val="26"/>
          <w:szCs w:val="26"/>
        </w:rPr>
      </w:pPr>
    </w:p>
    <w:p w14:paraId="6305EAAB" w14:textId="77777777" w:rsidR="004678AB" w:rsidRDefault="004678AB">
      <w:pPr>
        <w:rPr>
          <w:sz w:val="26"/>
          <w:szCs w:val="26"/>
        </w:rPr>
      </w:pPr>
    </w:p>
    <w:p w14:paraId="750881A7" w14:textId="5E30AB2D" w:rsidR="004678AB" w:rsidRDefault="00310D3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487" w:name="_Toc75356603"/>
      <w:bookmarkStart w:id="488" w:name="_Toc75356843"/>
      <w:bookmarkStart w:id="489" w:name="_Toc75356934"/>
      <w:r>
        <w:rPr>
          <w:rStyle w:val="Heading2Char"/>
          <w:rFonts w:eastAsia="Calibri"/>
        </w:rPr>
        <w:t>2.2</w:t>
      </w:r>
      <w:r w:rsidR="001D4B23">
        <w:rPr>
          <w:rStyle w:val="Heading2Char"/>
          <w:rFonts w:eastAsia="Calibri"/>
        </w:rPr>
        <w:t xml:space="preserve"> </w:t>
      </w:r>
      <w:r>
        <w:rPr>
          <w:rStyle w:val="Heading2Char"/>
          <w:rFonts w:eastAsia="Calibri"/>
        </w:rPr>
        <w:t>Functional requirements</w:t>
      </w:r>
      <w:bookmarkEnd w:id="487"/>
      <w:bookmarkEnd w:id="488"/>
      <w:bookmarkEnd w:id="489"/>
    </w:p>
    <w:p w14:paraId="6262D435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0473EEDE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 xml:space="preserve">In the following, we will present the functional requirements of our project.   </w:t>
      </w:r>
    </w:p>
    <w:p w14:paraId="6E9F668E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 xml:space="preserve">Functional requirements express the actions that the system must execute in response to user requests. In our case, our application must </w:t>
      </w:r>
      <w:ins w:id="490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satisfy</w:t>
        </w:r>
      </w:ins>
      <w:del w:id="491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respond to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the following </w:t>
      </w:r>
      <w:ins w:id="492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requir</w:t>
        </w:r>
        <w:r w:rsidRPr="00310D3E">
          <w:rPr>
            <w:rFonts w:asciiTheme="minorBidi" w:hAnsiTheme="minorBidi" w:cstheme="minorBidi"/>
            <w:sz w:val="24"/>
            <w:szCs w:val="24"/>
          </w:rPr>
          <w:t>ements</w:t>
        </w:r>
      </w:ins>
      <w:del w:id="493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needs</w:delText>
        </w:r>
      </w:del>
      <w:r w:rsidRPr="00310D3E">
        <w:rPr>
          <w:rFonts w:asciiTheme="minorBidi" w:hAnsiTheme="minorBidi" w:cstheme="minorBidi"/>
          <w:sz w:val="24"/>
          <w:szCs w:val="24"/>
        </w:rPr>
        <w:t>:</w:t>
      </w:r>
    </w:p>
    <w:p w14:paraId="742E405B" w14:textId="77777777" w:rsidR="004678AB" w:rsidRPr="00310D3E" w:rsidRDefault="004678AB">
      <w:pPr>
        <w:rPr>
          <w:rFonts w:asciiTheme="minorBidi" w:hAnsiTheme="minorBidi" w:cstheme="minorBidi"/>
          <w:sz w:val="24"/>
          <w:szCs w:val="24"/>
        </w:rPr>
      </w:pPr>
    </w:p>
    <w:p w14:paraId="2D67DD1E" w14:textId="77777777" w:rsidR="004678AB" w:rsidRPr="00310D3E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310D3E">
        <w:rPr>
          <w:rFonts w:asciiTheme="minorBidi" w:hAnsiTheme="minorBidi" w:cstheme="minorBidi"/>
          <w:b/>
          <w:bCs/>
          <w:sz w:val="24"/>
          <w:szCs w:val="24"/>
        </w:rPr>
        <w:t>Registration</w:t>
      </w:r>
    </w:p>
    <w:p w14:paraId="049A9DB2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The application must allow users to register in order to access the application</w:t>
      </w:r>
    </w:p>
    <w:p w14:paraId="3AA06851" w14:textId="77777777" w:rsidR="004678AB" w:rsidRPr="00310D3E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310D3E">
        <w:rPr>
          <w:rFonts w:asciiTheme="minorBidi" w:hAnsiTheme="minorBidi" w:cstheme="minorBidi"/>
          <w:b/>
          <w:bCs/>
          <w:sz w:val="24"/>
          <w:szCs w:val="24"/>
        </w:rPr>
        <w:t>Authentication</w:t>
      </w:r>
    </w:p>
    <w:p w14:paraId="36CEBD2C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 xml:space="preserve">It allows the user to connect using his email address </w:t>
      </w:r>
      <w:del w:id="494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 xml:space="preserve">in order </w:delText>
        </w:r>
      </w:del>
      <w:r w:rsidRPr="00310D3E">
        <w:rPr>
          <w:rFonts w:asciiTheme="minorBidi" w:hAnsiTheme="minorBidi" w:cstheme="minorBidi"/>
          <w:sz w:val="24"/>
          <w:szCs w:val="24"/>
        </w:rPr>
        <w:t>to benefit from the application’s features.</w:t>
      </w:r>
    </w:p>
    <w:p w14:paraId="343C2158" w14:textId="77777777" w:rsidR="004678AB" w:rsidRPr="00310D3E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310D3E">
        <w:rPr>
          <w:rFonts w:asciiTheme="minorBidi" w:hAnsiTheme="minorBidi" w:cstheme="minorBidi"/>
          <w:b/>
          <w:bCs/>
          <w:sz w:val="24"/>
          <w:szCs w:val="24"/>
        </w:rPr>
        <w:t>Consulting workout</w:t>
      </w:r>
    </w:p>
    <w:p w14:paraId="01D7F714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It allow</w:t>
      </w:r>
      <w:r w:rsidRPr="00310D3E">
        <w:rPr>
          <w:rFonts w:asciiTheme="minorBidi" w:hAnsiTheme="minorBidi" w:cstheme="minorBidi"/>
          <w:sz w:val="24"/>
          <w:szCs w:val="24"/>
        </w:rPr>
        <w:t>s the user to open his account every day</w:t>
      </w:r>
      <w:del w:id="495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,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and check his workout for that day.</w:t>
      </w:r>
    </w:p>
    <w:p w14:paraId="552E6007" w14:textId="77777777" w:rsidR="004678AB" w:rsidRPr="00310D3E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310D3E">
        <w:rPr>
          <w:rFonts w:asciiTheme="minorBidi" w:hAnsiTheme="minorBidi" w:cstheme="minorBidi"/>
          <w:b/>
          <w:bCs/>
          <w:sz w:val="24"/>
          <w:szCs w:val="24"/>
        </w:rPr>
        <w:t>Chat</w:t>
      </w:r>
    </w:p>
    <w:p w14:paraId="6F26DB5D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It allows the user to connect and chat with other users.</w:t>
      </w:r>
    </w:p>
    <w:p w14:paraId="40BA6211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Consulting support groups</w:t>
      </w:r>
    </w:p>
    <w:p w14:paraId="4950F394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lastRenderedPageBreak/>
        <w:t>It allows the user to consult available support groups and to join them</w:t>
      </w:r>
    </w:p>
    <w:p w14:paraId="419D4098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 xml:space="preserve">Creating 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>support groups</w:t>
      </w:r>
    </w:p>
    <w:p w14:paraId="48C3DA2A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It allows the user to create support groups and </w:t>
      </w:r>
      <w:del w:id="49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to </w:delText>
        </w:r>
      </w:del>
      <w:r w:rsidRPr="00825949">
        <w:rPr>
          <w:rFonts w:asciiTheme="minorBidi" w:hAnsiTheme="minorBidi" w:cstheme="minorBidi"/>
          <w:sz w:val="24"/>
          <w:szCs w:val="24"/>
        </w:rPr>
        <w:t>invite people to these groups or make them public.</w:t>
      </w:r>
    </w:p>
    <w:p w14:paraId="1C955A06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Settings:</w:t>
      </w:r>
    </w:p>
    <w:p w14:paraId="28AB46B6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It allows the use to consult or update settings</w:t>
      </w:r>
    </w:p>
    <w:p w14:paraId="4DC4863D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Goal:</w:t>
      </w:r>
    </w:p>
    <w:p w14:paraId="075EAF00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It allows the user to consult or choose his goal. </w:t>
      </w:r>
    </w:p>
    <w:p w14:paraId="566C487F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Creating workout</w:t>
      </w:r>
    </w:p>
    <w:p w14:paraId="13262481" w14:textId="426B44AA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It allo</w:t>
      </w:r>
      <w:r w:rsidRPr="00825949">
        <w:rPr>
          <w:rFonts w:asciiTheme="minorBidi" w:hAnsiTheme="minorBidi" w:cstheme="minorBidi"/>
          <w:sz w:val="24"/>
          <w:szCs w:val="24"/>
        </w:rPr>
        <w:t xml:space="preserve">ws the </w:t>
      </w:r>
      <w:r w:rsidR="005F1F42" w:rsidRPr="00825949">
        <w:rPr>
          <w:rFonts w:asciiTheme="minorBidi" w:hAnsiTheme="minorBidi" w:cstheme="minorBidi"/>
          <w:sz w:val="24"/>
          <w:szCs w:val="24"/>
        </w:rPr>
        <w:t>admin</w:t>
      </w:r>
      <w:r w:rsidRPr="00825949">
        <w:rPr>
          <w:rFonts w:asciiTheme="minorBidi" w:hAnsiTheme="minorBidi" w:cstheme="minorBidi"/>
          <w:sz w:val="24"/>
          <w:szCs w:val="24"/>
        </w:rPr>
        <w:t xml:space="preserve"> to create a workout</w:t>
      </w:r>
    </w:p>
    <w:p w14:paraId="39531FB6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Consulting users</w:t>
      </w:r>
    </w:p>
    <w:p w14:paraId="44F46175" w14:textId="3D8056BA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It allows the </w:t>
      </w:r>
      <w:r w:rsidR="005F1F42" w:rsidRPr="00825949">
        <w:rPr>
          <w:rFonts w:asciiTheme="minorBidi" w:hAnsiTheme="minorBidi" w:cstheme="minorBidi"/>
          <w:sz w:val="24"/>
          <w:szCs w:val="24"/>
        </w:rPr>
        <w:t>admin</w:t>
      </w:r>
      <w:r w:rsidRPr="00825949">
        <w:rPr>
          <w:rFonts w:asciiTheme="minorBidi" w:hAnsiTheme="minorBidi" w:cstheme="minorBidi"/>
          <w:sz w:val="24"/>
          <w:szCs w:val="24"/>
        </w:rPr>
        <w:t xml:space="preserve"> to consult all the users</w:t>
      </w:r>
    </w:p>
    <w:p w14:paraId="6E4BA542" w14:textId="77777777" w:rsidR="004678AB" w:rsidRPr="00825949" w:rsidRDefault="00310D3E">
      <w:pPr>
        <w:rPr>
          <w:rFonts w:asciiTheme="minorBidi" w:hAnsiTheme="minorBidi" w:cstheme="minorBidi"/>
          <w:b/>
          <w:bCs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Changing user’s workout</w:t>
      </w:r>
    </w:p>
    <w:p w14:paraId="670FDA6C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It allows the admin to consult or change the user’s workout</w:t>
      </w:r>
    </w:p>
    <w:p w14:paraId="663B4E67" w14:textId="77777777" w:rsidR="004678AB" w:rsidRDefault="004678AB">
      <w:pPr>
        <w:rPr>
          <w:sz w:val="26"/>
          <w:szCs w:val="26"/>
        </w:rPr>
      </w:pPr>
    </w:p>
    <w:p w14:paraId="0C3BB836" w14:textId="23430C04" w:rsidR="004678AB" w:rsidRDefault="00310D3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497" w:name="_Toc75356604"/>
      <w:bookmarkStart w:id="498" w:name="_Toc75356844"/>
      <w:bookmarkStart w:id="499" w:name="_Toc75356935"/>
      <w:r>
        <w:rPr>
          <w:rStyle w:val="Heading2Char"/>
          <w:rFonts w:eastAsia="Calibri"/>
        </w:rPr>
        <w:t>2.3</w:t>
      </w:r>
      <w:r w:rsidR="001D4B23">
        <w:rPr>
          <w:rStyle w:val="Heading2Char"/>
          <w:rFonts w:eastAsia="Calibri"/>
        </w:rPr>
        <w:t xml:space="preserve"> </w:t>
      </w:r>
      <w:r>
        <w:rPr>
          <w:rStyle w:val="Heading2Char"/>
          <w:rFonts w:eastAsia="Calibri"/>
        </w:rPr>
        <w:t>Non-Functional requirements</w:t>
      </w:r>
      <w:bookmarkEnd w:id="497"/>
      <w:bookmarkEnd w:id="498"/>
      <w:bookmarkEnd w:id="499"/>
    </w:p>
    <w:p w14:paraId="6A16AD95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030E0F4A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We identify non-functional needs</w:t>
      </w:r>
      <w:ins w:id="50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which are operational constr</w:t>
      </w:r>
      <w:r w:rsidRPr="00825949">
        <w:rPr>
          <w:rFonts w:asciiTheme="minorBidi" w:hAnsiTheme="minorBidi" w:cstheme="minorBidi"/>
          <w:sz w:val="24"/>
          <w:szCs w:val="24"/>
        </w:rPr>
        <w:t xml:space="preserve">aints that </w:t>
      </w:r>
      <w:ins w:id="50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affect</w:t>
        </w:r>
      </w:ins>
      <w:del w:id="50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count on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the performance of the application. </w:t>
      </w:r>
      <w:ins w:id="50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These</w:t>
        </w:r>
      </w:ins>
      <w:del w:id="50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They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are summarized as follows</w:t>
      </w:r>
      <w:ins w:id="50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  <w:del w:id="50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:</w:delText>
        </w:r>
      </w:del>
    </w:p>
    <w:p w14:paraId="4D6D3B69" w14:textId="77777777" w:rsidR="004678AB" w:rsidRPr="00825949" w:rsidRDefault="004678AB">
      <w:pPr>
        <w:rPr>
          <w:rFonts w:asciiTheme="minorBidi" w:hAnsiTheme="minorBidi" w:cstheme="minorBidi"/>
          <w:sz w:val="24"/>
          <w:szCs w:val="24"/>
        </w:rPr>
      </w:pPr>
    </w:p>
    <w:p w14:paraId="728D0775" w14:textId="79043CDE" w:rsidR="004678AB" w:rsidRPr="00825949" w:rsidRDefault="00310D3E">
      <w:pPr>
        <w:pStyle w:val="ListParagraph"/>
        <w:numPr>
          <w:ilvl w:val="0"/>
          <w:numId w:val="8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Scalability and maintenance</w:t>
      </w:r>
      <w:r w:rsidRPr="00825949">
        <w:rPr>
          <w:rFonts w:asciiTheme="minorBidi" w:hAnsiTheme="minorBidi" w:cstheme="minorBidi"/>
          <w:sz w:val="24"/>
          <w:szCs w:val="24"/>
        </w:rPr>
        <w:t>: The application must be abl</w:t>
      </w:r>
      <w:r w:rsidRPr="00825949">
        <w:rPr>
          <w:rFonts w:asciiTheme="minorBidi" w:hAnsiTheme="minorBidi" w:cstheme="minorBidi"/>
          <w:sz w:val="24"/>
          <w:szCs w:val="24"/>
        </w:rPr>
        <w:t xml:space="preserve">e to adapt to any change on the implementation side (updating frameworks) </w:t>
      </w:r>
      <w:del w:id="50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in order 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to guarantee its evolution and flexibility. </w:t>
      </w:r>
      <w:ins w:id="50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In </w:t>
        </w:r>
      </w:ins>
      <w:r w:rsidR="005F1F42" w:rsidRPr="00825949">
        <w:rPr>
          <w:rFonts w:asciiTheme="minorBidi" w:hAnsiTheme="minorBidi" w:cstheme="minorBidi"/>
          <w:sz w:val="24"/>
          <w:szCs w:val="24"/>
        </w:rPr>
        <w:t>addition,</w:t>
      </w:r>
      <w:del w:id="50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Also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, it must offer a </w:t>
      </w:r>
      <w:del w:id="51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clearly </w:delText>
        </w:r>
      </w:del>
      <w:r w:rsidRPr="00825949">
        <w:rPr>
          <w:rFonts w:asciiTheme="minorBidi" w:hAnsiTheme="minorBidi" w:cstheme="minorBidi"/>
          <w:sz w:val="24"/>
          <w:szCs w:val="24"/>
        </w:rPr>
        <w:t>readable, understandable code</w:t>
      </w:r>
      <w:ins w:id="51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and modular.</w:t>
      </w:r>
    </w:p>
    <w:p w14:paraId="2763FBF5" w14:textId="77777777" w:rsidR="004678AB" w:rsidRPr="00825949" w:rsidRDefault="004678AB">
      <w:pPr>
        <w:pStyle w:val="ListParagraph"/>
        <w:rPr>
          <w:rFonts w:asciiTheme="minorBidi" w:hAnsiTheme="minorBidi" w:cstheme="minorBidi"/>
          <w:sz w:val="24"/>
          <w:szCs w:val="24"/>
        </w:rPr>
      </w:pPr>
    </w:p>
    <w:p w14:paraId="41C5A192" w14:textId="77777777" w:rsidR="004678AB" w:rsidRPr="00825949" w:rsidRDefault="00310D3E">
      <w:pPr>
        <w:pStyle w:val="ListParagraph"/>
        <w:numPr>
          <w:ilvl w:val="0"/>
          <w:numId w:val="8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Extensibility</w:t>
      </w:r>
      <w:r w:rsidRPr="00825949">
        <w:rPr>
          <w:rFonts w:asciiTheme="minorBidi" w:hAnsiTheme="minorBidi" w:cstheme="minorBidi"/>
          <w:sz w:val="24"/>
          <w:szCs w:val="24"/>
        </w:rPr>
        <w:t xml:space="preserve">: The system must be scalable and must </w:t>
      </w:r>
      <w:ins w:id="51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consider</w:t>
        </w:r>
      </w:ins>
      <w:del w:id="51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take into account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the possibility of its extension by adding new features.</w:t>
      </w:r>
    </w:p>
    <w:p w14:paraId="55D44763" w14:textId="77777777" w:rsidR="004678AB" w:rsidRPr="00825949" w:rsidRDefault="004678AB">
      <w:pPr>
        <w:pStyle w:val="ListParagraph"/>
        <w:rPr>
          <w:rFonts w:asciiTheme="minorBidi" w:hAnsiTheme="minorBidi" w:cstheme="minorBidi"/>
          <w:sz w:val="24"/>
          <w:szCs w:val="24"/>
        </w:rPr>
      </w:pPr>
    </w:p>
    <w:p w14:paraId="4BC389A4" w14:textId="77777777" w:rsidR="004678AB" w:rsidRPr="00825949" w:rsidRDefault="00310D3E">
      <w:pPr>
        <w:pStyle w:val="ListParagraph"/>
        <w:numPr>
          <w:ilvl w:val="0"/>
          <w:numId w:val="8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>Security</w:t>
      </w:r>
      <w:r w:rsidRPr="00825949">
        <w:rPr>
          <w:rFonts w:asciiTheme="minorBidi" w:hAnsiTheme="minorBidi" w:cstheme="minorBidi"/>
          <w:sz w:val="24"/>
          <w:szCs w:val="24"/>
        </w:rPr>
        <w:t>: The Application must ensure the security of personal information</w:t>
      </w:r>
    </w:p>
    <w:p w14:paraId="278428E7" w14:textId="77777777" w:rsidR="004678AB" w:rsidRDefault="004678AB">
      <w:pPr>
        <w:pStyle w:val="ListParagraph"/>
        <w:rPr>
          <w:sz w:val="26"/>
          <w:szCs w:val="26"/>
        </w:rPr>
      </w:pPr>
    </w:p>
    <w:p w14:paraId="1421F4F8" w14:textId="77777777" w:rsidR="004678AB" w:rsidRPr="00825949" w:rsidRDefault="00310D3E">
      <w:pPr>
        <w:pStyle w:val="ListParagraph"/>
        <w:numPr>
          <w:ilvl w:val="0"/>
          <w:numId w:val="8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Performance</w:t>
      </w:r>
      <w:r w:rsidRPr="00825949">
        <w:rPr>
          <w:rFonts w:asciiTheme="minorBidi" w:hAnsiTheme="minorBidi" w:cstheme="minorBidi"/>
          <w:sz w:val="24"/>
          <w:szCs w:val="24"/>
        </w:rPr>
        <w:t>: The modules must optimize the treatments and reduce the execution time.</w:t>
      </w:r>
    </w:p>
    <w:p w14:paraId="75BF99C5" w14:textId="77777777" w:rsidR="004678AB" w:rsidRPr="00825949" w:rsidRDefault="004678AB">
      <w:pPr>
        <w:pStyle w:val="ListParagraph"/>
        <w:rPr>
          <w:rFonts w:asciiTheme="minorBidi" w:hAnsiTheme="minorBidi" w:cstheme="minorBidi"/>
          <w:sz w:val="24"/>
          <w:szCs w:val="24"/>
        </w:rPr>
      </w:pPr>
    </w:p>
    <w:p w14:paraId="527B05F0" w14:textId="77777777" w:rsidR="004678AB" w:rsidRPr="00825949" w:rsidRDefault="00310D3E">
      <w:pPr>
        <w:pStyle w:val="ListParagraph"/>
        <w:numPr>
          <w:ilvl w:val="0"/>
          <w:numId w:val="8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Ergonomics</w:t>
      </w:r>
      <w:r w:rsidRPr="00825949">
        <w:rPr>
          <w:rFonts w:asciiTheme="minorBidi" w:hAnsiTheme="minorBidi" w:cstheme="minorBidi"/>
          <w:sz w:val="24"/>
          <w:szCs w:val="24"/>
        </w:rPr>
        <w:t>: The application is user-friendly, simple to use, ergonomic</w:t>
      </w:r>
      <w:ins w:id="51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and adapted to the use</w:t>
      </w:r>
    </w:p>
    <w:p w14:paraId="549FAD44" w14:textId="77777777" w:rsidR="004678AB" w:rsidRPr="00825949" w:rsidRDefault="004678AB">
      <w:pPr>
        <w:pStyle w:val="ListParagraph"/>
        <w:rPr>
          <w:rFonts w:asciiTheme="minorBidi" w:hAnsiTheme="minorBidi" w:cstheme="minorBidi"/>
          <w:sz w:val="24"/>
          <w:szCs w:val="24"/>
        </w:rPr>
      </w:pPr>
    </w:p>
    <w:p w14:paraId="0CC6E4D2" w14:textId="77777777" w:rsidR="004678AB" w:rsidRPr="00825949" w:rsidRDefault="00310D3E">
      <w:pPr>
        <w:pStyle w:val="ListParagraph"/>
        <w:numPr>
          <w:ilvl w:val="0"/>
          <w:numId w:val="8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>Reu</w:t>
      </w:r>
      <w:r w:rsidRPr="00825949">
        <w:rPr>
          <w:rFonts w:asciiTheme="minorBidi" w:hAnsiTheme="minorBidi" w:cstheme="minorBidi"/>
          <w:b/>
          <w:bCs/>
          <w:sz w:val="24"/>
          <w:szCs w:val="24"/>
        </w:rPr>
        <w:t>sability</w:t>
      </w:r>
      <w:r w:rsidRPr="00825949">
        <w:rPr>
          <w:rFonts w:asciiTheme="minorBidi" w:hAnsiTheme="minorBidi" w:cstheme="minorBidi"/>
          <w:sz w:val="24"/>
          <w:szCs w:val="24"/>
        </w:rPr>
        <w:t xml:space="preserve">: </w:t>
      </w:r>
      <w:r w:rsidRPr="00825949">
        <w:rPr>
          <w:rFonts w:asciiTheme="minorBidi" w:hAnsiTheme="minorBidi" w:cstheme="minorBidi"/>
          <w:sz w:val="24"/>
          <w:szCs w:val="24"/>
        </w:rPr>
        <w:t xml:space="preserve">The components of the system can be reused for the development of </w:t>
      </w:r>
      <w:del w:id="51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a </w:delText>
        </w:r>
      </w:del>
      <w:r w:rsidRPr="00825949">
        <w:rPr>
          <w:rFonts w:asciiTheme="minorBidi" w:hAnsiTheme="minorBidi" w:cstheme="minorBidi"/>
          <w:sz w:val="24"/>
          <w:szCs w:val="24"/>
        </w:rPr>
        <w:t>different applications.</w:t>
      </w:r>
    </w:p>
    <w:p w14:paraId="4544FAF8" w14:textId="77777777" w:rsidR="004678AB" w:rsidRPr="00825949" w:rsidRDefault="004678AB">
      <w:pPr>
        <w:pStyle w:val="ListParagraph"/>
        <w:rPr>
          <w:rFonts w:asciiTheme="minorBidi" w:hAnsiTheme="minorBidi" w:cstheme="minorBidi"/>
          <w:sz w:val="24"/>
          <w:szCs w:val="24"/>
        </w:rPr>
      </w:pPr>
    </w:p>
    <w:p w14:paraId="025CDC28" w14:textId="77777777" w:rsidR="004678AB" w:rsidRPr="00825949" w:rsidRDefault="00310D3E">
      <w:pPr>
        <w:pStyle w:val="ListParagraph"/>
        <w:numPr>
          <w:ilvl w:val="0"/>
          <w:numId w:val="8"/>
        </w:num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sz w:val="24"/>
          <w:szCs w:val="24"/>
        </w:rPr>
        <w:t>Modularity:</w:t>
      </w:r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r w:rsidRPr="00825949">
        <w:rPr>
          <w:rFonts w:asciiTheme="minorBidi" w:hAnsiTheme="minorBidi" w:cstheme="minorBidi"/>
          <w:sz w:val="24"/>
          <w:szCs w:val="24"/>
        </w:rPr>
        <w:t>The application is well structured as modules to ensure better readability, a reduction in the risk of error</w:t>
      </w:r>
      <w:ins w:id="51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and the possibility of selective tests</w:t>
      </w:r>
      <w:ins w:id="51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3F7698C3" w14:textId="77777777" w:rsidR="004678AB" w:rsidRDefault="004678AB">
      <w:pPr>
        <w:pStyle w:val="ListParagraph"/>
      </w:pPr>
    </w:p>
    <w:p w14:paraId="43CF4D74" w14:textId="77777777" w:rsidR="004678AB" w:rsidRDefault="00310D3E">
      <w:pPr>
        <w:pStyle w:val="Heading2"/>
      </w:pPr>
      <w:bookmarkStart w:id="518" w:name="_Toc75356605"/>
      <w:bookmarkStart w:id="519" w:name="_Toc75356845"/>
      <w:bookmarkStart w:id="520" w:name="_Toc75356936"/>
      <w:r>
        <w:t>2.5 Identification of Actors</w:t>
      </w:r>
      <w:bookmarkEnd w:id="518"/>
      <w:bookmarkEnd w:id="519"/>
      <w:bookmarkEnd w:id="520"/>
    </w:p>
    <w:p w14:paraId="02DB391B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ins w:id="52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The</w:t>
        </w:r>
      </w:ins>
      <w:del w:id="52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An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actor is </w:t>
      </w:r>
      <w:del w:id="52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 xml:space="preserve">an entity </w:delText>
        </w:r>
      </w:del>
      <w:r w:rsidRPr="00825949">
        <w:rPr>
          <w:rFonts w:asciiTheme="minorBidi" w:hAnsiTheme="minorBidi" w:cstheme="minorBidi"/>
          <w:sz w:val="24"/>
          <w:szCs w:val="24"/>
        </w:rPr>
        <w:t>external to the syst</w:t>
      </w:r>
      <w:r w:rsidRPr="00825949">
        <w:rPr>
          <w:rFonts w:asciiTheme="minorBidi" w:hAnsiTheme="minorBidi" w:cstheme="minorBidi"/>
          <w:sz w:val="24"/>
          <w:szCs w:val="24"/>
        </w:rPr>
        <w:t>em. It represents a person or other computer system waiting for one or more services offered by an interface access. It interacts with the system by sending or receiving messages</w:t>
      </w:r>
      <w:ins w:id="52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.</w:t>
        </w:r>
      </w:ins>
    </w:p>
    <w:p w14:paraId="2F2A6BBE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The ac</w:t>
      </w:r>
      <w:r w:rsidRPr="00825949">
        <w:rPr>
          <w:rFonts w:asciiTheme="minorBidi" w:hAnsiTheme="minorBidi" w:cstheme="minorBidi"/>
          <w:sz w:val="24"/>
          <w:szCs w:val="24"/>
        </w:rPr>
        <w:t>tors that will interact with the system are:</w:t>
      </w:r>
    </w:p>
    <w:p w14:paraId="097434F1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ab/>
      </w:r>
      <w:r w:rsidRPr="00825949">
        <w:rPr>
          <w:rFonts w:asciiTheme="minorBidi" w:hAnsiTheme="minorBidi" w:cstheme="minorBidi"/>
          <w:sz w:val="24"/>
          <w:szCs w:val="24"/>
        </w:rPr>
        <w:tab/>
        <w:t>Administrator: This is the person who manages the entire application</w:t>
      </w:r>
      <w:ins w:id="52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which </w:t>
      </w:r>
      <w:ins w:id="52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includes</w:t>
        </w:r>
      </w:ins>
      <w:del w:id="52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include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managing users</w:t>
      </w:r>
      <w:del w:id="52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,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and workouts.</w:t>
      </w:r>
    </w:p>
    <w:p w14:paraId="4A1FAEA8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ab/>
      </w:r>
      <w:r w:rsidRPr="00825949">
        <w:rPr>
          <w:rFonts w:asciiTheme="minorBidi" w:hAnsiTheme="minorBidi" w:cstheme="minorBidi"/>
          <w:sz w:val="24"/>
          <w:szCs w:val="24"/>
        </w:rPr>
        <w:tab/>
        <w:t>User: He</w:t>
      </w:r>
      <w:ins w:id="52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is</w:t>
        </w:r>
      </w:ins>
      <w:del w:id="530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’s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the basic user </w:t>
      </w:r>
      <w:ins w:id="53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who</w:t>
        </w:r>
      </w:ins>
      <w:del w:id="53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that will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ins w:id="53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benefits</w:t>
        </w:r>
      </w:ins>
      <w:del w:id="53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benefit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from the features of the application.</w:t>
      </w:r>
    </w:p>
    <w:p w14:paraId="3C7C4A35" w14:textId="77777777" w:rsidR="004678AB" w:rsidRDefault="004678AB"/>
    <w:p w14:paraId="0737B1AB" w14:textId="77777777" w:rsidR="004678AB" w:rsidRDefault="004678AB"/>
    <w:p w14:paraId="7EA79B80" w14:textId="77777777" w:rsidR="004678AB" w:rsidRDefault="00310D3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535" w:name="_Toc75356606"/>
      <w:bookmarkStart w:id="536" w:name="_Toc75356846"/>
      <w:bookmarkStart w:id="537" w:name="_Toc75356937"/>
      <w:r>
        <w:rPr>
          <w:rStyle w:val="Heading2Char"/>
          <w:rFonts w:eastAsia="Calibri"/>
        </w:rPr>
        <w:t>2.4 Use-case diagrams</w:t>
      </w:r>
      <w:bookmarkEnd w:id="535"/>
      <w:bookmarkEnd w:id="536"/>
      <w:bookmarkEnd w:id="537"/>
    </w:p>
    <w:p w14:paraId="7F05680B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A use case diagram is a behavior diagram that visualizes the observable interactions between actors and the system under development. The diagram co</w:t>
      </w:r>
      <w:r w:rsidRPr="00310D3E">
        <w:rPr>
          <w:rFonts w:asciiTheme="minorBidi" w:hAnsiTheme="minorBidi" w:cstheme="minorBidi"/>
          <w:sz w:val="24"/>
          <w:szCs w:val="24"/>
        </w:rPr>
        <w:t xml:space="preserve">nsists of the system, </w:t>
      </w:r>
      <w:del w:id="538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 xml:space="preserve">the </w:delText>
        </w:r>
      </w:del>
      <w:r w:rsidRPr="00310D3E">
        <w:rPr>
          <w:rFonts w:asciiTheme="minorBidi" w:hAnsiTheme="minorBidi" w:cstheme="minorBidi"/>
          <w:sz w:val="24"/>
          <w:szCs w:val="24"/>
        </w:rPr>
        <w:t>related use cases</w:t>
      </w:r>
      <w:ins w:id="539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,</w:t>
        </w:r>
      </w:ins>
      <w:r w:rsidRPr="00310D3E">
        <w:rPr>
          <w:rFonts w:asciiTheme="minorBidi" w:hAnsiTheme="minorBidi" w:cstheme="minorBidi"/>
          <w:sz w:val="24"/>
          <w:szCs w:val="24"/>
        </w:rPr>
        <w:t xml:space="preserve"> and actors. </w:t>
      </w:r>
    </w:p>
    <w:p w14:paraId="0D757997" w14:textId="77777777" w:rsidR="004678AB" w:rsidRPr="00310D3E" w:rsidRDefault="004678AB">
      <w:pPr>
        <w:rPr>
          <w:rFonts w:asciiTheme="minorBidi" w:hAnsiTheme="minorBidi" w:cstheme="minorBidi"/>
          <w:sz w:val="24"/>
          <w:szCs w:val="24"/>
        </w:rPr>
      </w:pPr>
    </w:p>
    <w:p w14:paraId="6EC6589D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 xml:space="preserve">In this section, we present the needs of our system in a formal </w:t>
      </w:r>
      <w:ins w:id="540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manner</w:t>
        </w:r>
      </w:ins>
      <w:del w:id="541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way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using </w:t>
      </w:r>
      <w:del w:id="542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 xml:space="preserve">the </w:delText>
        </w:r>
      </w:del>
      <w:ins w:id="543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unified modeling</w:t>
        </w:r>
      </w:ins>
      <w:del w:id="544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Unified Modeling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</w:t>
      </w:r>
      <w:ins w:id="545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language</w:t>
        </w:r>
      </w:ins>
      <w:del w:id="546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La</w:delText>
        </w:r>
        <w:r w:rsidRPr="00310D3E">
          <w:rPr>
            <w:rFonts w:asciiTheme="minorBidi" w:hAnsiTheme="minorBidi" w:cstheme="minorBidi"/>
            <w:sz w:val="24"/>
            <w:szCs w:val="24"/>
          </w:rPr>
          <w:delText>nguage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(UML) use case diagrams. These </w:t>
      </w:r>
      <w:del w:id="547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 xml:space="preserve">various 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features are described in the </w:t>
      </w:r>
      <w:ins w:id="548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 xml:space="preserve">following </w:t>
        </w:r>
      </w:ins>
      <w:r w:rsidRPr="00310D3E">
        <w:rPr>
          <w:rFonts w:asciiTheme="minorBidi" w:hAnsiTheme="minorBidi" w:cstheme="minorBidi"/>
          <w:sz w:val="24"/>
          <w:szCs w:val="24"/>
        </w:rPr>
        <w:t>diagrams</w:t>
      </w:r>
      <w:del w:id="549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 xml:space="preserve"> below</w:delText>
        </w:r>
      </w:del>
      <w:r w:rsidRPr="00310D3E">
        <w:rPr>
          <w:rFonts w:asciiTheme="minorBidi" w:hAnsiTheme="minorBidi" w:cstheme="minorBidi"/>
          <w:sz w:val="24"/>
          <w:szCs w:val="24"/>
        </w:rPr>
        <w:t>.</w:t>
      </w:r>
    </w:p>
    <w:p w14:paraId="4A42792B" w14:textId="77777777" w:rsidR="004678AB" w:rsidRDefault="004678AB">
      <w:pPr>
        <w:rPr>
          <w:rFonts w:cs="Calibri"/>
          <w:sz w:val="26"/>
          <w:szCs w:val="26"/>
        </w:rPr>
      </w:pPr>
    </w:p>
    <w:p w14:paraId="732F4374" w14:textId="0C23C042" w:rsidR="004678AB" w:rsidRDefault="00310D3E">
      <w:pPr>
        <w:pStyle w:val="Heading3"/>
      </w:pPr>
      <w:r>
        <w:rPr>
          <w:rFonts w:cs="Calibri"/>
        </w:rPr>
        <w:t xml:space="preserve"> </w:t>
      </w:r>
      <w:bookmarkStart w:id="550" w:name="_Toc75356607"/>
      <w:bookmarkStart w:id="551" w:name="_Toc75356847"/>
      <w:bookmarkStart w:id="552" w:name="_Toc75356938"/>
      <w:r>
        <w:rPr>
          <w:rStyle w:val="Heading2Char"/>
        </w:rPr>
        <w:t>2.4.1</w:t>
      </w:r>
      <w:r w:rsidR="001D4B23">
        <w:rPr>
          <w:rStyle w:val="Heading2Char"/>
        </w:rPr>
        <w:t xml:space="preserve"> </w:t>
      </w:r>
      <w:r>
        <w:rPr>
          <w:rStyle w:val="Heading2Char"/>
        </w:rPr>
        <w:t>Global use-case diagram:</w:t>
      </w:r>
      <w:bookmarkEnd w:id="550"/>
      <w:bookmarkEnd w:id="551"/>
      <w:bookmarkEnd w:id="552"/>
    </w:p>
    <w:p w14:paraId="773BBB5D" w14:textId="77777777" w:rsidR="004678AB" w:rsidRDefault="004678AB">
      <w:pPr>
        <w:rPr>
          <w:rFonts w:cs="Calibri"/>
          <w:sz w:val="26"/>
          <w:szCs w:val="26"/>
        </w:rPr>
      </w:pPr>
    </w:p>
    <w:p w14:paraId="498FD34C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The Figure describes</w:t>
      </w:r>
      <w:ins w:id="55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in a general way</w:t>
      </w:r>
      <w:ins w:id="55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the actors of the system as well as the functionalities. </w:t>
      </w:r>
      <w:r w:rsidRPr="00825949">
        <w:rPr>
          <w:rFonts w:asciiTheme="minorBidi" w:hAnsiTheme="minorBidi" w:cstheme="minorBidi"/>
          <w:sz w:val="24"/>
          <w:szCs w:val="24"/>
        </w:rPr>
        <w:t xml:space="preserve">A detailed description of the different </w:t>
      </w:r>
      <w:ins w:id="55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use cases</w:t>
        </w:r>
      </w:ins>
      <w:del w:id="55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use-case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will follow.</w:t>
      </w:r>
    </w:p>
    <w:p w14:paraId="2DA9F5D5" w14:textId="77777777" w:rsidR="004678AB" w:rsidRDefault="00310D3E">
      <w:pPr>
        <w:keepNext/>
      </w:pPr>
      <w:r>
        <w:rPr>
          <w:rFonts w:cs="Calibri"/>
          <w:noProof/>
          <w:sz w:val="26"/>
          <w:szCs w:val="26"/>
          <w:lang w:val="fr-FR" w:eastAsia="fr-FR"/>
        </w:rPr>
        <w:lastRenderedPageBreak/>
        <w:drawing>
          <wp:inline distT="0" distB="0" distL="0" distR="0" wp14:anchorId="22E257C4" wp14:editId="604DC43B">
            <wp:extent cx="6402839" cy="5092458"/>
            <wp:effectExtent l="0" t="0" r="0" b="0"/>
            <wp:docPr id="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3634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02839" cy="509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C371" w14:textId="77777777" w:rsidR="004678AB" w:rsidRDefault="00310D3E">
      <w:pPr>
        <w:pStyle w:val="Caption"/>
        <w:ind w:left="3600" w:firstLine="720"/>
      </w:pPr>
      <w:bookmarkStart w:id="557" w:name="_Toc75353264"/>
      <w:r>
        <w:rPr>
          <w:szCs w:val="20"/>
        </w:rPr>
        <w:t xml:space="preserve">Figure </w:t>
      </w:r>
      <w:r>
        <w:rPr>
          <w:szCs w:val="20"/>
          <w:cs/>
        </w:rPr>
        <w:t>‎</w:t>
      </w:r>
      <w:r>
        <w:rPr>
          <w:szCs w:val="20"/>
        </w:rPr>
        <w:t>2.</w:t>
      </w:r>
      <w:proofErr w:type="gramStart"/>
      <w:r>
        <w:rPr>
          <w:szCs w:val="20"/>
        </w:rPr>
        <w:t>1:General</w:t>
      </w:r>
      <w:proofErr w:type="gramEnd"/>
      <w:r>
        <w:rPr>
          <w:szCs w:val="20"/>
        </w:rPr>
        <w:t xml:space="preserve"> use case diagram</w:t>
      </w:r>
      <w:bookmarkEnd w:id="557"/>
    </w:p>
    <w:p w14:paraId="3E7EC8CD" w14:textId="77777777" w:rsidR="004678AB" w:rsidRDefault="00310D3E">
      <w:pPr>
        <w:rPr>
          <w:rFonts w:cs="Calibri"/>
          <w:sz w:val="26"/>
          <w:szCs w:val="26"/>
        </w:rPr>
      </w:pP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</w:p>
    <w:p w14:paraId="20EA38F7" w14:textId="52934E76" w:rsidR="004678AB" w:rsidRDefault="00310D3E">
      <w:pPr>
        <w:pStyle w:val="Heading3"/>
      </w:pPr>
      <w:bookmarkStart w:id="558" w:name="_Toc75356608"/>
      <w:bookmarkStart w:id="559" w:name="_Toc75356848"/>
      <w:bookmarkStart w:id="560" w:name="_Toc75356939"/>
      <w:r>
        <w:rPr>
          <w:rStyle w:val="Heading2Char"/>
        </w:rPr>
        <w:t>2.4.2</w:t>
      </w:r>
      <w:r w:rsidR="001D4B23">
        <w:rPr>
          <w:rStyle w:val="Heading2Char"/>
        </w:rPr>
        <w:t xml:space="preserve"> </w:t>
      </w:r>
      <w:r>
        <w:rPr>
          <w:rStyle w:val="Heading2Char"/>
        </w:rPr>
        <w:t>Authentication use-case diagram:</w:t>
      </w:r>
      <w:bookmarkEnd w:id="558"/>
      <w:bookmarkEnd w:id="559"/>
      <w:bookmarkEnd w:id="560"/>
    </w:p>
    <w:p w14:paraId="54982310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ins w:id="56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The </w:t>
        </w:r>
        <w:r w:rsidRPr="00825949">
          <w:rPr>
            <w:rFonts w:asciiTheme="minorBidi" w:hAnsiTheme="minorBidi" w:cstheme="minorBidi"/>
            <w:sz w:val="24"/>
            <w:szCs w:val="24"/>
          </w:rPr>
          <w:t>figure</w:t>
        </w:r>
      </w:ins>
      <w:del w:id="56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Figure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represents the </w:t>
      </w:r>
      <w:ins w:id="56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use-case</w:t>
        </w:r>
      </w:ins>
      <w:del w:id="56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use case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diagram of authenticat</w:t>
      </w:r>
      <w:r w:rsidRPr="00825949">
        <w:rPr>
          <w:rFonts w:asciiTheme="minorBidi" w:hAnsiTheme="minorBidi" w:cstheme="minorBidi"/>
          <w:sz w:val="24"/>
          <w:szCs w:val="24"/>
        </w:rPr>
        <w:t>ion. The user will be able to have access to the application with his email and password</w:t>
      </w:r>
      <w:ins w:id="56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as well as restore access to the application through Restore Password Action in case of </w:t>
      </w:r>
      <w:ins w:id="56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a </w:t>
        </w:r>
      </w:ins>
      <w:r w:rsidRPr="00825949">
        <w:rPr>
          <w:rFonts w:asciiTheme="minorBidi" w:hAnsiTheme="minorBidi" w:cstheme="minorBidi"/>
          <w:sz w:val="24"/>
          <w:szCs w:val="24"/>
        </w:rPr>
        <w:t>forgotten password.</w:t>
      </w:r>
    </w:p>
    <w:p w14:paraId="6B85F3A7" w14:textId="34BB8642" w:rsidR="004678AB" w:rsidRDefault="005F1F4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191A5C88" wp14:editId="72BBCC0D">
            <wp:extent cx="5972810" cy="221678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3B84" w14:textId="77777777" w:rsidR="004678AB" w:rsidRDefault="00310D3E">
      <w:pPr>
        <w:pStyle w:val="Caption"/>
        <w:ind w:left="2160" w:firstLine="720"/>
        <w:jc w:val="both"/>
      </w:pPr>
      <w:bookmarkStart w:id="567" w:name="_Toc75353265"/>
      <w:r>
        <w:t xml:space="preserve">Figure </w:t>
      </w:r>
      <w:r>
        <w:rPr>
          <w:cs/>
        </w:rPr>
        <w:t>‎</w:t>
      </w:r>
      <w:r>
        <w:t>2.</w:t>
      </w:r>
      <w:proofErr w:type="gramStart"/>
      <w:r>
        <w:t>2:Authentication</w:t>
      </w:r>
      <w:proofErr w:type="gramEnd"/>
      <w:r>
        <w:t xml:space="preserve"> use case diagram</w:t>
      </w:r>
      <w:bookmarkEnd w:id="567"/>
    </w:p>
    <w:p w14:paraId="37B4F585" w14:textId="77777777" w:rsidR="004678AB" w:rsidRDefault="00310D3E">
      <w:pPr>
        <w:jc w:val="both"/>
      </w:pPr>
      <w:r>
        <w:tab/>
      </w:r>
      <w:r>
        <w:tab/>
      </w:r>
      <w:r>
        <w:tab/>
      </w:r>
      <w:r>
        <w:tab/>
      </w:r>
      <w:r>
        <w:tab/>
        <w:t xml:space="preserve"> </w:t>
      </w:r>
    </w:p>
    <w:p w14:paraId="343BBC7E" w14:textId="77777777" w:rsidR="004678AB" w:rsidRDefault="004678AB">
      <w:pPr>
        <w:jc w:val="both"/>
      </w:pPr>
    </w:p>
    <w:p w14:paraId="72BB0B0E" w14:textId="77777777" w:rsidR="004678AB" w:rsidRPr="001D4B23" w:rsidRDefault="00310D3E">
      <w:pPr>
        <w:jc w:val="both"/>
        <w:rPr>
          <w:rFonts w:asciiTheme="minorBidi" w:hAnsiTheme="minorBidi" w:cstheme="minorBidi"/>
          <w:sz w:val="24"/>
          <w:szCs w:val="24"/>
        </w:rPr>
      </w:pPr>
      <w:r w:rsidRPr="001D4B23">
        <w:rPr>
          <w:rFonts w:asciiTheme="minorBidi" w:hAnsiTheme="minorBidi" w:cstheme="minorBidi"/>
          <w:sz w:val="24"/>
          <w:szCs w:val="24"/>
        </w:rPr>
        <w:t>Table 2.1 describes in details the authentication use case scenario:</w:t>
      </w:r>
    </w:p>
    <w:tbl>
      <w:tblPr>
        <w:tblW w:w="8676" w:type="dxa"/>
        <w:tblInd w:w="72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55"/>
        <w:gridCol w:w="5621"/>
      </w:tblGrid>
      <w:tr w:rsidR="00CF54F5" w14:paraId="6BE472FE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A41DC3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16771E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Admin, User</w:t>
            </w:r>
          </w:p>
        </w:tc>
      </w:tr>
      <w:tr w:rsidR="00CF54F5" w14:paraId="0494BD8F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C63D9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F531F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 xml:space="preserve">Get </w:t>
            </w:r>
            <w:r w:rsidRPr="00825949">
              <w:rPr>
                <w:rFonts w:asciiTheme="minorBidi" w:hAnsiTheme="minorBidi" w:cstheme="minorBidi"/>
                <w:sz w:val="24"/>
                <w:szCs w:val="24"/>
              </w:rPr>
              <w:t>authenticated and access to the application’s features</w:t>
            </w:r>
          </w:p>
        </w:tc>
      </w:tr>
      <w:tr w:rsidR="00CF54F5" w14:paraId="3694D993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38BCA3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A9A110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Registered email and password</w:t>
            </w:r>
          </w:p>
        </w:tc>
      </w:tr>
      <w:tr w:rsidR="00CF54F5" w14:paraId="5373BB05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BB280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AB80A9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Redirection to Dashboard Page</w:t>
            </w:r>
          </w:p>
        </w:tc>
      </w:tr>
      <w:tr w:rsidR="00CF54F5" w14:paraId="15F5CFAE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DA90AD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CF8DD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1-User request the authentication interface</w:t>
            </w:r>
          </w:p>
          <w:p w14:paraId="4E142315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 xml:space="preserve">2- the application displays the </w:t>
            </w:r>
            <w:r w:rsidRPr="00825949">
              <w:rPr>
                <w:rFonts w:asciiTheme="minorBidi" w:hAnsiTheme="minorBidi" w:cstheme="minorBidi"/>
                <w:sz w:val="24"/>
                <w:szCs w:val="24"/>
              </w:rPr>
              <w:t>interface</w:t>
            </w:r>
          </w:p>
          <w:p w14:paraId="7592AC93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3-user fills in the necessary and valid fields</w:t>
            </w:r>
          </w:p>
          <w:p w14:paraId="16F37C57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4-System checks the data entered and displays the dashboard Page</w:t>
            </w:r>
          </w:p>
        </w:tc>
      </w:tr>
      <w:tr w:rsidR="00CF54F5" w14:paraId="15FF8937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CF0EC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355BD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1-User enters incorrect data</w:t>
            </w:r>
          </w:p>
          <w:p w14:paraId="239D22DB" w14:textId="77777777" w:rsidR="004678AB" w:rsidRPr="00825949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2-System displays an error message</w:t>
            </w:r>
          </w:p>
          <w:p w14:paraId="5E4EF450" w14:textId="77777777" w:rsidR="004678AB" w:rsidRPr="00825949" w:rsidRDefault="00310D3E" w:rsidP="00E02526">
            <w:pPr>
              <w:pStyle w:val="ListParagraph"/>
              <w:keepNext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825949">
              <w:rPr>
                <w:rFonts w:asciiTheme="minorBidi" w:hAnsiTheme="minorBidi" w:cstheme="minorBidi"/>
                <w:sz w:val="24"/>
                <w:szCs w:val="24"/>
              </w:rPr>
              <w:t>3-Resumption of stage 3 of the nominal scenario</w:t>
            </w:r>
          </w:p>
        </w:tc>
      </w:tr>
    </w:tbl>
    <w:p w14:paraId="0D274D7F" w14:textId="08D37AC5" w:rsidR="00E02526" w:rsidRDefault="00E02526" w:rsidP="00E02526">
      <w:pPr>
        <w:pStyle w:val="Caption"/>
        <w:ind w:left="1440" w:firstLine="720"/>
      </w:pPr>
      <w:bookmarkStart w:id="568" w:name="_Toc75557362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1</w:t>
        </w:r>
      </w:fldSimple>
      <w:r w:rsidRPr="00E02526">
        <w:t>:Authentication use case scenario</w:t>
      </w:r>
      <w:bookmarkEnd w:id="568"/>
    </w:p>
    <w:p w14:paraId="073FC8E4" w14:textId="5B51A7BE" w:rsidR="004678AB" w:rsidRPr="00E02526" w:rsidRDefault="00310D3E" w:rsidP="00E02526">
      <w:pPr>
        <w:rPr>
          <w:sz w:val="26"/>
          <w:szCs w:val="26"/>
        </w:rPr>
      </w:pPr>
      <w:r w:rsidRPr="00E02526">
        <w:rPr>
          <w:sz w:val="26"/>
          <w:szCs w:val="26"/>
        </w:rPr>
        <w:t xml:space="preserve"> </w:t>
      </w:r>
    </w:p>
    <w:p w14:paraId="350A985D" w14:textId="77777777" w:rsidR="004678AB" w:rsidRDefault="004678AB">
      <w:pPr>
        <w:rPr>
          <w:sz w:val="26"/>
          <w:szCs w:val="26"/>
        </w:rPr>
      </w:pPr>
    </w:p>
    <w:p w14:paraId="4ABB45C4" w14:textId="77777777" w:rsidR="004678AB" w:rsidRDefault="004678AB">
      <w:pPr>
        <w:rPr>
          <w:sz w:val="26"/>
          <w:szCs w:val="26"/>
        </w:rPr>
      </w:pPr>
    </w:p>
    <w:p w14:paraId="0F77C6B5" w14:textId="59EEE440" w:rsidR="004678AB" w:rsidRDefault="00310D3E">
      <w:bookmarkStart w:id="569" w:name="_Toc75356609"/>
      <w:bookmarkStart w:id="570" w:name="_Toc75356849"/>
      <w:bookmarkStart w:id="571" w:name="_Toc75356940"/>
      <w:r>
        <w:rPr>
          <w:rStyle w:val="Heading3Char"/>
          <w:rFonts w:eastAsia="Calibri"/>
        </w:rPr>
        <w:t>2.4.3</w:t>
      </w:r>
      <w:r w:rsidR="00825949">
        <w:rPr>
          <w:rStyle w:val="Heading3Char"/>
          <w:rFonts w:eastAsia="Calibri"/>
        </w:rPr>
        <w:t xml:space="preserve"> </w:t>
      </w:r>
      <w:r>
        <w:rPr>
          <w:rStyle w:val="Heading3Char"/>
          <w:rFonts w:eastAsia="Calibri"/>
        </w:rPr>
        <w:t>Workout Management use-case diagram</w:t>
      </w:r>
      <w:bookmarkEnd w:id="569"/>
      <w:bookmarkEnd w:id="570"/>
      <w:bookmarkEnd w:id="571"/>
    </w:p>
    <w:p w14:paraId="010EB8B1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 xml:space="preserve">Figure 2.3 represents the use case diagram of workout management: </w:t>
      </w:r>
      <w:ins w:id="57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any</w:t>
        </w:r>
      </w:ins>
      <w:del w:id="57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Any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user will be able to consult the workout page to see his exercises for that specific day. Admins I</w:t>
      </w:r>
      <w:ins w:id="57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will</w:t>
        </w:r>
      </w:ins>
      <w:del w:id="57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’ll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be able to create, modify</w:t>
      </w:r>
      <w:ins w:id="57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,</w:t>
        </w:r>
      </w:ins>
      <w:r w:rsidRPr="00825949">
        <w:rPr>
          <w:rFonts w:asciiTheme="minorBidi" w:hAnsiTheme="minorBidi" w:cstheme="minorBidi"/>
          <w:sz w:val="24"/>
          <w:szCs w:val="24"/>
        </w:rPr>
        <w:t xml:space="preserve"> or delete workouts.</w:t>
      </w:r>
    </w:p>
    <w:p w14:paraId="2CD014DA" w14:textId="77777777" w:rsidR="004678AB" w:rsidRDefault="00310D3E">
      <w:pPr>
        <w:keepNext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1685DD09" wp14:editId="287D55E6">
            <wp:extent cx="5048246" cy="3981453"/>
            <wp:effectExtent l="0" t="0" r="4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209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48246" cy="398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CABAA" w14:textId="77777777" w:rsidR="004678AB" w:rsidRDefault="00310D3E">
      <w:pPr>
        <w:pStyle w:val="Caption"/>
        <w:ind w:left="1440" w:firstLine="720"/>
      </w:pPr>
      <w:bookmarkStart w:id="577" w:name="_Toc75353266"/>
      <w:r>
        <w:t xml:space="preserve">Figure </w:t>
      </w:r>
      <w:r>
        <w:rPr>
          <w:cs/>
        </w:rPr>
        <w:t>‎</w:t>
      </w:r>
      <w:r>
        <w:t>2.</w:t>
      </w:r>
      <w:proofErr w:type="gramStart"/>
      <w:r>
        <w:t>3:Workout</w:t>
      </w:r>
      <w:proofErr w:type="gramEnd"/>
      <w:r>
        <w:t xml:space="preserve"> Management Use-Case Diagram</w:t>
      </w:r>
      <w:bookmarkEnd w:id="577"/>
    </w:p>
    <w:p w14:paraId="72126E23" w14:textId="77777777" w:rsidR="004678AB" w:rsidRDefault="004678AB">
      <w:pPr>
        <w:jc w:val="center"/>
      </w:pPr>
    </w:p>
    <w:p w14:paraId="481820E9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Table 2.4 describes in details the consult workout scenario:</w:t>
      </w:r>
    </w:p>
    <w:p w14:paraId="60B36F92" w14:textId="77777777" w:rsidR="004678AB" w:rsidRPr="00310D3E" w:rsidRDefault="004678AB">
      <w:pPr>
        <w:rPr>
          <w:rFonts w:asciiTheme="minorBidi" w:hAnsiTheme="minorBidi" w:cstheme="minorBidi"/>
          <w:sz w:val="24"/>
          <w:szCs w:val="24"/>
        </w:rPr>
      </w:pPr>
    </w:p>
    <w:tbl>
      <w:tblPr>
        <w:tblW w:w="939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98"/>
        <w:gridCol w:w="4698"/>
      </w:tblGrid>
      <w:tr w:rsidR="00CF54F5" w:rsidRPr="00310D3E" w14:paraId="6A817007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CC2794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Actor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17360D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User</w:t>
            </w:r>
          </w:p>
        </w:tc>
      </w:tr>
      <w:tr w:rsidR="00CF54F5" w:rsidRPr="00310D3E" w14:paraId="0B67AF38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B3BE8C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Objective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1B9F4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Consult Workout</w:t>
            </w:r>
          </w:p>
        </w:tc>
      </w:tr>
      <w:tr w:rsidR="00CF54F5" w:rsidRPr="00310D3E" w14:paraId="2D373805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B9BF34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8E8C9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user is authenticated</w:t>
            </w:r>
          </w:p>
        </w:tc>
      </w:tr>
      <w:tr w:rsidR="00CF54F5" w:rsidRPr="00310D3E" w14:paraId="231467F9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6CD8DB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81682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user has already chosen his goals and set his conditions</w:t>
            </w:r>
          </w:p>
        </w:tc>
      </w:tr>
      <w:tr w:rsidR="00CF54F5" w:rsidRPr="00310D3E" w14:paraId="1E335F4A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E580EA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Post-condition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8F7975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user is shown the workout</w:t>
            </w:r>
          </w:p>
        </w:tc>
      </w:tr>
      <w:tr w:rsidR="00CF54F5" w:rsidRPr="00310D3E" w14:paraId="3735E54C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DB4EEF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Nominal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6FF160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requests the Workout interface</w:t>
            </w:r>
          </w:p>
          <w:p w14:paraId="048BE5D1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2-System di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splays the interface</w:t>
            </w:r>
          </w:p>
          <w:p w14:paraId="05FC32CF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3-User retrieves his daily workout</w:t>
            </w:r>
          </w:p>
        </w:tc>
      </w:tr>
      <w:tr w:rsidR="00CF54F5" w:rsidRPr="00310D3E" w14:paraId="4BFA008C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AA73FF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Alternative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0B9E2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requests the Workout</w:t>
            </w:r>
          </w:p>
          <w:p w14:paraId="6757C813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2-System displays the interface for choosing the goal</w:t>
            </w:r>
          </w:p>
          <w:p w14:paraId="2DA36ADA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3-User sets the goal and conditions</w:t>
            </w:r>
          </w:p>
          <w:p w14:paraId="714700E3" w14:textId="77777777" w:rsidR="004678AB" w:rsidRPr="00310D3E" w:rsidRDefault="00310D3E" w:rsidP="00E02526">
            <w:pPr>
              <w:keepNext/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3-Resumption of stage 2 of the nominal scenario</w:t>
            </w:r>
          </w:p>
        </w:tc>
      </w:tr>
    </w:tbl>
    <w:p w14:paraId="6BB338A2" w14:textId="43DEDA5A" w:rsidR="00E02526" w:rsidRDefault="00E02526" w:rsidP="00E02526">
      <w:pPr>
        <w:pStyle w:val="Caption"/>
        <w:ind w:left="1440" w:firstLine="720"/>
      </w:pPr>
      <w:bookmarkStart w:id="578" w:name="_Toc75557363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2</w:t>
        </w:r>
      </w:fldSimple>
      <w:r w:rsidRPr="00E02526">
        <w:t>:Consult workout use case scenario</w:t>
      </w:r>
      <w:bookmarkEnd w:id="578"/>
    </w:p>
    <w:p w14:paraId="50F3CCE8" w14:textId="477BC279" w:rsidR="004678AB" w:rsidRDefault="00310D3E">
      <w:r>
        <w:lastRenderedPageBreak/>
        <w:tab/>
      </w:r>
      <w:r>
        <w:tab/>
      </w:r>
      <w:r>
        <w:tab/>
      </w:r>
    </w:p>
    <w:p w14:paraId="3408B626" w14:textId="77777777" w:rsidR="004678AB" w:rsidRDefault="004678AB">
      <w:pPr>
        <w:jc w:val="center"/>
      </w:pPr>
    </w:p>
    <w:p w14:paraId="4D40AFCA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Table 2.5 describes in details the create workout scenario:</w:t>
      </w:r>
    </w:p>
    <w:p w14:paraId="45A4A602" w14:textId="77777777" w:rsidR="004678AB" w:rsidRPr="00310D3E" w:rsidRDefault="004678AB">
      <w:pPr>
        <w:rPr>
          <w:rFonts w:asciiTheme="minorBidi" w:hAnsiTheme="minorBidi" w:cstheme="minorBidi"/>
          <w:sz w:val="24"/>
          <w:szCs w:val="24"/>
        </w:rPr>
      </w:pP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:rsidRPr="00310D3E" w14:paraId="55052DA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17B75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6A2472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Admin</w:t>
            </w:r>
          </w:p>
        </w:tc>
      </w:tr>
      <w:tr w:rsidR="00CF54F5" w:rsidRPr="00310D3E" w14:paraId="5D63D08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B59D29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5B15E5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Create a workout</w:t>
            </w:r>
          </w:p>
        </w:tc>
      </w:tr>
      <w:tr w:rsidR="00CF54F5" w:rsidRPr="00310D3E" w14:paraId="710143E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398D1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4A7899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admin needs to be authenticated</w:t>
            </w:r>
          </w:p>
        </w:tc>
      </w:tr>
      <w:tr w:rsidR="00CF54F5" w:rsidRPr="00310D3E" w14:paraId="19605E2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7935E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D66DF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The workout is saved and the admin is 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redirected to the interface containing the list of workouts with the new workout added</w:t>
            </w:r>
          </w:p>
        </w:tc>
      </w:tr>
      <w:tr w:rsidR="00CF54F5" w:rsidRPr="00310D3E" w14:paraId="48F38EF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95357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F0186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request the create workout interface</w:t>
            </w:r>
          </w:p>
          <w:p w14:paraId="097A787B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 the application displays the interface</w:t>
            </w:r>
          </w:p>
          <w:p w14:paraId="3A6CB178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3-user fills in the necessary and valid fields</w:t>
            </w:r>
          </w:p>
          <w:p w14:paraId="76E11791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4-System checks th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e data entered </w:t>
            </w:r>
          </w:p>
          <w:p w14:paraId="345200C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5-The system saves the workout and resets the create workout interface’s fields.</w:t>
            </w:r>
          </w:p>
        </w:tc>
      </w:tr>
      <w:tr w:rsidR="00CF54F5" w:rsidRPr="00310D3E" w14:paraId="570D9291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C0123D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881B4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enters already existent workout name</w:t>
            </w:r>
          </w:p>
          <w:p w14:paraId="58E4C489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2-System displays an error message</w:t>
            </w:r>
          </w:p>
          <w:p w14:paraId="5B54960F" w14:textId="77777777" w:rsidR="004678AB" w:rsidRPr="00310D3E" w:rsidRDefault="00310D3E" w:rsidP="00E02526">
            <w:pPr>
              <w:pStyle w:val="ListParagraph"/>
              <w:keepNext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3-Resumption of stage 3 of the nominal scenario</w:t>
            </w:r>
          </w:p>
        </w:tc>
      </w:tr>
    </w:tbl>
    <w:p w14:paraId="3EBCABB4" w14:textId="330BF4F4" w:rsidR="004678AB" w:rsidRDefault="00E02526" w:rsidP="00E02526">
      <w:pPr>
        <w:pStyle w:val="Caption"/>
        <w:ind w:left="1440" w:firstLine="720"/>
        <w:rPr>
          <w:rFonts w:ascii="Bahnschrift" w:hAnsi="Bahnschrift"/>
          <w:b/>
          <w:bCs/>
          <w:sz w:val="28"/>
          <w:szCs w:val="28"/>
        </w:rPr>
      </w:pPr>
      <w:bookmarkStart w:id="579" w:name="_Toc75557364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3</w:t>
        </w:r>
      </w:fldSimple>
      <w:r w:rsidRPr="00E02526">
        <w:t>:Create workout use case Scenario</w:t>
      </w:r>
      <w:bookmarkEnd w:id="579"/>
    </w:p>
    <w:p w14:paraId="6713E8DD" w14:textId="145472CF" w:rsidR="004678AB" w:rsidRDefault="00310D3E" w:rsidP="00E02526">
      <w:r>
        <w:tab/>
      </w:r>
      <w:r>
        <w:tab/>
      </w:r>
      <w:r>
        <w:tab/>
      </w:r>
    </w:p>
    <w:p w14:paraId="01D94346" w14:textId="77777777" w:rsidR="004678AB" w:rsidRDefault="004678AB"/>
    <w:p w14:paraId="06F697DE" w14:textId="77777777" w:rsidR="004678AB" w:rsidRDefault="004678AB"/>
    <w:p w14:paraId="3D2CE569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Table 2.6 describes in details the create workout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:rsidRPr="00310D3E" w14:paraId="65C1E7F2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9BBBB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3FA9B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Admin</w:t>
            </w:r>
          </w:p>
        </w:tc>
      </w:tr>
      <w:tr w:rsidR="00CF54F5" w:rsidRPr="00310D3E" w14:paraId="173DEF3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EC0E5F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F03C16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Modify a workout</w:t>
            </w:r>
          </w:p>
        </w:tc>
      </w:tr>
      <w:tr w:rsidR="00CF54F5" w:rsidRPr="00310D3E" w14:paraId="0A7165A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EAE94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C33F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admin needs to be authenticated</w:t>
            </w:r>
          </w:p>
        </w:tc>
      </w:tr>
      <w:tr w:rsidR="00CF54F5" w:rsidRPr="00310D3E" w14:paraId="512F70A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55FEAE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81D78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The modification is saved and the admin is 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redirected to the interface containing the list of workouts with the new workout added</w:t>
            </w:r>
          </w:p>
        </w:tc>
      </w:tr>
      <w:tr w:rsidR="00CF54F5" w:rsidRPr="00310D3E" w14:paraId="706D0AC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11AB9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AE833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request the workout list interface</w:t>
            </w:r>
          </w:p>
          <w:p w14:paraId="755AC0D2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 the application displays the interface</w:t>
            </w:r>
          </w:p>
          <w:p w14:paraId="35A41F64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3-The user choses the workout to modify</w:t>
            </w:r>
          </w:p>
          <w:p w14:paraId="745516C4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3-user fills in the 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necessary and valid fields</w:t>
            </w:r>
          </w:p>
          <w:p w14:paraId="7F575C6E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4-System checks the data entered </w:t>
            </w:r>
          </w:p>
          <w:p w14:paraId="5581D248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5-The system saves the modification and redirect the user to the workout list interface</w:t>
            </w:r>
          </w:p>
        </w:tc>
      </w:tr>
      <w:tr w:rsidR="00CF54F5" w:rsidRPr="00310D3E" w14:paraId="32341682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2EFA6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F0834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doesn’t enter the modification</w:t>
            </w:r>
          </w:p>
          <w:p w14:paraId="31E8272F" w14:textId="77777777" w:rsidR="004678AB" w:rsidRPr="00310D3E" w:rsidRDefault="00310D3E" w:rsidP="00E02526">
            <w:pPr>
              <w:pStyle w:val="ListParagraph"/>
              <w:keepNext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2-User enter invalid information</w:t>
            </w:r>
          </w:p>
        </w:tc>
      </w:tr>
    </w:tbl>
    <w:p w14:paraId="167B15BC" w14:textId="0A9CF0DC" w:rsidR="00E02526" w:rsidRDefault="00E02526" w:rsidP="00E02526">
      <w:pPr>
        <w:pStyle w:val="Caption"/>
        <w:ind w:left="1440" w:firstLine="720"/>
      </w:pPr>
      <w:bookmarkStart w:id="580" w:name="_Toc75557365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4</w:t>
        </w:r>
      </w:fldSimple>
      <w:r w:rsidRPr="00E02526">
        <w:t>:Modify workout use case scenario</w:t>
      </w:r>
      <w:bookmarkEnd w:id="580"/>
    </w:p>
    <w:p w14:paraId="13504A4D" w14:textId="01F3AD25" w:rsidR="004678AB" w:rsidRDefault="00310D3E">
      <w:pPr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  <w:r>
        <w:rPr>
          <w:sz w:val="26"/>
          <w:szCs w:val="26"/>
        </w:rPr>
        <w:tab/>
      </w:r>
    </w:p>
    <w:p w14:paraId="0A3F33FB" w14:textId="77777777" w:rsidR="004678AB" w:rsidRDefault="004678AB">
      <w:pPr>
        <w:rPr>
          <w:sz w:val="26"/>
          <w:szCs w:val="26"/>
        </w:rPr>
      </w:pPr>
    </w:p>
    <w:p w14:paraId="35B9ED04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Table 2.7 describes in details the delete workout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:rsidRPr="00310D3E" w14:paraId="6B8AC3B0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67B36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718868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Admin</w:t>
            </w:r>
          </w:p>
        </w:tc>
      </w:tr>
      <w:tr w:rsidR="00CF54F5" w:rsidRPr="00310D3E" w14:paraId="271953C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8222D6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7F34CC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Delete a workout</w:t>
            </w:r>
          </w:p>
        </w:tc>
      </w:tr>
      <w:tr w:rsidR="00CF54F5" w:rsidRPr="00310D3E" w14:paraId="519E9DB0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F885B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0ED218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admin needs to be authenticated</w:t>
            </w:r>
          </w:p>
        </w:tc>
      </w:tr>
      <w:tr w:rsidR="00CF54F5" w:rsidRPr="00310D3E" w14:paraId="40A28ED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1440E7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AC133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The workout is deleted and the admin is 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redirected to the interface containing the list of workouts without the workout that got deleted</w:t>
            </w:r>
          </w:p>
        </w:tc>
      </w:tr>
      <w:tr w:rsidR="00CF54F5" w:rsidRPr="00310D3E" w14:paraId="5D86846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4F2C6B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7DBEF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request the create workout interface</w:t>
            </w:r>
          </w:p>
          <w:p w14:paraId="726D6292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 the application displays the interface</w:t>
            </w:r>
          </w:p>
          <w:p w14:paraId="696B79E4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3-User choose the workout to be deleted</w:t>
            </w:r>
          </w:p>
          <w:p w14:paraId="5B300D99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5-The system de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letes the workout and the admin is redirected to the interface containing the list of workouts without the workout that got deleted</w:t>
            </w:r>
          </w:p>
        </w:tc>
      </w:tr>
      <w:tr w:rsidR="00CF54F5" w:rsidRPr="00310D3E" w14:paraId="5B9B316D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91DA0E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6709E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doesn’t delete the workout</w:t>
            </w:r>
          </w:p>
          <w:p w14:paraId="55F2B875" w14:textId="77777777" w:rsidR="004678AB" w:rsidRPr="00310D3E" w:rsidRDefault="004678AB" w:rsidP="00E02526">
            <w:pPr>
              <w:pStyle w:val="ListParagraph"/>
              <w:keepNext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</w:p>
        </w:tc>
      </w:tr>
    </w:tbl>
    <w:p w14:paraId="367FECA2" w14:textId="511E88FA" w:rsidR="00E02526" w:rsidRDefault="00E02526" w:rsidP="00E02526">
      <w:pPr>
        <w:pStyle w:val="Caption"/>
        <w:ind w:left="720" w:firstLine="720"/>
      </w:pPr>
      <w:bookmarkStart w:id="581" w:name="_Toc75557366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5</w:t>
        </w:r>
      </w:fldSimple>
      <w:r w:rsidRPr="00E02526">
        <w:t>:Delete Workout use case scenario</w:t>
      </w:r>
      <w:bookmarkEnd w:id="581"/>
    </w:p>
    <w:p w14:paraId="6BC40307" w14:textId="7770C49A" w:rsidR="004678AB" w:rsidRDefault="00310D3E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 xml:space="preserve">  </w:t>
      </w:r>
    </w:p>
    <w:p w14:paraId="13D8D758" w14:textId="77777777" w:rsidR="004678AB" w:rsidRDefault="004678AB">
      <w:pPr>
        <w:rPr>
          <w:sz w:val="26"/>
          <w:szCs w:val="26"/>
        </w:rPr>
      </w:pPr>
    </w:p>
    <w:p w14:paraId="00C9FB60" w14:textId="2D454181" w:rsidR="004678AB" w:rsidRDefault="00310D3E">
      <w:r>
        <w:rPr>
          <w:sz w:val="26"/>
          <w:szCs w:val="26"/>
        </w:rPr>
        <w:t xml:space="preserve"> </w:t>
      </w:r>
      <w:bookmarkStart w:id="582" w:name="_Toc75356610"/>
      <w:bookmarkStart w:id="583" w:name="_Toc75356850"/>
      <w:bookmarkStart w:id="584" w:name="_Toc75356941"/>
      <w:r>
        <w:rPr>
          <w:rStyle w:val="Heading3Char"/>
          <w:rFonts w:eastAsia="Calibri"/>
        </w:rPr>
        <w:t>2.4.4</w:t>
      </w:r>
      <w:r w:rsidR="00E02526">
        <w:rPr>
          <w:rStyle w:val="Heading3Char"/>
          <w:rFonts w:eastAsia="Calibri"/>
        </w:rPr>
        <w:t xml:space="preserve"> </w:t>
      </w:r>
      <w:r>
        <w:rPr>
          <w:rStyle w:val="Heading3Char"/>
          <w:rFonts w:eastAsia="Calibri"/>
        </w:rPr>
        <w:t>Chat Management use case Diagram</w:t>
      </w:r>
      <w:bookmarkEnd w:id="582"/>
      <w:bookmarkEnd w:id="583"/>
      <w:bookmarkEnd w:id="584"/>
      <w:r>
        <w:rPr>
          <w:rStyle w:val="Heading3Char"/>
          <w:rFonts w:eastAsia="Calibri"/>
        </w:rPr>
        <w:t xml:space="preserve"> </w:t>
      </w:r>
    </w:p>
    <w:p w14:paraId="5FBD5263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 xml:space="preserve">Figure 2.4 </w:t>
      </w:r>
      <w:ins w:id="585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shows</w:t>
        </w:r>
      </w:ins>
      <w:del w:id="586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represent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the use case diagram of </w:t>
      </w:r>
      <w:ins w:id="587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chat</w:t>
        </w:r>
      </w:ins>
      <w:del w:id="588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chats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</w:t>
      </w:r>
      <w:ins w:id="589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management</w:t>
        </w:r>
      </w:ins>
      <w:del w:id="590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Management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. After authentication, the user can look up and start a conversation with him </w:t>
      </w:r>
      <w:ins w:id="591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and</w:t>
        </w:r>
      </w:ins>
      <w:del w:id="592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as wel</w:delText>
        </w:r>
        <w:r w:rsidRPr="00310D3E">
          <w:rPr>
            <w:rFonts w:asciiTheme="minorBidi" w:hAnsiTheme="minorBidi" w:cstheme="minorBidi"/>
            <w:sz w:val="24"/>
            <w:szCs w:val="24"/>
          </w:rPr>
          <w:delText>l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create a group chat with multiple </w:t>
      </w:r>
      <w:ins w:id="593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users</w:t>
        </w:r>
      </w:ins>
      <w:del w:id="594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user</w:delText>
        </w:r>
      </w:del>
      <w:ins w:id="595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,</w:t>
        </w:r>
      </w:ins>
      <w:r w:rsidRPr="00310D3E">
        <w:rPr>
          <w:rFonts w:asciiTheme="minorBidi" w:hAnsiTheme="minorBidi" w:cstheme="minorBidi"/>
          <w:sz w:val="24"/>
          <w:szCs w:val="24"/>
        </w:rPr>
        <w:t xml:space="preserve"> which </w:t>
      </w:r>
      <w:ins w:id="596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serves</w:t>
        </w:r>
      </w:ins>
      <w:del w:id="597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server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as a support group.</w:t>
      </w:r>
    </w:p>
    <w:p w14:paraId="7D0E88DD" w14:textId="77777777" w:rsidR="004678AB" w:rsidRDefault="00310D3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6B5511CC" wp14:editId="3998B69F">
            <wp:extent cx="5972805" cy="3281040"/>
            <wp:effectExtent l="0" t="0" r="8895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2140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2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76FA" w14:textId="77777777" w:rsidR="004678AB" w:rsidRDefault="00310D3E">
      <w:pPr>
        <w:pStyle w:val="Caption"/>
        <w:ind w:left="1440" w:firstLine="720"/>
      </w:pPr>
      <w:bookmarkStart w:id="598" w:name="_Toc75353267"/>
      <w:r>
        <w:t xml:space="preserve">Figure </w:t>
      </w:r>
      <w:r>
        <w:rPr>
          <w:cs/>
        </w:rPr>
        <w:t>‎</w:t>
      </w:r>
      <w:r>
        <w:t>2.</w:t>
      </w:r>
      <w:proofErr w:type="gramStart"/>
      <w:r>
        <w:t>4:Chats</w:t>
      </w:r>
      <w:proofErr w:type="gramEnd"/>
      <w:r>
        <w:t xml:space="preserve"> Management Use Case Diagram</w:t>
      </w:r>
      <w:bookmarkEnd w:id="598"/>
    </w:p>
    <w:p w14:paraId="33D235DB" w14:textId="77777777" w:rsidR="004678AB" w:rsidRDefault="00310D3E">
      <w:r>
        <w:tab/>
      </w:r>
      <w:r>
        <w:tab/>
        <w:t xml:space="preserve"> </w:t>
      </w:r>
    </w:p>
    <w:p w14:paraId="2268CEA7" w14:textId="77777777" w:rsidR="004678AB" w:rsidRDefault="004678AB"/>
    <w:p w14:paraId="29CCAA12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 xml:space="preserve">Table 2.8 describes in details the chats </w:t>
      </w:r>
      <w:r w:rsidRPr="00310D3E">
        <w:rPr>
          <w:rFonts w:asciiTheme="minorBidi" w:hAnsiTheme="minorBidi" w:cstheme="minorBidi"/>
          <w:sz w:val="24"/>
          <w:szCs w:val="24"/>
        </w:rPr>
        <w:t>overview scenario:</w:t>
      </w:r>
    </w:p>
    <w:p w14:paraId="2BA5405E" w14:textId="77777777" w:rsidR="004678AB" w:rsidRPr="00310D3E" w:rsidRDefault="004678AB">
      <w:pPr>
        <w:rPr>
          <w:rFonts w:asciiTheme="minorBidi" w:hAnsiTheme="minorBidi" w:cstheme="minorBidi"/>
          <w:sz w:val="24"/>
          <w:szCs w:val="24"/>
        </w:rPr>
      </w:pPr>
    </w:p>
    <w:tbl>
      <w:tblPr>
        <w:tblW w:w="939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98"/>
        <w:gridCol w:w="4698"/>
      </w:tblGrid>
      <w:tr w:rsidR="00CF54F5" w:rsidRPr="00310D3E" w14:paraId="12D7F5BB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32917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Actor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6C5A7A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User</w:t>
            </w:r>
          </w:p>
        </w:tc>
      </w:tr>
      <w:tr w:rsidR="00CF54F5" w:rsidRPr="00310D3E" w14:paraId="4FC22D22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FAC0B5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Objective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BF94F5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Consult Chats</w:t>
            </w:r>
          </w:p>
        </w:tc>
      </w:tr>
      <w:tr w:rsidR="00CF54F5" w:rsidRPr="00310D3E" w14:paraId="21F2B39A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A4FAD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DF84B4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user is authenticated</w:t>
            </w:r>
          </w:p>
        </w:tc>
      </w:tr>
      <w:tr w:rsidR="00CF54F5" w:rsidRPr="00310D3E" w14:paraId="451822B4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0D5FC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E29D9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user has already chosen his goals and set his conditions</w:t>
            </w:r>
          </w:p>
        </w:tc>
      </w:tr>
      <w:tr w:rsidR="00CF54F5" w:rsidRPr="00310D3E" w14:paraId="501F14BE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8280F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Post-condition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25AB07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user is shown the list of chats</w:t>
            </w:r>
          </w:p>
        </w:tc>
      </w:tr>
      <w:tr w:rsidR="00CF54F5" w:rsidRPr="00310D3E" w14:paraId="56877C8D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B97C3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Nominal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A9EC67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1-User 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requests the chats interface</w:t>
            </w:r>
          </w:p>
          <w:p w14:paraId="4EDF2015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2-System displays the interface</w:t>
            </w:r>
          </w:p>
          <w:p w14:paraId="60DE9859" w14:textId="77777777" w:rsidR="004678AB" w:rsidRPr="00310D3E" w:rsidRDefault="004678AB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</w:p>
        </w:tc>
      </w:tr>
      <w:tr w:rsidR="00CF54F5" w:rsidRPr="00310D3E" w14:paraId="062EE2FE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20E7B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Alternative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B255AD" w14:textId="77777777" w:rsidR="004678AB" w:rsidRPr="00310D3E" w:rsidRDefault="00310D3E">
            <w:pPr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didn’t start any chat</w:t>
            </w:r>
          </w:p>
          <w:p w14:paraId="3D8DDB9D" w14:textId="77777777" w:rsidR="004678AB" w:rsidRPr="00310D3E" w:rsidRDefault="00310D3E" w:rsidP="00E02526">
            <w:pPr>
              <w:keepNext/>
              <w:spacing w:after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2-The user is redirected to an empty chats interface</w:t>
            </w:r>
          </w:p>
        </w:tc>
      </w:tr>
    </w:tbl>
    <w:p w14:paraId="5D922A16" w14:textId="2C9AF10A" w:rsidR="00E02526" w:rsidRDefault="00E02526" w:rsidP="00E02526">
      <w:pPr>
        <w:pStyle w:val="Caption"/>
        <w:ind w:left="2160" w:firstLine="720"/>
      </w:pPr>
      <w:bookmarkStart w:id="599" w:name="_Toc75557367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6</w:t>
        </w:r>
      </w:fldSimple>
      <w:r w:rsidRPr="00E02526">
        <w:t>:Consult Chats Use Case Scenario</w:t>
      </w:r>
      <w:bookmarkEnd w:id="599"/>
    </w:p>
    <w:p w14:paraId="18981E8F" w14:textId="5F462AEE" w:rsidR="004678AB" w:rsidRDefault="00310D3E" w:rsidP="00E02526">
      <w:r>
        <w:tab/>
      </w:r>
      <w:r>
        <w:tab/>
      </w:r>
      <w:r>
        <w:tab/>
      </w:r>
    </w:p>
    <w:p w14:paraId="21E9C3E8" w14:textId="77777777" w:rsidR="00E02526" w:rsidRDefault="00E02526" w:rsidP="00E02526"/>
    <w:p w14:paraId="1ED9081A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 xml:space="preserve">Table 2.9 describes in details the </w:t>
      </w:r>
      <w:r w:rsidRPr="00310D3E">
        <w:rPr>
          <w:rFonts w:asciiTheme="minorBidi" w:hAnsiTheme="minorBidi" w:cstheme="minorBidi"/>
          <w:sz w:val="24"/>
          <w:szCs w:val="24"/>
        </w:rPr>
        <w:t>Create Group Chat Scenario:</w:t>
      </w:r>
    </w:p>
    <w:p w14:paraId="0718911C" w14:textId="77777777" w:rsidR="004678AB" w:rsidRPr="00310D3E" w:rsidRDefault="004678AB">
      <w:pPr>
        <w:rPr>
          <w:rFonts w:asciiTheme="minorBidi" w:hAnsiTheme="minorBidi" w:cstheme="minorBidi"/>
          <w:sz w:val="24"/>
          <w:szCs w:val="24"/>
        </w:rPr>
      </w:pP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:rsidRPr="00310D3E" w14:paraId="3947CC02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39379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lastRenderedPageBreak/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D5A8E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User, Admin</w:t>
            </w:r>
          </w:p>
        </w:tc>
      </w:tr>
      <w:tr w:rsidR="00CF54F5" w:rsidRPr="00310D3E" w14:paraId="2A1580A8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A3B13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691349" w14:textId="043F4AF0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Start </w:t>
            </w:r>
            <w:r w:rsidR="00E02526" w:rsidRPr="00310D3E">
              <w:rPr>
                <w:rFonts w:asciiTheme="minorBidi" w:hAnsiTheme="minorBidi" w:cstheme="minorBidi"/>
                <w:sz w:val="24"/>
                <w:szCs w:val="24"/>
              </w:rPr>
              <w:t>new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 chat</w:t>
            </w:r>
          </w:p>
        </w:tc>
      </w:tr>
      <w:tr w:rsidR="00CF54F5" w:rsidRPr="00310D3E" w14:paraId="3A39EE9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F57C29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A8DD2E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user needs to be authenticated</w:t>
            </w:r>
          </w:p>
        </w:tc>
      </w:tr>
      <w:tr w:rsidR="00CF54F5" w:rsidRPr="00310D3E" w14:paraId="5A2835D5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348F5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2D5FD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user can send messages to the other user in the chat</w:t>
            </w:r>
          </w:p>
        </w:tc>
      </w:tr>
      <w:tr w:rsidR="00CF54F5" w:rsidRPr="00310D3E" w14:paraId="39C88B1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60DEF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176B2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request the chats interface</w:t>
            </w:r>
          </w:p>
          <w:p w14:paraId="2FE36195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2- the 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application displays the interface</w:t>
            </w:r>
          </w:p>
          <w:p w14:paraId="41235F94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3-user fills in the name of the user</w:t>
            </w:r>
          </w:p>
          <w:p w14:paraId="0516916D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4-System shows users with relative name</w:t>
            </w:r>
          </w:p>
          <w:p w14:paraId="4DD5C236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5-User choose who he wants to start a conversation with</w:t>
            </w:r>
          </w:p>
          <w:p w14:paraId="1C8873A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5-The system create the conversation and the user is redirected to the conversation inte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rface</w:t>
            </w:r>
          </w:p>
        </w:tc>
      </w:tr>
      <w:tr w:rsidR="00CF54F5" w:rsidRPr="00310D3E" w14:paraId="3776B99F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C62D1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B7E2FC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enters a wrong username</w:t>
            </w:r>
          </w:p>
          <w:p w14:paraId="428BCF7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2-System doesn’t display any users</w:t>
            </w:r>
          </w:p>
          <w:p w14:paraId="08A1D92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3-User enters the correct username</w:t>
            </w:r>
          </w:p>
          <w:p w14:paraId="44136782" w14:textId="77777777" w:rsidR="004678AB" w:rsidRPr="00310D3E" w:rsidRDefault="00310D3E" w:rsidP="00E02526">
            <w:pPr>
              <w:pStyle w:val="ListParagraph"/>
              <w:keepNext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3-Resumption of stage 4 of the nominal scenario</w:t>
            </w:r>
          </w:p>
        </w:tc>
      </w:tr>
    </w:tbl>
    <w:p w14:paraId="3E2BEE2B" w14:textId="5C473B74" w:rsidR="00E02526" w:rsidRDefault="00E02526" w:rsidP="00E02526">
      <w:pPr>
        <w:pStyle w:val="Caption"/>
        <w:ind w:left="1440" w:firstLine="720"/>
      </w:pPr>
      <w:bookmarkStart w:id="600" w:name="_Toc75557368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7</w:t>
        </w:r>
      </w:fldSimple>
      <w:r w:rsidRPr="00E02526">
        <w:t>:Start New Chat use case Scenario</w:t>
      </w:r>
      <w:bookmarkEnd w:id="600"/>
    </w:p>
    <w:p w14:paraId="23E554A0" w14:textId="39F03749" w:rsidR="004678AB" w:rsidRDefault="00310D3E">
      <w:r>
        <w:tab/>
      </w:r>
      <w:r>
        <w:tab/>
      </w:r>
      <w:r>
        <w:t xml:space="preserve"> </w:t>
      </w:r>
    </w:p>
    <w:p w14:paraId="2FEC527F" w14:textId="77777777" w:rsidR="004678AB" w:rsidRDefault="004678AB"/>
    <w:p w14:paraId="182599D9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 xml:space="preserve">Table 2.9 describes in </w:t>
      </w:r>
      <w:r w:rsidRPr="00310D3E">
        <w:rPr>
          <w:rFonts w:asciiTheme="minorBidi" w:hAnsiTheme="minorBidi" w:cstheme="minorBidi"/>
          <w:sz w:val="24"/>
          <w:szCs w:val="24"/>
        </w:rPr>
        <w:t>details the create group chat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:rsidRPr="00310D3E" w14:paraId="162F167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BC6C9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60CA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Admin</w:t>
            </w:r>
          </w:p>
        </w:tc>
      </w:tr>
      <w:tr w:rsidR="00CF54F5" w:rsidRPr="00310D3E" w14:paraId="5DCC9E7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7E946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EEDFB" w14:textId="7000AE05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Create </w:t>
            </w:r>
            <w:r w:rsidR="00E02526" w:rsidRPr="00310D3E">
              <w:rPr>
                <w:rFonts w:asciiTheme="minorBidi" w:hAnsiTheme="minorBidi" w:cstheme="minorBidi"/>
                <w:sz w:val="24"/>
                <w:szCs w:val="24"/>
              </w:rPr>
              <w:t>new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 group chat</w:t>
            </w:r>
          </w:p>
        </w:tc>
      </w:tr>
      <w:tr w:rsidR="00CF54F5" w:rsidRPr="00310D3E" w14:paraId="752B32D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E8CEE5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5E47C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The user needs to be authenticated</w:t>
            </w:r>
          </w:p>
        </w:tc>
      </w:tr>
      <w:tr w:rsidR="00CF54F5" w:rsidRPr="00310D3E" w14:paraId="6F94D6A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AABD1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AE2380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 xml:space="preserve">The group chat is saved and the users within it can chat with each other </w:t>
            </w:r>
          </w:p>
        </w:tc>
      </w:tr>
      <w:tr w:rsidR="00CF54F5" w:rsidRPr="00310D3E" w14:paraId="46A634F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FB3635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B66FF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request the group chat interface</w:t>
            </w:r>
          </w:p>
          <w:p w14:paraId="608B1303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2- the application displays the interface</w:t>
            </w:r>
          </w:p>
          <w:p w14:paraId="526533C7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3-user fills in the group chat name field</w:t>
            </w:r>
          </w:p>
          <w:p w14:paraId="0F804365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4-System creates the chat group</w:t>
            </w:r>
          </w:p>
        </w:tc>
      </w:tr>
      <w:tr w:rsidR="00CF54F5" w:rsidRPr="00310D3E" w14:paraId="446AF1F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A8ED7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Alterna</w:t>
            </w:r>
            <w:r w:rsidRPr="00310D3E">
              <w:rPr>
                <w:rFonts w:asciiTheme="minorBidi" w:hAnsiTheme="minorBidi" w:cstheme="minorBidi"/>
                <w:sz w:val="24"/>
                <w:szCs w:val="24"/>
              </w:rPr>
              <w:t>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6C743" w14:textId="77777777" w:rsidR="004678AB" w:rsidRPr="00310D3E" w:rsidRDefault="00310D3E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  <w:r w:rsidRPr="00310D3E">
              <w:rPr>
                <w:rFonts w:asciiTheme="minorBidi" w:hAnsiTheme="minorBidi" w:cstheme="minorBidi"/>
                <w:sz w:val="24"/>
                <w:szCs w:val="24"/>
              </w:rPr>
              <w:t>1-User enters already existent group chat name</w:t>
            </w:r>
          </w:p>
          <w:p w14:paraId="20274A9B" w14:textId="77777777" w:rsidR="004678AB" w:rsidRPr="00310D3E" w:rsidRDefault="004678AB">
            <w:pPr>
              <w:pStyle w:val="ListParagraph"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</w:p>
          <w:p w14:paraId="1E65DA0D" w14:textId="77777777" w:rsidR="004678AB" w:rsidRPr="00310D3E" w:rsidRDefault="004678AB" w:rsidP="00E02526">
            <w:pPr>
              <w:pStyle w:val="ListParagraph"/>
              <w:keepNext/>
              <w:spacing w:after="0"/>
              <w:ind w:left="0"/>
              <w:rPr>
                <w:rFonts w:asciiTheme="minorBidi" w:hAnsiTheme="minorBidi" w:cstheme="minorBidi"/>
                <w:sz w:val="24"/>
                <w:szCs w:val="24"/>
              </w:rPr>
            </w:pPr>
          </w:p>
        </w:tc>
      </w:tr>
    </w:tbl>
    <w:p w14:paraId="59E69FB7" w14:textId="66D4BCCA" w:rsidR="00E02526" w:rsidRDefault="00E02526">
      <w:pPr>
        <w:pStyle w:val="Caption"/>
      </w:pPr>
      <w:bookmarkStart w:id="601" w:name="_Toc75557369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8</w:t>
        </w:r>
      </w:fldSimple>
      <w:r w:rsidRPr="00E02526">
        <w:t>::Create New Group Chat use case Scenario</w:t>
      </w:r>
      <w:bookmarkEnd w:id="601"/>
    </w:p>
    <w:p w14:paraId="6B013E4D" w14:textId="39DA6BDF" w:rsidR="004678AB" w:rsidRDefault="00310D3E">
      <w:r>
        <w:tab/>
      </w:r>
      <w:r>
        <w:tab/>
      </w:r>
      <w:r>
        <w:tab/>
      </w:r>
      <w:r>
        <w:t xml:space="preserve"> </w:t>
      </w:r>
    </w:p>
    <w:p w14:paraId="29C01259" w14:textId="77777777" w:rsidR="004678AB" w:rsidRDefault="004678AB"/>
    <w:p w14:paraId="488CBC45" w14:textId="77777777" w:rsidR="004678AB" w:rsidRDefault="004678AB"/>
    <w:p w14:paraId="5A1F7809" w14:textId="77777777" w:rsidR="004678AB" w:rsidRDefault="00310D3E">
      <w:pPr>
        <w:rPr>
          <w:sz w:val="26"/>
          <w:szCs w:val="26"/>
        </w:rPr>
      </w:pPr>
      <w:r>
        <w:rPr>
          <w:sz w:val="26"/>
          <w:szCs w:val="26"/>
        </w:rPr>
        <w:t>Table 2.91 describes in details the add users to group chat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14:paraId="2F378EF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4CCA5D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C0424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CF54F5" w14:paraId="12A5F0D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73F120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5FADE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users to group chat</w:t>
            </w:r>
          </w:p>
        </w:tc>
      </w:tr>
      <w:tr w:rsidR="00CF54F5" w14:paraId="62E6705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627E7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585B0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user needs to be authenticated</w:t>
            </w:r>
          </w:p>
        </w:tc>
      </w:tr>
      <w:tr w:rsidR="00CF54F5" w14:paraId="3B8AED28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702A9C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F8701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group chat is already created</w:t>
            </w:r>
          </w:p>
        </w:tc>
      </w:tr>
      <w:tr w:rsidR="00CF54F5" w14:paraId="21F7724F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B8EF6C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C5DE8B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users are added to the group chat </w:t>
            </w:r>
          </w:p>
        </w:tc>
      </w:tr>
      <w:tr w:rsidR="00CF54F5" w14:paraId="299705C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E9052F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78B6AB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1-User chooses the group chat </w:t>
            </w:r>
          </w:p>
          <w:p w14:paraId="6C046262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user requests the add users’ interface</w:t>
            </w:r>
          </w:p>
          <w:p w14:paraId="7F3F4681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3-System displays the add </w:t>
            </w:r>
            <w:proofErr w:type="gramStart"/>
            <w:r>
              <w:rPr>
                <w:sz w:val="26"/>
                <w:szCs w:val="26"/>
              </w:rPr>
              <w:t>users</w:t>
            </w:r>
            <w:proofErr w:type="gramEnd"/>
            <w:r>
              <w:rPr>
                <w:sz w:val="26"/>
                <w:szCs w:val="26"/>
              </w:rPr>
              <w:t xml:space="preserve"> interface</w:t>
            </w:r>
          </w:p>
          <w:p w14:paraId="3980D234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4-Users enter the name of the users to add</w:t>
            </w:r>
          </w:p>
          <w:p w14:paraId="1E0CDACD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users are added to the group chat</w:t>
            </w:r>
          </w:p>
          <w:p w14:paraId="6E32B001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</w:tc>
      </w:tr>
      <w:tr w:rsidR="00CF54F5" w14:paraId="322937A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5A765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B38A16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inexistant user name</w:t>
            </w:r>
          </w:p>
          <w:p w14:paraId="20C530E8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2-System doesn’t show any user</w:t>
            </w:r>
          </w:p>
          <w:p w14:paraId="47F1EFA0" w14:textId="77777777" w:rsidR="004678AB" w:rsidRDefault="00310D3E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3-Resumption of stage 4 of the nominal sce</w:t>
            </w:r>
            <w:r>
              <w:rPr>
                <w:sz w:val="26"/>
                <w:szCs w:val="26"/>
              </w:rPr>
              <w:t>nario</w:t>
            </w:r>
          </w:p>
          <w:p w14:paraId="2782A192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  <w:p w14:paraId="597D2CB6" w14:textId="77777777" w:rsidR="004678AB" w:rsidRDefault="004678AB" w:rsidP="00E02526">
            <w:pPr>
              <w:pStyle w:val="ListParagraph"/>
              <w:keepNext/>
              <w:spacing w:after="0"/>
              <w:ind w:left="0"/>
              <w:rPr>
                <w:sz w:val="26"/>
                <w:szCs w:val="26"/>
              </w:rPr>
            </w:pPr>
          </w:p>
        </w:tc>
      </w:tr>
    </w:tbl>
    <w:p w14:paraId="7249E7D3" w14:textId="5CA8C66C" w:rsidR="004678AB" w:rsidRDefault="00E02526" w:rsidP="00E02526">
      <w:pPr>
        <w:pStyle w:val="Caption"/>
        <w:rPr>
          <w:rFonts w:ascii="Bahnschrift" w:hAnsi="Bahnschrift"/>
          <w:b/>
          <w:bCs/>
          <w:sz w:val="28"/>
          <w:szCs w:val="28"/>
        </w:rPr>
      </w:pPr>
      <w:bookmarkStart w:id="602" w:name="_Toc75557370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9</w:t>
        </w:r>
      </w:fldSimple>
      <w:r w:rsidRPr="00E02526">
        <w:t>:Add Users to Group Chat use case Scenario</w:t>
      </w:r>
      <w:bookmarkEnd w:id="602"/>
    </w:p>
    <w:p w14:paraId="3A0D1A7C" w14:textId="5BCB213B" w:rsidR="004678AB" w:rsidRDefault="00310D3E" w:rsidP="00E02526">
      <w:r>
        <w:tab/>
      </w:r>
      <w:r>
        <w:tab/>
      </w:r>
      <w:r>
        <w:tab/>
      </w:r>
      <w:r>
        <w:t xml:space="preserve"> </w:t>
      </w:r>
    </w:p>
    <w:p w14:paraId="23BDDB1E" w14:textId="77777777" w:rsidR="004678AB" w:rsidRDefault="004678AB"/>
    <w:p w14:paraId="458BE018" w14:textId="77777777" w:rsidR="004678AB" w:rsidRDefault="00310D3E">
      <w:pPr>
        <w:pStyle w:val="Heading2"/>
      </w:pPr>
      <w:bookmarkStart w:id="603" w:name="_Toc75356611"/>
      <w:bookmarkStart w:id="604" w:name="_Toc75356851"/>
      <w:bookmarkStart w:id="605" w:name="_Toc75356942"/>
      <w:r>
        <w:t>Conclusion</w:t>
      </w:r>
      <w:bookmarkEnd w:id="603"/>
      <w:bookmarkEnd w:id="604"/>
      <w:bookmarkEnd w:id="605"/>
    </w:p>
    <w:p w14:paraId="2220DC86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Throughout this chapter, we presented the functional and non-functional needs related to our application, as well as the main functionalities such as workout and chat management, and in t</w:t>
      </w:r>
      <w:r w:rsidRPr="00310D3E">
        <w:rPr>
          <w:rFonts w:asciiTheme="minorBidi" w:hAnsiTheme="minorBidi" w:cstheme="minorBidi"/>
          <w:sz w:val="24"/>
          <w:szCs w:val="24"/>
        </w:rPr>
        <w:t>he end, we presented the different use-case diagrams and scenarios of those functionalities.</w:t>
      </w:r>
    </w:p>
    <w:p w14:paraId="61B8D86B" w14:textId="77777777" w:rsidR="004678AB" w:rsidRDefault="004678AB">
      <w:pPr>
        <w:pageBreakBefore/>
        <w:suppressAutoHyphens w:val="0"/>
        <w:rPr>
          <w:sz w:val="26"/>
          <w:szCs w:val="26"/>
        </w:rPr>
      </w:pPr>
    </w:p>
    <w:p w14:paraId="0B53759D" w14:textId="77777777" w:rsidR="004678AB" w:rsidRDefault="004678AB">
      <w:pPr>
        <w:rPr>
          <w:sz w:val="26"/>
          <w:szCs w:val="26"/>
        </w:rPr>
      </w:pPr>
    </w:p>
    <w:p w14:paraId="1BD3BB5D" w14:textId="77777777" w:rsidR="004678AB" w:rsidRDefault="00310D3E">
      <w:pPr>
        <w:pStyle w:val="Heading1"/>
      </w:pPr>
      <w:bookmarkStart w:id="606" w:name="_Toc75356612"/>
      <w:bookmarkStart w:id="607" w:name="_Toc75356852"/>
      <w:bookmarkStart w:id="608" w:name="_Toc75356943"/>
      <w:del w:id="609" w:author="Pubsure" w:date="2021-06-24T07:50:00Z">
        <w:r>
          <w:delText>:</w:delText>
        </w:r>
      </w:del>
      <w:r>
        <w:t xml:space="preserve">Design and </w:t>
      </w:r>
      <w:ins w:id="610" w:author="Pubsure" w:date="2021-06-24T07:50:00Z">
        <w:r>
          <w:t>architecture</w:t>
        </w:r>
      </w:ins>
      <w:del w:id="611" w:author="Pubsure" w:date="2021-06-24T07:50:00Z">
        <w:r>
          <w:delText>Architecture</w:delText>
        </w:r>
      </w:del>
      <w:bookmarkEnd w:id="606"/>
      <w:bookmarkEnd w:id="607"/>
      <w:bookmarkEnd w:id="608"/>
      <w:r>
        <w:t xml:space="preserve"> </w:t>
      </w:r>
    </w:p>
    <w:p w14:paraId="24C7A286" w14:textId="77777777" w:rsidR="004678AB" w:rsidRDefault="004678AB"/>
    <w:p w14:paraId="19B2A9F3" w14:textId="77777777" w:rsidR="004678AB" w:rsidRDefault="004678AB"/>
    <w:p w14:paraId="762E9CC0" w14:textId="77777777" w:rsidR="004678AB" w:rsidRDefault="00310D3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612" w:name="_Toc75356613"/>
      <w:bookmarkStart w:id="613" w:name="_Toc75356853"/>
      <w:bookmarkStart w:id="614" w:name="_Toc75356944"/>
      <w:r>
        <w:rPr>
          <w:rStyle w:val="Heading2Char"/>
          <w:rFonts w:eastAsia="Calibri"/>
        </w:rPr>
        <w:t>3.1 Introduction</w:t>
      </w:r>
      <w:bookmarkEnd w:id="612"/>
      <w:bookmarkEnd w:id="613"/>
      <w:bookmarkEnd w:id="614"/>
      <w:r>
        <w:rPr>
          <w:rFonts w:ascii="Bahnschrift" w:hAnsi="Bahnschrift"/>
          <w:b/>
          <w:bCs/>
          <w:sz w:val="32"/>
          <w:szCs w:val="32"/>
        </w:rPr>
        <w:t xml:space="preserve"> </w:t>
      </w:r>
    </w:p>
    <w:p w14:paraId="75406AE8" w14:textId="77777777" w:rsidR="004678AB" w:rsidRDefault="004678AB">
      <w:pPr>
        <w:rPr>
          <w:sz w:val="26"/>
          <w:szCs w:val="26"/>
        </w:rPr>
      </w:pPr>
    </w:p>
    <w:p w14:paraId="43523B8B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design and </w:t>
      </w:r>
      <w:ins w:id="615" w:author="Pubsure" w:date="2021-06-24T07:50:00Z">
        <w:r>
          <w:rPr>
            <w:rFonts w:ascii="Arial" w:hAnsi="Arial"/>
            <w:sz w:val="24"/>
            <w:szCs w:val="24"/>
          </w:rPr>
          <w:t>architecture</w:t>
        </w:r>
      </w:ins>
      <w:del w:id="616" w:author="Pubsure" w:date="2021-06-24T07:50:00Z">
        <w:r>
          <w:rPr>
            <w:rFonts w:ascii="Arial" w:hAnsi="Arial"/>
            <w:sz w:val="24"/>
            <w:szCs w:val="24"/>
          </w:rPr>
          <w:delText>Architecture</w:delText>
        </w:r>
      </w:del>
      <w:r>
        <w:rPr>
          <w:rFonts w:ascii="Arial" w:hAnsi="Arial"/>
          <w:sz w:val="24"/>
          <w:szCs w:val="24"/>
        </w:rPr>
        <w:t xml:space="preserve"> are two</w:t>
      </w:r>
      <w:r>
        <w:rPr>
          <w:rFonts w:ascii="Arial" w:hAnsi="Arial"/>
          <w:sz w:val="24"/>
          <w:szCs w:val="24"/>
        </w:rPr>
        <w:t xml:space="preserve"> of the most important building blocks because proper project understanding is necessary from the outset. In this chapter, we will elaborate </w:t>
      </w:r>
      <w:ins w:id="617" w:author="Pubsure" w:date="2021-06-24T07:50:00Z">
        <w:r>
          <w:rPr>
            <w:rFonts w:ascii="Arial" w:hAnsi="Arial"/>
            <w:sz w:val="24"/>
            <w:szCs w:val="24"/>
          </w:rPr>
          <w:t xml:space="preserve">on </w:t>
        </w:r>
      </w:ins>
      <w:r>
        <w:rPr>
          <w:rFonts w:ascii="Arial" w:hAnsi="Arial"/>
          <w:sz w:val="24"/>
          <w:szCs w:val="24"/>
        </w:rPr>
        <w:t>the global architecture of the project and</w:t>
      </w:r>
      <w:r>
        <w:rPr>
          <w:rFonts w:ascii="Arial" w:hAnsi="Arial"/>
          <w:sz w:val="24"/>
          <w:szCs w:val="24"/>
        </w:rPr>
        <w:t xml:space="preserve"> present conceptual aspects by providing different diagrams</w:t>
      </w:r>
      <w:ins w:id="61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such as seque</w:t>
      </w:r>
      <w:r>
        <w:rPr>
          <w:rFonts w:ascii="Arial" w:hAnsi="Arial"/>
          <w:sz w:val="24"/>
          <w:szCs w:val="24"/>
        </w:rPr>
        <w:t>nce and class diagrams.</w:t>
      </w:r>
    </w:p>
    <w:p w14:paraId="44C327AD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0DD5EC12" w14:textId="77777777" w:rsidR="004678AB" w:rsidRDefault="00310D3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619" w:name="_Toc75356614"/>
      <w:bookmarkStart w:id="620" w:name="_Toc75356854"/>
      <w:bookmarkStart w:id="621" w:name="_Toc75356945"/>
      <w:r>
        <w:rPr>
          <w:rStyle w:val="Heading2Char"/>
          <w:rFonts w:eastAsia="Calibri"/>
        </w:rPr>
        <w:t>3.2 Design Pattern</w:t>
      </w:r>
      <w:bookmarkEnd w:id="619"/>
      <w:bookmarkEnd w:id="620"/>
      <w:bookmarkEnd w:id="621"/>
    </w:p>
    <w:p w14:paraId="62CE284F" w14:textId="77777777" w:rsidR="004678AB" w:rsidRDefault="004678AB">
      <w:pPr>
        <w:rPr>
          <w:sz w:val="28"/>
          <w:szCs w:val="28"/>
        </w:rPr>
      </w:pPr>
    </w:p>
    <w:p w14:paraId="19ED3A44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Design patterns are solutions to general problems </w:t>
      </w:r>
      <w:ins w:id="622" w:author="Pubsure" w:date="2021-06-24T07:50:00Z">
        <w:r>
          <w:rPr>
            <w:rFonts w:ascii="Arial" w:hAnsi="Arial"/>
            <w:sz w:val="24"/>
            <w:szCs w:val="24"/>
          </w:rPr>
          <w:t>faced by</w:t>
        </w:r>
      </w:ins>
      <w:del w:id="623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software developers </w:t>
      </w:r>
      <w:del w:id="624" w:author="Pubsure" w:date="2021-06-24T07:50:00Z">
        <w:r>
          <w:rPr>
            <w:rFonts w:ascii="Arial" w:hAnsi="Arial"/>
            <w:sz w:val="24"/>
            <w:szCs w:val="24"/>
          </w:rPr>
          <w:delText xml:space="preserve">faced </w:delText>
        </w:r>
      </w:del>
      <w:r>
        <w:rPr>
          <w:rFonts w:ascii="Arial" w:hAnsi="Arial"/>
          <w:sz w:val="24"/>
          <w:szCs w:val="24"/>
        </w:rPr>
        <w:t xml:space="preserve">during software development. These solutions were obtained by trial and error by numerous software developers over </w:t>
      </w:r>
      <w:del w:id="625" w:author="Pubsure" w:date="2021-06-24T07:50:00Z">
        <w:r>
          <w:rPr>
            <w:rFonts w:ascii="Arial" w:hAnsi="Arial"/>
            <w:sz w:val="24"/>
            <w:szCs w:val="24"/>
          </w:rPr>
          <w:delText xml:space="preserve">quite </w:delText>
        </w:r>
      </w:del>
      <w:r>
        <w:rPr>
          <w:rFonts w:ascii="Arial" w:hAnsi="Arial"/>
          <w:sz w:val="24"/>
          <w:szCs w:val="24"/>
        </w:rPr>
        <w:t>a substantial period of time</w:t>
      </w:r>
      <w:ins w:id="626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3CE0F4D5" w14:textId="77777777" w:rsidR="004678AB" w:rsidRDefault="004678AB">
      <w:pPr>
        <w:rPr>
          <w:rFonts w:ascii="Arial" w:hAnsi="Arial"/>
          <w:sz w:val="24"/>
          <w:szCs w:val="24"/>
        </w:rPr>
      </w:pPr>
    </w:p>
    <w:p w14:paraId="1D1D56B7" w14:textId="77777777" w:rsidR="004678AB" w:rsidRDefault="00310D3E">
      <w:pPr>
        <w:pStyle w:val="Heading3"/>
      </w:pPr>
      <w:bookmarkStart w:id="627" w:name="_Toc75356615"/>
      <w:bookmarkStart w:id="628" w:name="_Toc75356855"/>
      <w:bookmarkStart w:id="629" w:name="_Toc75356946"/>
      <w:r>
        <w:t>3.2.1 MVC MERN Stack</w:t>
      </w:r>
      <w:bookmarkEnd w:id="627"/>
      <w:bookmarkEnd w:id="628"/>
      <w:bookmarkEnd w:id="629"/>
    </w:p>
    <w:p w14:paraId="09945AF6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MVC is a design pattern </w:t>
      </w:r>
      <w:ins w:id="630" w:author="Pubsure" w:date="2021-06-24T07:50:00Z">
        <w:r>
          <w:rPr>
            <w:rFonts w:ascii="Arial" w:hAnsi="Arial"/>
            <w:sz w:val="24"/>
            <w:szCs w:val="24"/>
          </w:rPr>
          <w:t>that represents</w:t>
        </w:r>
      </w:ins>
      <w:del w:id="631" w:author="Pubsure" w:date="2021-06-24T07:50:00Z">
        <w:r>
          <w:rPr>
            <w:rFonts w:ascii="Arial" w:hAnsi="Arial"/>
            <w:sz w:val="24"/>
            <w:szCs w:val="24"/>
          </w:rPr>
          <w:delText>stands</w:delText>
        </w:r>
      </w:del>
      <w:r>
        <w:rPr>
          <w:rFonts w:ascii="Arial" w:hAnsi="Arial"/>
          <w:sz w:val="24"/>
          <w:szCs w:val="24"/>
        </w:rPr>
        <w:t xml:space="preserve"> </w:t>
      </w:r>
      <w:ins w:id="632" w:author="Pubsure" w:date="2021-06-24T07:50:00Z">
        <w:r>
          <w:rPr>
            <w:rFonts w:ascii="Arial" w:hAnsi="Arial"/>
            <w:sz w:val="24"/>
            <w:szCs w:val="24"/>
          </w:rPr>
          <w:t>a</w:t>
        </w:r>
      </w:ins>
      <w:del w:id="633" w:author="Pubsure" w:date="2021-06-24T07:50:00Z">
        <w:r>
          <w:rPr>
            <w:rFonts w:ascii="Arial" w:hAnsi="Arial"/>
            <w:sz w:val="24"/>
            <w:szCs w:val="24"/>
          </w:rPr>
          <w:delText>for</w:delText>
        </w:r>
      </w:del>
      <w:r>
        <w:rPr>
          <w:rFonts w:ascii="Arial" w:hAnsi="Arial"/>
          <w:sz w:val="24"/>
          <w:szCs w:val="24"/>
        </w:rPr>
        <w:t xml:space="preserve"> </w:t>
      </w:r>
      <w:ins w:id="634" w:author="Pubsure" w:date="2021-06-24T07:50:00Z">
        <w:r>
          <w:rPr>
            <w:rFonts w:ascii="Arial" w:hAnsi="Arial"/>
            <w:sz w:val="24"/>
            <w:szCs w:val="24"/>
          </w:rPr>
          <w:t>model view</w:t>
        </w:r>
      </w:ins>
      <w:del w:id="635" w:author="Pubsure" w:date="2021-06-24T07:50:00Z">
        <w:r>
          <w:rPr>
            <w:rFonts w:ascii="Arial" w:hAnsi="Arial"/>
            <w:sz w:val="24"/>
            <w:szCs w:val="24"/>
          </w:rPr>
          <w:delText>Model View</w:delText>
        </w:r>
      </w:del>
      <w:r>
        <w:rPr>
          <w:rFonts w:ascii="Arial" w:hAnsi="Arial"/>
          <w:sz w:val="24"/>
          <w:szCs w:val="24"/>
        </w:rPr>
        <w:t xml:space="preserve"> </w:t>
      </w:r>
      <w:ins w:id="636" w:author="Pubsure" w:date="2021-06-24T07:50:00Z">
        <w:r>
          <w:rPr>
            <w:rFonts w:ascii="Arial" w:hAnsi="Arial"/>
            <w:sz w:val="24"/>
            <w:szCs w:val="24"/>
          </w:rPr>
          <w:t>controller</w:t>
        </w:r>
      </w:ins>
      <w:del w:id="637" w:author="Pubsure" w:date="2021-06-24T07:50:00Z">
        <w:r>
          <w:rPr>
            <w:rFonts w:ascii="Arial" w:hAnsi="Arial"/>
            <w:sz w:val="24"/>
            <w:szCs w:val="24"/>
          </w:rPr>
          <w:delText>Controller</w:delText>
        </w:r>
      </w:del>
      <w:r>
        <w:rPr>
          <w:rFonts w:ascii="Arial" w:hAnsi="Arial"/>
          <w:sz w:val="24"/>
          <w:szCs w:val="24"/>
        </w:rPr>
        <w:t xml:space="preserve"> that </w:t>
      </w:r>
      <w:ins w:id="638" w:author="Pubsure" w:date="2021-06-24T07:50:00Z">
        <w:r>
          <w:rPr>
            <w:rFonts w:ascii="Arial" w:hAnsi="Arial"/>
            <w:sz w:val="24"/>
            <w:szCs w:val="24"/>
          </w:rPr>
          <w:t>separates</w:t>
        </w:r>
      </w:ins>
      <w:del w:id="639" w:author="Pubsure" w:date="2021-06-24T07:50:00Z">
        <w:r>
          <w:rPr>
            <w:rFonts w:ascii="Arial" w:hAnsi="Arial"/>
            <w:sz w:val="24"/>
            <w:szCs w:val="24"/>
          </w:rPr>
          <w:delText>consists on the separation of</w:delText>
        </w:r>
      </w:del>
      <w:r>
        <w:rPr>
          <w:rFonts w:ascii="Arial" w:hAnsi="Arial"/>
          <w:sz w:val="24"/>
          <w:szCs w:val="24"/>
        </w:rPr>
        <w:t xml:space="preserve"> the application into three </w:t>
      </w:r>
      <w:ins w:id="640" w:author="Pubsure" w:date="2021-06-24T07:50:00Z">
        <w:r>
          <w:rPr>
            <w:rFonts w:ascii="Arial" w:hAnsi="Arial"/>
            <w:sz w:val="24"/>
            <w:szCs w:val="24"/>
          </w:rPr>
          <w:t>components</w:t>
        </w:r>
      </w:ins>
      <w:del w:id="641" w:author="Pubsure" w:date="2021-06-24T07:50:00Z">
        <w:r>
          <w:rPr>
            <w:rFonts w:ascii="Arial" w:hAnsi="Arial"/>
            <w:sz w:val="24"/>
            <w:szCs w:val="24"/>
          </w:rPr>
          <w:delText>Compon</w:delText>
        </w:r>
        <w:r>
          <w:rPr>
            <w:rFonts w:ascii="Arial" w:hAnsi="Arial"/>
            <w:sz w:val="24"/>
            <w:szCs w:val="24"/>
          </w:rPr>
          <w:delText>ents</w:delText>
        </w:r>
      </w:del>
      <w:r>
        <w:rPr>
          <w:rFonts w:ascii="Arial" w:hAnsi="Arial"/>
          <w:sz w:val="24"/>
          <w:szCs w:val="24"/>
        </w:rPr>
        <w:t xml:space="preserve"> (</w:t>
      </w:r>
      <w:ins w:id="642" w:author="Pubsure" w:date="2021-06-24T07:50:00Z">
        <w:r>
          <w:rPr>
            <w:rFonts w:ascii="Arial" w:hAnsi="Arial"/>
            <w:sz w:val="24"/>
            <w:szCs w:val="24"/>
          </w:rPr>
          <w:t>layers</w:t>
        </w:r>
      </w:ins>
      <w:del w:id="643" w:author="Pubsure" w:date="2021-06-24T07:50:00Z">
        <w:r>
          <w:rPr>
            <w:rFonts w:ascii="Arial" w:hAnsi="Arial"/>
            <w:sz w:val="24"/>
            <w:szCs w:val="24"/>
          </w:rPr>
          <w:delText>Layers</w:delText>
        </w:r>
      </w:del>
      <w:r>
        <w:rPr>
          <w:rFonts w:ascii="Arial" w:hAnsi="Arial"/>
          <w:sz w:val="24"/>
          <w:szCs w:val="24"/>
        </w:rPr>
        <w:t>)</w:t>
      </w:r>
      <w:ins w:id="64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aims to </w:t>
      </w:r>
      <w:ins w:id="645" w:author="Pubsure" w:date="2021-06-24T07:50:00Z">
        <w:r>
          <w:rPr>
            <w:rFonts w:ascii="Arial" w:hAnsi="Arial"/>
            <w:sz w:val="24"/>
            <w:szCs w:val="24"/>
          </w:rPr>
          <w:t>isolate</w:t>
        </w:r>
      </w:ins>
      <w:del w:id="646" w:author="Pubsure" w:date="2021-06-24T07:50:00Z">
        <w:r>
          <w:rPr>
            <w:rFonts w:ascii="Arial" w:hAnsi="Arial"/>
            <w:sz w:val="24"/>
            <w:szCs w:val="24"/>
          </w:rPr>
          <w:delText>isolating</w:delText>
        </w:r>
      </w:del>
      <w:r>
        <w:rPr>
          <w:rFonts w:ascii="Arial" w:hAnsi="Arial"/>
          <w:sz w:val="24"/>
          <w:szCs w:val="24"/>
        </w:rPr>
        <w:t xml:space="preserve"> the logic of the application from the presentation layer, as well as prohibiting direct access to the data stored by these layers.</w:t>
      </w:r>
    </w:p>
    <w:p w14:paraId="1B7256DA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</w:t>
      </w:r>
      <w:r>
        <w:rPr>
          <w:rFonts w:ascii="Arial" w:hAnsi="Arial"/>
          <w:sz w:val="24"/>
          <w:szCs w:val="24"/>
        </w:rPr>
        <w:t>our project</w:t>
      </w:r>
      <w:ins w:id="64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we used the MERN stack, which stands for MongoDB, Express, React, </w:t>
      </w:r>
      <w:ins w:id="648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 xml:space="preserve">Node, after the four key </w:t>
      </w:r>
      <w:r>
        <w:rPr>
          <w:rFonts w:ascii="Arial" w:hAnsi="Arial"/>
          <w:sz w:val="24"/>
          <w:szCs w:val="24"/>
        </w:rPr>
        <w:t>technologies that make up the stack.</w:t>
      </w:r>
    </w:p>
    <w:p w14:paraId="0C7AA79D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structure of our project is described as follows:</w:t>
      </w:r>
    </w:p>
    <w:p w14:paraId="587CF146" w14:textId="77777777" w:rsidR="004678AB" w:rsidRDefault="004678AB">
      <w:pPr>
        <w:pStyle w:val="NormalWeb"/>
        <w:shd w:val="clear" w:color="auto" w:fill="FFFFFF"/>
        <w:spacing w:before="240" w:after="240"/>
        <w:rPr>
          <w:rFonts w:ascii="Georgia" w:hAnsi="Georgia"/>
          <w:color w:val="3D3D4E"/>
          <w:sz w:val="27"/>
          <w:szCs w:val="27"/>
        </w:rPr>
      </w:pPr>
    </w:p>
    <w:p w14:paraId="4C40EFF5" w14:textId="77777777" w:rsidR="004678AB" w:rsidRDefault="00310D3E">
      <w:pPr>
        <w:shd w:val="clear" w:color="auto" w:fill="FFFFFF"/>
        <w:suppressAutoHyphens w:val="0"/>
        <w:spacing w:after="24"/>
        <w:textAlignment w:val="auto"/>
        <w:rPr>
          <w:rFonts w:ascii="Arial" w:eastAsia="Times New Roman" w:hAnsi="Arial"/>
          <w:b/>
          <w:bCs/>
          <w:color w:val="202122"/>
          <w:sz w:val="30"/>
          <w:szCs w:val="30"/>
        </w:rPr>
      </w:pPr>
      <w:r>
        <w:rPr>
          <w:rFonts w:ascii="Arial" w:eastAsia="Times New Roman" w:hAnsi="Arial"/>
          <w:b/>
          <w:bCs/>
          <w:color w:val="202122"/>
          <w:sz w:val="30"/>
          <w:szCs w:val="30"/>
        </w:rPr>
        <w:t>Model</w:t>
      </w:r>
    </w:p>
    <w:p w14:paraId="72426890" w14:textId="77777777" w:rsidR="004678AB" w:rsidRDefault="00310D3E">
      <w:del w:id="649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650" w:author="Pubsure" w:date="2021-06-24T07:50:00Z">
        <w:r>
          <w:rPr>
            <w:rFonts w:ascii="Arial" w:hAnsi="Arial"/>
            <w:sz w:val="24"/>
            <w:szCs w:val="24"/>
          </w:rPr>
          <w:t>Central</w:t>
        </w:r>
      </w:ins>
      <w:del w:id="651" w:author="Pubsure" w:date="2021-06-24T07:50:00Z">
        <w:r>
          <w:rPr>
            <w:rFonts w:ascii="Arial" w:hAnsi="Arial"/>
            <w:sz w:val="24"/>
            <w:szCs w:val="24"/>
          </w:rPr>
          <w:delText>central</w:delText>
        </w:r>
      </w:del>
      <w:r>
        <w:rPr>
          <w:rFonts w:ascii="Arial" w:hAnsi="Arial"/>
          <w:sz w:val="24"/>
          <w:szCs w:val="24"/>
        </w:rPr>
        <w:t xml:space="preserve"> component of the pattern</w:t>
      </w:r>
      <w:del w:id="652" w:author="Pubsure" w:date="2021-06-24T07:50:00Z">
        <w:r>
          <w:rPr>
            <w:rFonts w:ascii="Arial" w:hAnsi="Arial"/>
            <w:sz w:val="24"/>
            <w:szCs w:val="24"/>
          </w:rPr>
          <w:delText>.</w:delText>
        </w:r>
      </w:del>
      <w:r>
        <w:rPr>
          <w:rFonts w:ascii="Arial" w:hAnsi="Arial"/>
          <w:sz w:val="24"/>
          <w:szCs w:val="24"/>
        </w:rPr>
        <w:t xml:space="preserve"> It is the </w:t>
      </w:r>
      <w:del w:id="653" w:author="Pubsure" w:date="2021-06-24T07:50:00Z">
        <w:r>
          <w:rPr>
            <w:rFonts w:ascii="Arial" w:hAnsi="Arial"/>
            <w:sz w:val="24"/>
            <w:szCs w:val="24"/>
          </w:rPr>
          <w:delText xml:space="preserve">application's </w:delText>
        </w:r>
      </w:del>
      <w:r>
        <w:rPr>
          <w:rFonts w:ascii="Arial" w:hAnsi="Arial"/>
          <w:sz w:val="24"/>
          <w:szCs w:val="24"/>
        </w:rPr>
        <w:t>dynamic data structure</w:t>
      </w:r>
      <w:ins w:id="654" w:author="Pubsure" w:date="2021-06-24T07:50:00Z">
        <w:r>
          <w:rPr>
            <w:rFonts w:ascii="Arial" w:hAnsi="Arial"/>
            <w:sz w:val="24"/>
            <w:szCs w:val="24"/>
          </w:rPr>
          <w:t xml:space="preserve"> of the application</w:t>
        </w:r>
      </w:ins>
      <w:r>
        <w:rPr>
          <w:rFonts w:ascii="Arial" w:hAnsi="Arial"/>
          <w:sz w:val="24"/>
          <w:szCs w:val="24"/>
        </w:rPr>
        <w:t>, independent of the user interface.</w:t>
      </w:r>
      <w:hyperlink r:id="rId133" w:anchor="cite_note-5" w:history="1">
        <w:r>
          <w:rPr>
            <w:rFonts w:ascii="Arial" w:hAnsi="Arial"/>
            <w:color w:val="0645AD"/>
            <w:sz w:val="24"/>
            <w:szCs w:val="24"/>
            <w:u w:val="single"/>
            <w:vertAlign w:val="superscript"/>
          </w:rPr>
          <w:t>[5]</w:t>
        </w:r>
      </w:hyperlink>
      <w:r>
        <w:rPr>
          <w:rFonts w:ascii="Arial" w:hAnsi="Arial"/>
          <w:sz w:val="24"/>
          <w:szCs w:val="24"/>
        </w:rPr>
        <w:t xml:space="preserve"> It </w:t>
      </w:r>
      <w:del w:id="655" w:author="Pubsure" w:date="2021-06-24T07:50:00Z">
        <w:r>
          <w:rPr>
            <w:rFonts w:ascii="Arial" w:hAnsi="Arial"/>
            <w:sz w:val="24"/>
            <w:szCs w:val="24"/>
          </w:rPr>
          <w:delText xml:space="preserve">directly </w:delText>
        </w:r>
      </w:del>
      <w:r>
        <w:rPr>
          <w:rFonts w:ascii="Arial" w:hAnsi="Arial"/>
          <w:sz w:val="24"/>
          <w:szCs w:val="24"/>
        </w:rPr>
        <w:t>manages the data, logic</w:t>
      </w:r>
      <w:ins w:id="65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rules of the application.</w:t>
      </w:r>
    </w:p>
    <w:p w14:paraId="78B23EFD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our project, </w:t>
      </w:r>
      <w:del w:id="657" w:author="Pubsure" w:date="2021-06-24T07:50:00Z">
        <w:r>
          <w:rPr>
            <w:rFonts w:ascii="Arial" w:hAnsi="Arial"/>
            <w:sz w:val="24"/>
            <w:szCs w:val="24"/>
          </w:rPr>
          <w:delText xml:space="preserve">it’s </w:delText>
        </w:r>
      </w:del>
      <w:r>
        <w:rPr>
          <w:rFonts w:ascii="Arial" w:hAnsi="Arial"/>
          <w:sz w:val="24"/>
          <w:szCs w:val="24"/>
        </w:rPr>
        <w:t xml:space="preserve">the MongoDB modals </w:t>
      </w:r>
      <w:del w:id="658" w:author="Pubsure" w:date="2021-06-24T07:50:00Z">
        <w:r>
          <w:rPr>
            <w:rFonts w:ascii="Arial" w:hAnsi="Arial"/>
            <w:sz w:val="24"/>
            <w:szCs w:val="24"/>
          </w:rPr>
          <w:delText xml:space="preserve">that </w:delText>
        </w:r>
      </w:del>
      <w:r>
        <w:rPr>
          <w:rFonts w:ascii="Arial" w:hAnsi="Arial"/>
          <w:sz w:val="24"/>
          <w:szCs w:val="24"/>
        </w:rPr>
        <w:t xml:space="preserve">represent how data </w:t>
      </w:r>
      <w:ins w:id="659" w:author="Pubsure" w:date="2021-06-24T07:50:00Z">
        <w:r>
          <w:rPr>
            <w:rFonts w:ascii="Arial" w:hAnsi="Arial"/>
            <w:sz w:val="24"/>
            <w:szCs w:val="24"/>
          </w:rPr>
          <w:t>are</w:t>
        </w:r>
      </w:ins>
      <w:del w:id="660" w:author="Pubsure" w:date="2021-06-24T07:50:00Z">
        <w:r>
          <w:rPr>
            <w:rFonts w:ascii="Arial" w:hAnsi="Arial"/>
            <w:sz w:val="24"/>
            <w:szCs w:val="24"/>
          </w:rPr>
          <w:delText>is</w:delText>
        </w:r>
      </w:del>
      <w:r>
        <w:rPr>
          <w:rFonts w:ascii="Arial" w:hAnsi="Arial"/>
          <w:sz w:val="24"/>
          <w:szCs w:val="24"/>
        </w:rPr>
        <w:t xml:space="preserve"> stored in the </w:t>
      </w:r>
      <w:proofErr w:type="spellStart"/>
      <w:r>
        <w:rPr>
          <w:rFonts w:ascii="Arial" w:hAnsi="Arial"/>
          <w:sz w:val="24"/>
          <w:szCs w:val="24"/>
        </w:rPr>
        <w:t>mongoDB</w:t>
      </w:r>
      <w:proofErr w:type="spellEnd"/>
      <w:r>
        <w:rPr>
          <w:rFonts w:ascii="Arial" w:hAnsi="Arial"/>
          <w:sz w:val="24"/>
          <w:szCs w:val="24"/>
        </w:rPr>
        <w:t xml:space="preserve"> database.</w:t>
      </w:r>
    </w:p>
    <w:p w14:paraId="692778A7" w14:textId="77777777" w:rsidR="004678AB" w:rsidRDefault="004678AB">
      <w:pPr>
        <w:rPr>
          <w:sz w:val="28"/>
          <w:szCs w:val="28"/>
        </w:rPr>
      </w:pPr>
    </w:p>
    <w:p w14:paraId="2A4C8B8A" w14:textId="77777777" w:rsidR="004678AB" w:rsidRDefault="00310D3E">
      <w:pPr>
        <w:rPr>
          <w:rFonts w:ascii="Bahnschrift" w:hAnsi="Bahnschrift"/>
          <w:b/>
          <w:bCs/>
          <w:sz w:val="30"/>
          <w:szCs w:val="30"/>
        </w:rPr>
      </w:pPr>
      <w:r>
        <w:rPr>
          <w:rFonts w:ascii="Bahnschrift" w:hAnsi="Bahnschrift"/>
          <w:b/>
          <w:bCs/>
          <w:sz w:val="30"/>
          <w:szCs w:val="30"/>
        </w:rPr>
        <w:t>View</w:t>
      </w:r>
    </w:p>
    <w:p w14:paraId="5592040C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view is a visual representation of the data</w:t>
      </w:r>
      <w:ins w:id="66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662" w:author="Pubsure" w:date="2021-06-24T07:50:00Z">
        <w:r>
          <w:rPr>
            <w:rFonts w:ascii="Arial" w:hAnsi="Arial"/>
            <w:sz w:val="24"/>
            <w:szCs w:val="24"/>
          </w:rPr>
          <w:delText>-</w:delText>
        </w:r>
      </w:del>
      <w:r>
        <w:rPr>
          <w:rFonts w:ascii="Arial" w:hAnsi="Arial"/>
          <w:sz w:val="24"/>
          <w:szCs w:val="24"/>
        </w:rPr>
        <w:t xml:space="preserve"> </w:t>
      </w:r>
      <w:ins w:id="663" w:author="Pubsure" w:date="2021-06-24T07:50:00Z">
        <w:r>
          <w:rPr>
            <w:rFonts w:ascii="Arial" w:hAnsi="Arial"/>
            <w:sz w:val="24"/>
            <w:szCs w:val="24"/>
          </w:rPr>
          <w:t>such</w:t>
        </w:r>
      </w:ins>
      <w:del w:id="664" w:author="Pubsure" w:date="2021-06-24T07:50:00Z">
        <w:r>
          <w:rPr>
            <w:rFonts w:ascii="Arial" w:hAnsi="Arial"/>
            <w:sz w:val="24"/>
            <w:szCs w:val="24"/>
          </w:rPr>
          <w:delText>like</w:delText>
        </w:r>
      </w:del>
      <w:r>
        <w:rPr>
          <w:rFonts w:ascii="Arial" w:hAnsi="Arial"/>
          <w:sz w:val="24"/>
          <w:szCs w:val="24"/>
        </w:rPr>
        <w:t xml:space="preserve"> </w:t>
      </w:r>
      <w:ins w:id="665" w:author="Pubsure" w:date="2021-06-24T07:50:00Z">
        <w:r>
          <w:rPr>
            <w:rFonts w:ascii="Arial" w:hAnsi="Arial"/>
            <w:sz w:val="24"/>
            <w:szCs w:val="24"/>
          </w:rPr>
          <w:t>as</w:t>
        </w:r>
      </w:ins>
      <w:del w:id="666" w:author="Pubsure" w:date="2021-06-24T07:50:00Z">
        <w:r>
          <w:rPr>
            <w:rFonts w:ascii="Arial" w:hAnsi="Arial"/>
            <w:sz w:val="24"/>
            <w:szCs w:val="24"/>
          </w:rPr>
          <w:delText>a</w:delText>
        </w:r>
      </w:del>
      <w:r>
        <w:rPr>
          <w:rFonts w:ascii="Arial" w:hAnsi="Arial"/>
          <w:sz w:val="24"/>
          <w:szCs w:val="24"/>
        </w:rPr>
        <w:t xml:space="preserve"> </w:t>
      </w:r>
      <w:ins w:id="667" w:author="Pubsure" w:date="2021-06-24T07:50:00Z">
        <w:r>
          <w:rPr>
            <w:rFonts w:ascii="Arial" w:hAnsi="Arial"/>
            <w:sz w:val="24"/>
            <w:szCs w:val="24"/>
          </w:rPr>
          <w:t>charts</w:t>
        </w:r>
      </w:ins>
      <w:del w:id="668" w:author="Pubsure" w:date="2021-06-24T07:50:00Z">
        <w:r>
          <w:rPr>
            <w:rFonts w:ascii="Arial" w:hAnsi="Arial"/>
            <w:sz w:val="24"/>
            <w:szCs w:val="24"/>
          </w:rPr>
          <w:delText>chart</w:delText>
        </w:r>
      </w:del>
      <w:r>
        <w:rPr>
          <w:rFonts w:ascii="Arial" w:hAnsi="Arial"/>
          <w:sz w:val="24"/>
          <w:szCs w:val="24"/>
        </w:rPr>
        <w:t xml:space="preserve">, </w:t>
      </w:r>
      <w:ins w:id="669" w:author="Pubsure" w:date="2021-06-24T07:50:00Z">
        <w:r>
          <w:rPr>
            <w:rFonts w:ascii="Arial" w:hAnsi="Arial"/>
            <w:sz w:val="24"/>
            <w:szCs w:val="24"/>
          </w:rPr>
          <w:t>diagrams</w:t>
        </w:r>
      </w:ins>
      <w:del w:id="670" w:author="Pubsure" w:date="2021-06-24T07:50:00Z">
        <w:r>
          <w:rPr>
            <w:rFonts w:ascii="Arial" w:hAnsi="Arial"/>
            <w:sz w:val="24"/>
            <w:szCs w:val="24"/>
          </w:rPr>
          <w:delText>diagram</w:delText>
        </w:r>
      </w:del>
      <w:r>
        <w:rPr>
          <w:rFonts w:ascii="Arial" w:hAnsi="Arial"/>
          <w:sz w:val="24"/>
          <w:szCs w:val="24"/>
        </w:rPr>
        <w:t xml:space="preserve">, </w:t>
      </w:r>
      <w:ins w:id="671" w:author="Pubsure" w:date="2021-06-24T07:50:00Z">
        <w:r>
          <w:rPr>
            <w:rFonts w:ascii="Arial" w:hAnsi="Arial"/>
            <w:sz w:val="24"/>
            <w:szCs w:val="24"/>
          </w:rPr>
          <w:t>tables</w:t>
        </w:r>
      </w:ins>
      <w:del w:id="672" w:author="Pubsure" w:date="2021-06-24T07:50:00Z">
        <w:r>
          <w:rPr>
            <w:rFonts w:ascii="Arial" w:hAnsi="Arial"/>
            <w:sz w:val="24"/>
            <w:szCs w:val="24"/>
          </w:rPr>
          <w:delText>table</w:delText>
        </w:r>
      </w:del>
      <w:r>
        <w:rPr>
          <w:rFonts w:ascii="Arial" w:hAnsi="Arial"/>
          <w:sz w:val="24"/>
          <w:szCs w:val="24"/>
        </w:rPr>
        <w:t xml:space="preserve">, </w:t>
      </w:r>
      <w:ins w:id="673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  <w:r>
          <w:rPr>
            <w:rFonts w:ascii="Arial" w:hAnsi="Arial"/>
            <w:sz w:val="24"/>
            <w:szCs w:val="24"/>
          </w:rPr>
          <w:t>forms</w:t>
        </w:r>
      </w:ins>
      <w:del w:id="674" w:author="Pubsure" w:date="2021-06-24T07:50:00Z">
        <w:r>
          <w:rPr>
            <w:rFonts w:ascii="Arial" w:hAnsi="Arial"/>
            <w:sz w:val="24"/>
            <w:szCs w:val="24"/>
          </w:rPr>
          <w:delText>form</w:delText>
        </w:r>
      </w:del>
      <w:r>
        <w:rPr>
          <w:rFonts w:ascii="Arial" w:hAnsi="Arial"/>
          <w:sz w:val="24"/>
          <w:szCs w:val="24"/>
        </w:rPr>
        <w:t>.</w:t>
      </w:r>
    </w:p>
    <w:p w14:paraId="5DB2352C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view contains all </w:t>
      </w:r>
      <w:ins w:id="675" w:author="Pubsure" w:date="2021-06-24T07:50:00Z">
        <w:r>
          <w:rPr>
            <w:rFonts w:ascii="Arial" w:hAnsi="Arial"/>
            <w:sz w:val="24"/>
            <w:szCs w:val="24"/>
          </w:rPr>
          <w:t>functionalities</w:t>
        </w:r>
      </w:ins>
      <w:del w:id="676" w:author="Pubsure" w:date="2021-06-24T07:50:00Z">
        <w:r>
          <w:rPr>
            <w:rFonts w:ascii="Arial" w:hAnsi="Arial"/>
            <w:sz w:val="24"/>
            <w:szCs w:val="24"/>
          </w:rPr>
          <w:delText>functionality</w:delText>
        </w:r>
      </w:del>
      <w:r>
        <w:rPr>
          <w:rFonts w:ascii="Arial" w:hAnsi="Arial"/>
          <w:sz w:val="24"/>
          <w:szCs w:val="24"/>
        </w:rPr>
        <w:t xml:space="preserve"> that directly </w:t>
      </w:r>
      <w:ins w:id="677" w:author="Pubsure" w:date="2021-06-24T07:50:00Z">
        <w:r>
          <w:rPr>
            <w:rFonts w:ascii="Arial" w:hAnsi="Arial"/>
            <w:sz w:val="24"/>
            <w:szCs w:val="24"/>
          </w:rPr>
          <w:t>interact</w:t>
        </w:r>
      </w:ins>
      <w:del w:id="678" w:author="Pubsure" w:date="2021-06-24T07:50:00Z">
        <w:r>
          <w:rPr>
            <w:rFonts w:ascii="Arial" w:hAnsi="Arial"/>
            <w:sz w:val="24"/>
            <w:szCs w:val="24"/>
          </w:rPr>
          <w:delText>interacts</w:delText>
        </w:r>
      </w:del>
      <w:r>
        <w:rPr>
          <w:rFonts w:ascii="Arial" w:hAnsi="Arial"/>
          <w:sz w:val="24"/>
          <w:szCs w:val="24"/>
        </w:rPr>
        <w:t xml:space="preserve"> with the user</w:t>
      </w:r>
      <w:ins w:id="67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680" w:author="Pubsure" w:date="2021-06-24T07:50:00Z">
        <w:r>
          <w:rPr>
            <w:rFonts w:ascii="Arial" w:hAnsi="Arial"/>
            <w:sz w:val="24"/>
            <w:szCs w:val="24"/>
          </w:rPr>
          <w:delText xml:space="preserve"> -</w:delText>
        </w:r>
      </w:del>
      <w:r>
        <w:rPr>
          <w:rFonts w:ascii="Arial" w:hAnsi="Arial"/>
          <w:sz w:val="24"/>
          <w:szCs w:val="24"/>
        </w:rPr>
        <w:t xml:space="preserve"> </w:t>
      </w:r>
      <w:ins w:id="681" w:author="Pubsure" w:date="2021-06-24T07:50:00Z">
        <w:r>
          <w:rPr>
            <w:rFonts w:ascii="Arial" w:hAnsi="Arial"/>
            <w:sz w:val="24"/>
            <w:szCs w:val="24"/>
          </w:rPr>
          <w:t>such as</w:t>
        </w:r>
      </w:ins>
      <w:del w:id="682" w:author="Pubsure" w:date="2021-06-24T07:50:00Z">
        <w:r>
          <w:rPr>
            <w:rFonts w:ascii="Arial" w:hAnsi="Arial"/>
            <w:sz w:val="24"/>
            <w:szCs w:val="24"/>
          </w:rPr>
          <w:delText>like</w:delText>
        </w:r>
      </w:del>
      <w:r>
        <w:rPr>
          <w:rFonts w:ascii="Arial" w:hAnsi="Arial"/>
          <w:sz w:val="24"/>
          <w:szCs w:val="24"/>
        </w:rPr>
        <w:t xml:space="preserve"> clicking a button</w:t>
      </w:r>
      <w:del w:id="683" w:author="Pubsure" w:date="2021-06-24T07:50:00Z">
        <w:r>
          <w:rPr>
            <w:rFonts w:ascii="Arial" w:hAnsi="Arial"/>
            <w:sz w:val="24"/>
            <w:szCs w:val="24"/>
          </w:rPr>
          <w:delText>,</w:delText>
        </w:r>
      </w:del>
      <w:r>
        <w:rPr>
          <w:rFonts w:ascii="Arial" w:hAnsi="Arial"/>
          <w:sz w:val="24"/>
          <w:szCs w:val="24"/>
        </w:rPr>
        <w:t xml:space="preserve"> or an enter event.</w:t>
      </w:r>
    </w:p>
    <w:p w14:paraId="18AEB9A5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our project, the presentation part is implemented in </w:t>
      </w:r>
      <w:del w:id="684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 xml:space="preserve">React.js in the format of </w:t>
      </w:r>
      <w:ins w:id="685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components.</w:t>
      </w:r>
    </w:p>
    <w:p w14:paraId="0214AE8F" w14:textId="77777777" w:rsidR="004678AB" w:rsidRDefault="004678AB">
      <w:pPr>
        <w:rPr>
          <w:sz w:val="28"/>
          <w:szCs w:val="28"/>
        </w:rPr>
      </w:pPr>
    </w:p>
    <w:p w14:paraId="6E795F97" w14:textId="77777777" w:rsidR="004678AB" w:rsidRDefault="00310D3E">
      <w:r>
        <w:rPr>
          <w:rFonts w:ascii="Bahnschrift" w:hAnsi="Bahnschrift"/>
          <w:b/>
          <w:bCs/>
          <w:sz w:val="30"/>
          <w:szCs w:val="30"/>
        </w:rPr>
        <w:t>Controller</w:t>
      </w:r>
      <w:r>
        <w:rPr>
          <w:rFonts w:ascii="Bahnschrift" w:hAnsi="Bahnschrift"/>
          <w:sz w:val="30"/>
          <w:szCs w:val="30"/>
        </w:rPr>
        <w:t>.</w:t>
      </w:r>
    </w:p>
    <w:p w14:paraId="4155142D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controller connects the model and view. The controller converts inp</w:t>
      </w:r>
      <w:r>
        <w:rPr>
          <w:rFonts w:ascii="Arial" w:hAnsi="Arial"/>
          <w:sz w:val="24"/>
          <w:szCs w:val="24"/>
        </w:rPr>
        <w:t xml:space="preserve">uts from the </w:t>
      </w:r>
      <w:ins w:id="686" w:author="Pubsure" w:date="2021-06-24T07:50:00Z">
        <w:r>
          <w:rPr>
            <w:rFonts w:ascii="Arial" w:hAnsi="Arial"/>
            <w:sz w:val="24"/>
            <w:szCs w:val="24"/>
          </w:rPr>
          <w:t>viewpoint</w:t>
        </w:r>
      </w:ins>
      <w:del w:id="687" w:author="Pubsure" w:date="2021-06-24T07:50:00Z">
        <w:r>
          <w:rPr>
            <w:rFonts w:ascii="Arial" w:hAnsi="Arial"/>
            <w:sz w:val="24"/>
            <w:szCs w:val="24"/>
          </w:rPr>
          <w:delText>view</w:delText>
        </w:r>
      </w:del>
      <w:r>
        <w:rPr>
          <w:rFonts w:ascii="Arial" w:hAnsi="Arial"/>
          <w:sz w:val="24"/>
          <w:szCs w:val="24"/>
        </w:rPr>
        <w:t xml:space="preserve"> </w:t>
      </w:r>
      <w:ins w:id="688" w:author="Pubsure" w:date="2021-06-24T07:50:00Z">
        <w:r>
          <w:rPr>
            <w:rFonts w:ascii="Arial" w:hAnsi="Arial"/>
            <w:sz w:val="24"/>
            <w:szCs w:val="24"/>
          </w:rPr>
          <w:t>of</w:t>
        </w:r>
      </w:ins>
      <w:del w:id="689" w:author="Pubsure" w:date="2021-06-24T07:50:00Z">
        <w:r>
          <w:rPr>
            <w:rFonts w:ascii="Arial" w:hAnsi="Arial"/>
            <w:sz w:val="24"/>
            <w:szCs w:val="24"/>
          </w:rPr>
          <w:delText>to</w:delText>
        </w:r>
      </w:del>
      <w:r>
        <w:rPr>
          <w:rFonts w:ascii="Arial" w:hAnsi="Arial"/>
          <w:sz w:val="24"/>
          <w:szCs w:val="24"/>
        </w:rPr>
        <w:t xml:space="preserve"> </w:t>
      </w:r>
      <w:ins w:id="690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demands to retrieve/update data in the model.</w:t>
      </w:r>
    </w:p>
    <w:p w14:paraId="77F3D78A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controller receives input from view, uses logic to translate the input to a demand for the model, the model grabs the data, </w:t>
      </w:r>
      <w:ins w:id="691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>the controller passes data from th</w:t>
      </w:r>
      <w:r>
        <w:rPr>
          <w:rFonts w:ascii="Arial" w:hAnsi="Arial"/>
          <w:sz w:val="24"/>
          <w:szCs w:val="24"/>
        </w:rPr>
        <w:t xml:space="preserve">e model back to the </w:t>
      </w:r>
      <w:r>
        <w:rPr>
          <w:rFonts w:ascii="Arial" w:hAnsi="Arial"/>
          <w:sz w:val="24"/>
          <w:szCs w:val="24"/>
        </w:rPr>
        <w:t>view for the user to see in a nice display.</w:t>
      </w:r>
    </w:p>
    <w:p w14:paraId="60A0B720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our project</w:t>
      </w:r>
      <w:ins w:id="69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it</w:t>
      </w:r>
      <w:ins w:id="693" w:author="Pubsure" w:date="2021-06-24T07:50:00Z">
        <w:r>
          <w:rPr>
            <w:rFonts w:ascii="Arial" w:hAnsi="Arial"/>
            <w:sz w:val="24"/>
            <w:szCs w:val="24"/>
          </w:rPr>
          <w:t xml:space="preserve"> is</w:t>
        </w:r>
      </w:ins>
      <w:del w:id="694" w:author="Pubsure" w:date="2021-06-24T07:50:00Z">
        <w:r>
          <w:rPr>
            <w:rFonts w:ascii="Arial" w:hAnsi="Arial"/>
            <w:sz w:val="24"/>
            <w:szCs w:val="24"/>
          </w:rPr>
          <w:delText>’s</w:delText>
        </w:r>
      </w:del>
      <w:r>
        <w:rPr>
          <w:rFonts w:ascii="Arial" w:hAnsi="Arial"/>
          <w:sz w:val="24"/>
          <w:szCs w:val="24"/>
        </w:rPr>
        <w:t xml:space="preserve"> a JavaScript file </w:t>
      </w:r>
      <w:ins w:id="695" w:author="Pubsure" w:date="2021-06-24T07:50:00Z">
        <w:r>
          <w:rPr>
            <w:rFonts w:ascii="Arial" w:hAnsi="Arial"/>
            <w:sz w:val="24"/>
            <w:szCs w:val="24"/>
          </w:rPr>
          <w:t>that</w:t>
        </w:r>
      </w:ins>
      <w:del w:id="696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contains the </w:t>
      </w:r>
      <w:ins w:id="697" w:author="Pubsure" w:date="2021-06-24T07:50:00Z">
        <w:r>
          <w:rPr>
            <w:rFonts w:ascii="Arial" w:hAnsi="Arial"/>
            <w:sz w:val="24"/>
            <w:szCs w:val="24"/>
          </w:rPr>
          <w:t>required</w:t>
        </w:r>
      </w:ins>
      <w:del w:id="698" w:author="Pubsure" w:date="2021-06-24T07:50:00Z">
        <w:r>
          <w:rPr>
            <w:rFonts w:ascii="Arial" w:hAnsi="Arial"/>
            <w:sz w:val="24"/>
            <w:szCs w:val="24"/>
          </w:rPr>
          <w:delText>needed</w:delText>
        </w:r>
      </w:del>
      <w:r>
        <w:rPr>
          <w:rFonts w:ascii="Arial" w:hAnsi="Arial"/>
          <w:sz w:val="24"/>
          <w:szCs w:val="24"/>
        </w:rPr>
        <w:t xml:space="preserve"> logic to manipulate the data coming from the database and to han</w:t>
      </w:r>
      <w:r>
        <w:rPr>
          <w:rFonts w:ascii="Arial" w:hAnsi="Arial"/>
          <w:sz w:val="24"/>
          <w:szCs w:val="24"/>
        </w:rPr>
        <w:t>dle requests given by the Express.js router.</w:t>
      </w:r>
    </w:p>
    <w:p w14:paraId="109E3958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See figure 3.1,3.2 and 3.3</w:t>
      </w:r>
    </w:p>
    <w:p w14:paraId="210A9BF8" w14:textId="77777777" w:rsidR="004678AB" w:rsidRDefault="00310D3E">
      <w:pPr>
        <w:keepNext/>
      </w:pPr>
      <w:r>
        <w:rPr>
          <w:rFonts w:ascii="Arial" w:hAnsi="Arial"/>
          <w:noProof/>
          <w:sz w:val="28"/>
          <w:szCs w:val="28"/>
          <w:lang w:val="fr-FR" w:eastAsia="fr-FR"/>
        </w:rPr>
        <w:drawing>
          <wp:inline distT="0" distB="0" distL="0" distR="0" wp14:anchorId="32A2C0D0" wp14:editId="28CBB73E">
            <wp:extent cx="2688061" cy="2332222"/>
            <wp:effectExtent l="0" t="0" r="0" b="0"/>
            <wp:docPr id="13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0024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8061" cy="233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rFonts w:ascii="Arial" w:hAnsi="Arial"/>
          <w:noProof/>
          <w:sz w:val="28"/>
          <w:szCs w:val="28"/>
          <w:lang w:val="fr-FR" w:eastAsia="fr-FR"/>
        </w:rPr>
        <w:drawing>
          <wp:inline distT="0" distB="0" distL="0" distR="0" wp14:anchorId="2A418A89" wp14:editId="2F6C6869">
            <wp:extent cx="2438924" cy="2334124"/>
            <wp:effectExtent l="0" t="0" r="0" b="9026"/>
            <wp:docPr id="14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671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38924" cy="233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3902" w14:textId="77777777" w:rsidR="004678AB" w:rsidRDefault="00310D3E">
      <w:pPr>
        <w:pStyle w:val="Caption"/>
        <w:ind w:firstLine="720"/>
      </w:pPr>
      <w:bookmarkStart w:id="699" w:name="_Toc75353268"/>
      <w:r>
        <w:rPr>
          <w:sz w:val="24"/>
          <w:szCs w:val="24"/>
        </w:rPr>
        <w:t xml:space="preserve">Figure </w:t>
      </w:r>
      <w:r>
        <w:rPr>
          <w:sz w:val="24"/>
          <w:szCs w:val="24"/>
          <w:cs/>
        </w:rPr>
        <w:t>‎</w:t>
      </w:r>
      <w:r>
        <w:rPr>
          <w:sz w:val="24"/>
          <w:szCs w:val="24"/>
        </w:rPr>
        <w:t>3.</w:t>
      </w:r>
      <w:proofErr w:type="gramStart"/>
      <w:r>
        <w:rPr>
          <w:sz w:val="24"/>
          <w:szCs w:val="24"/>
        </w:rPr>
        <w:t>1:The</w:t>
      </w:r>
      <w:proofErr w:type="gramEnd"/>
      <w:r>
        <w:rPr>
          <w:sz w:val="24"/>
          <w:szCs w:val="24"/>
        </w:rPr>
        <w:t xml:space="preserve"> Controller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t xml:space="preserve">Figure </w:t>
      </w:r>
      <w:r>
        <w:rPr>
          <w:cs/>
        </w:rPr>
        <w:t>‎</w:t>
      </w:r>
      <w:r>
        <w:t>3.2:The View</w:t>
      </w:r>
      <w:bookmarkEnd w:id="699"/>
    </w:p>
    <w:p w14:paraId="4FADD93E" w14:textId="77777777" w:rsidR="004678AB" w:rsidRDefault="00310D3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ab/>
      </w:r>
      <w:r>
        <w:rPr>
          <w:rFonts w:ascii="Arial" w:hAnsi="Arial"/>
          <w:sz w:val="28"/>
          <w:szCs w:val="28"/>
        </w:rPr>
        <w:tab/>
      </w:r>
      <w:r>
        <w:rPr>
          <w:rFonts w:ascii="Arial" w:hAnsi="Arial"/>
          <w:sz w:val="28"/>
          <w:szCs w:val="28"/>
        </w:rPr>
        <w:tab/>
      </w:r>
    </w:p>
    <w:p w14:paraId="5B73FF5B" w14:textId="77777777" w:rsidR="004678AB" w:rsidRDefault="00310D3E">
      <w:r>
        <w:rPr>
          <w:noProof/>
          <w:lang w:val="fr-FR" w:eastAsia="fr-F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EE5849" wp14:editId="0EBDE80D">
                <wp:simplePos x="0" y="0"/>
                <wp:positionH relativeFrom="column">
                  <wp:posOffset>0</wp:posOffset>
                </wp:positionH>
                <wp:positionV relativeFrom="paragraph">
                  <wp:posOffset>2718438</wp:posOffset>
                </wp:positionV>
                <wp:extent cx="3008632" cy="0"/>
                <wp:effectExtent l="0" t="0" r="0" b="0"/>
                <wp:wrapSquare wrapText="bothSides"/>
                <wp:docPr id="15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8632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CF0EA5" w14:textId="77777777" w:rsidR="004678AB" w:rsidRDefault="00310D3E">
                            <w:pPr>
                              <w:pStyle w:val="Caption"/>
                              <w:ind w:left="720" w:firstLine="720"/>
                            </w:pPr>
                            <w:bookmarkStart w:id="700" w:name="_Toc75353269"/>
                            <w:r>
                              <w:t xml:space="preserve">Figure </w:t>
                            </w:r>
                            <w:r>
                              <w:rPr>
                                <w:cs/>
                              </w:rPr>
                              <w:t>‎</w:t>
                            </w:r>
                            <w:r>
                              <w:t>3.</w:t>
                            </w:r>
                            <w:proofErr w:type="gramStart"/>
                            <w:r>
                              <w:t>3</w:t>
                            </w:r>
                            <w:r>
                              <w:rPr>
                                <w:lang w:val="fr-FR"/>
                              </w:rPr>
                              <w:t>:The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 xml:space="preserve"> model</w:t>
                            </w:r>
                            <w:bookmarkEnd w:id="700"/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E5849" id="Text Box 53" o:spid="_x0000_s1026" type="#_x0000_t202" style="position:absolute;margin-left:0;margin-top:214.05pt;width:236.9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" stroked="f">
                <v:textbox style="mso-fit-shape-to-text:t" inset="0,0,0,0">
                  <w:txbxContent>
                    <w:p w14:paraId="46CF0EA5" w14:textId="77777777" w:rsidR="004678AB" w:rsidRDefault="00310D3E">
                      <w:pPr>
                        <w:pStyle w:val="Caption"/>
                        <w:ind w:left="720" w:firstLine="720"/>
                      </w:pPr>
                      <w:bookmarkStart w:id="701" w:name="_Toc75353269"/>
                      <w:r>
                        <w:t xml:space="preserve">Figure </w:t>
                      </w:r>
                      <w:r>
                        <w:rPr>
                          <w:cs/>
                        </w:rPr>
                        <w:t>‎</w:t>
                      </w:r>
                      <w:r>
                        <w:t>3.</w:t>
                      </w:r>
                      <w:proofErr w:type="gramStart"/>
                      <w:r>
                        <w:t>3</w:t>
                      </w:r>
                      <w:r>
                        <w:rPr>
                          <w:lang w:val="fr-FR"/>
                        </w:rPr>
                        <w:t>:The</w:t>
                      </w:r>
                      <w:proofErr w:type="gramEnd"/>
                      <w:r>
                        <w:rPr>
                          <w:lang w:val="fr-FR"/>
                        </w:rPr>
                        <w:t xml:space="preserve"> model</w:t>
                      </w:r>
                      <w:bookmarkEnd w:id="70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/>
          <w:noProof/>
          <w:sz w:val="28"/>
          <w:szCs w:val="28"/>
          <w:lang w:val="fr-FR" w:eastAsia="fr-FR"/>
        </w:rPr>
        <w:drawing>
          <wp:anchor distT="0" distB="0" distL="114300" distR="114300" simplePos="0" relativeHeight="251658240" behindDoc="0" locked="0" layoutInCell="1" allowOverlap="1" wp14:anchorId="267BF432" wp14:editId="7C53E1D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08696" cy="2661315"/>
            <wp:effectExtent l="0" t="0" r="1204" b="5685"/>
            <wp:wrapSquare wrapText="bothSides"/>
            <wp:docPr id="16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3255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08696" cy="26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182C1D" w14:textId="77777777" w:rsidR="004678AB" w:rsidRDefault="004678AB">
      <w:pPr>
        <w:rPr>
          <w:rFonts w:ascii="Arial" w:hAnsi="Arial"/>
          <w:sz w:val="28"/>
          <w:szCs w:val="28"/>
        </w:rPr>
      </w:pPr>
    </w:p>
    <w:p w14:paraId="16611726" w14:textId="77777777" w:rsidR="004678AB" w:rsidRDefault="004678AB">
      <w:pPr>
        <w:rPr>
          <w:rFonts w:ascii="Arial" w:hAnsi="Arial"/>
          <w:sz w:val="28"/>
          <w:szCs w:val="28"/>
        </w:rPr>
      </w:pPr>
    </w:p>
    <w:p w14:paraId="25C1D2A4" w14:textId="77777777" w:rsidR="004678AB" w:rsidRDefault="004678AB">
      <w:pPr>
        <w:rPr>
          <w:rFonts w:ascii="Arial" w:hAnsi="Arial"/>
          <w:sz w:val="28"/>
          <w:szCs w:val="28"/>
        </w:rPr>
      </w:pPr>
    </w:p>
    <w:p w14:paraId="17BA9C25" w14:textId="77777777" w:rsidR="004678AB" w:rsidRDefault="004678AB">
      <w:pPr>
        <w:rPr>
          <w:rFonts w:ascii="Arial" w:hAnsi="Arial"/>
          <w:sz w:val="28"/>
          <w:szCs w:val="28"/>
        </w:rPr>
      </w:pPr>
    </w:p>
    <w:p w14:paraId="6D05049D" w14:textId="77777777" w:rsidR="004678AB" w:rsidRDefault="004678AB">
      <w:pPr>
        <w:rPr>
          <w:rFonts w:ascii="Arial" w:hAnsi="Arial"/>
          <w:sz w:val="28"/>
          <w:szCs w:val="28"/>
        </w:rPr>
      </w:pPr>
    </w:p>
    <w:p w14:paraId="748EFEAE" w14:textId="77777777" w:rsidR="004678AB" w:rsidRDefault="004678AB">
      <w:pPr>
        <w:rPr>
          <w:rFonts w:ascii="Arial" w:hAnsi="Arial"/>
          <w:sz w:val="28"/>
          <w:szCs w:val="28"/>
        </w:rPr>
      </w:pPr>
    </w:p>
    <w:p w14:paraId="2CCD5EF6" w14:textId="77777777" w:rsidR="004678AB" w:rsidRDefault="004678AB">
      <w:pPr>
        <w:rPr>
          <w:rFonts w:ascii="Arial" w:hAnsi="Arial"/>
          <w:sz w:val="28"/>
          <w:szCs w:val="28"/>
        </w:rPr>
      </w:pPr>
    </w:p>
    <w:p w14:paraId="5DC0BFAF" w14:textId="77777777" w:rsidR="004678AB" w:rsidRDefault="00310D3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br/>
      </w:r>
    </w:p>
    <w:p w14:paraId="46867EE1" w14:textId="77777777" w:rsidR="004678AB" w:rsidRDefault="00310D3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ab/>
        <w:t xml:space="preserve"> </w:t>
      </w:r>
    </w:p>
    <w:p w14:paraId="30BE6391" w14:textId="77777777" w:rsidR="004678AB" w:rsidRDefault="004678AB">
      <w:pPr>
        <w:rPr>
          <w:rFonts w:ascii="Arial" w:hAnsi="Arial"/>
          <w:sz w:val="28"/>
          <w:szCs w:val="28"/>
        </w:rPr>
      </w:pPr>
    </w:p>
    <w:p w14:paraId="12FE85C0" w14:textId="77777777" w:rsidR="004678AB" w:rsidRDefault="00310D3E">
      <w:pPr>
        <w:pStyle w:val="Heading3"/>
      </w:pPr>
      <w:bookmarkStart w:id="702" w:name="_Toc75356616"/>
      <w:bookmarkStart w:id="703" w:name="_Toc75356856"/>
      <w:bookmarkStart w:id="704" w:name="_Toc75356947"/>
      <w:r>
        <w:t>3.2.2 MVC Flow</w:t>
      </w:r>
      <w:bookmarkEnd w:id="702"/>
      <w:bookmarkEnd w:id="703"/>
      <w:bookmarkEnd w:id="704"/>
    </w:p>
    <w:p w14:paraId="495DC295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user interacts with the UI, and the controller </w:t>
      </w:r>
      <w:ins w:id="705" w:author="Pubsure" w:date="2021-06-24T07:50:00Z">
        <w:r>
          <w:rPr>
            <w:rFonts w:ascii="Arial" w:hAnsi="Arial"/>
            <w:sz w:val="24"/>
            <w:szCs w:val="24"/>
          </w:rPr>
          <w:t>is</w:t>
        </w:r>
      </w:ins>
      <w:del w:id="706" w:author="Pubsure" w:date="2021-06-24T07:50:00Z">
        <w:r>
          <w:rPr>
            <w:rFonts w:ascii="Arial" w:hAnsi="Arial"/>
            <w:sz w:val="24"/>
            <w:szCs w:val="24"/>
          </w:rPr>
          <w:delText>gets</w:delText>
        </w:r>
      </w:del>
      <w:r>
        <w:rPr>
          <w:rFonts w:ascii="Arial" w:hAnsi="Arial"/>
          <w:sz w:val="24"/>
          <w:szCs w:val="24"/>
        </w:rPr>
        <w:t xml:space="preserve"> notified via </w:t>
      </w:r>
      <w:ins w:id="707" w:author="Pubsure" w:date="2021-06-24T07:50:00Z">
        <w:r>
          <w:rPr>
            <w:rFonts w:ascii="Arial" w:hAnsi="Arial"/>
            <w:sz w:val="24"/>
            <w:szCs w:val="24"/>
          </w:rPr>
          <w:t>this</w:t>
        </w:r>
      </w:ins>
      <w:del w:id="708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view. Based on </w:t>
      </w:r>
      <w:del w:id="709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710" w:author="Pubsure" w:date="2021-06-24T07:50:00Z">
        <w:r>
          <w:rPr>
            <w:rFonts w:ascii="Arial" w:hAnsi="Arial"/>
            <w:sz w:val="24"/>
            <w:szCs w:val="24"/>
          </w:rPr>
          <w:t>user</w:t>
        </w:r>
      </w:ins>
      <w:del w:id="711" w:author="Pubsure" w:date="2021-06-24T07:50:00Z">
        <w:r>
          <w:rPr>
            <w:rFonts w:ascii="Arial" w:hAnsi="Arial"/>
            <w:sz w:val="24"/>
            <w:szCs w:val="24"/>
          </w:rPr>
          <w:delText>User</w:delText>
        </w:r>
      </w:del>
      <w:r>
        <w:rPr>
          <w:rFonts w:ascii="Arial" w:hAnsi="Arial"/>
          <w:sz w:val="24"/>
          <w:szCs w:val="24"/>
        </w:rPr>
        <w:t xml:space="preserve"> interaction</w:t>
      </w:r>
      <w:ins w:id="71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the controller </w:t>
      </w:r>
      <w:r>
        <w:rPr>
          <w:rFonts w:ascii="Arial" w:hAnsi="Arial"/>
          <w:sz w:val="24"/>
          <w:szCs w:val="24"/>
        </w:rPr>
        <w:t xml:space="preserve">modifies certain </w:t>
      </w:r>
      <w:ins w:id="713" w:author="Pubsure" w:date="2021-06-24T07:50:00Z">
        <w:r>
          <w:rPr>
            <w:rFonts w:ascii="Arial" w:hAnsi="Arial"/>
            <w:sz w:val="24"/>
            <w:szCs w:val="24"/>
          </w:rPr>
          <w:t>models</w:t>
        </w:r>
      </w:ins>
      <w:del w:id="714" w:author="Pubsure" w:date="2021-06-24T07:50:00Z">
        <w:r>
          <w:rPr>
            <w:rFonts w:ascii="Arial" w:hAnsi="Arial"/>
            <w:sz w:val="24"/>
            <w:szCs w:val="24"/>
          </w:rPr>
          <w:delText>Models</w:delText>
        </w:r>
      </w:del>
      <w:r>
        <w:rPr>
          <w:rFonts w:ascii="Arial" w:hAnsi="Arial"/>
          <w:sz w:val="24"/>
          <w:szCs w:val="24"/>
        </w:rPr>
        <w:t xml:space="preserve">. </w:t>
      </w:r>
      <w:ins w:id="715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  <w:r>
          <w:rPr>
            <w:rFonts w:ascii="Arial" w:hAnsi="Arial"/>
            <w:sz w:val="24"/>
            <w:szCs w:val="24"/>
          </w:rPr>
          <w:t>models</w:t>
        </w:r>
      </w:ins>
      <w:del w:id="716" w:author="Pubsure" w:date="2021-06-24T07:50:00Z">
        <w:r>
          <w:rPr>
            <w:rFonts w:ascii="Arial" w:hAnsi="Arial"/>
            <w:sz w:val="24"/>
            <w:szCs w:val="24"/>
          </w:rPr>
          <w:delText>Models</w:delText>
        </w:r>
      </w:del>
      <w:r>
        <w:rPr>
          <w:rFonts w:ascii="Arial" w:hAnsi="Arial"/>
          <w:sz w:val="24"/>
          <w:szCs w:val="24"/>
        </w:rPr>
        <w:t xml:space="preserve"> perform some business logic and return the updated model data state to the controller. The controller can then update the UI according to the new data state as received from</w:t>
      </w:r>
      <w:r>
        <w:rPr>
          <w:rFonts w:ascii="Arial" w:hAnsi="Arial"/>
          <w:sz w:val="24"/>
          <w:szCs w:val="24"/>
        </w:rPr>
        <w:t xml:space="preserve"> </w:t>
      </w:r>
      <w:ins w:id="717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  <w:r>
          <w:rPr>
            <w:rFonts w:ascii="Arial" w:hAnsi="Arial"/>
            <w:sz w:val="24"/>
            <w:szCs w:val="24"/>
          </w:rPr>
          <w:t>model</w:t>
        </w:r>
      </w:ins>
      <w:del w:id="718" w:author="Pubsure" w:date="2021-06-24T07:50:00Z">
        <w:r>
          <w:rPr>
            <w:rFonts w:ascii="Arial" w:hAnsi="Arial"/>
            <w:sz w:val="24"/>
            <w:szCs w:val="24"/>
          </w:rPr>
          <w:delText>Model</w:delText>
        </w:r>
      </w:del>
      <w:r>
        <w:rPr>
          <w:rFonts w:ascii="Arial" w:hAnsi="Arial"/>
          <w:sz w:val="24"/>
          <w:szCs w:val="24"/>
        </w:rPr>
        <w:t>.</w:t>
      </w:r>
    </w:p>
    <w:p w14:paraId="2CFEB1EF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figure 3.1 describes MVC flow:</w:t>
      </w:r>
    </w:p>
    <w:p w14:paraId="41FCF591" w14:textId="77777777" w:rsidR="004678AB" w:rsidRDefault="004678AB">
      <w:pPr>
        <w:rPr>
          <w:sz w:val="28"/>
          <w:szCs w:val="28"/>
        </w:rPr>
      </w:pPr>
    </w:p>
    <w:p w14:paraId="20658A0E" w14:textId="77777777" w:rsidR="004678AB" w:rsidRDefault="004678AB">
      <w:pPr>
        <w:rPr>
          <w:sz w:val="28"/>
          <w:szCs w:val="28"/>
        </w:rPr>
      </w:pPr>
    </w:p>
    <w:p w14:paraId="726DEE69" w14:textId="77777777" w:rsidR="004678AB" w:rsidRDefault="00310D3E">
      <w:pPr>
        <w:keepNext/>
      </w:pPr>
      <w:r>
        <w:rPr>
          <w:noProof/>
          <w:lang w:val="fr-FR" w:eastAsia="fr-FR"/>
        </w:rPr>
        <w:drawing>
          <wp:inline distT="0" distB="0" distL="0" distR="0" wp14:anchorId="390C512C" wp14:editId="2892CAE5">
            <wp:extent cx="5829857" cy="2019488"/>
            <wp:effectExtent l="0" t="0" r="0" b="0"/>
            <wp:docPr id="17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0310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29857" cy="201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1C3D" w14:textId="77777777" w:rsidR="004678AB" w:rsidRDefault="00310D3E">
      <w:pPr>
        <w:pStyle w:val="Caption"/>
        <w:ind w:left="2880" w:firstLine="720"/>
      </w:pPr>
      <w:bookmarkStart w:id="719" w:name="_Toc75353270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4:MVC</w:t>
      </w:r>
      <w:proofErr w:type="gramEnd"/>
      <w:r>
        <w:t xml:space="preserve"> flow</w:t>
      </w:r>
      <w:bookmarkEnd w:id="719"/>
    </w:p>
    <w:p w14:paraId="48285828" w14:textId="77777777" w:rsidR="004678AB" w:rsidRDefault="00310D3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4ECAC415" w14:textId="77777777" w:rsidR="004678AB" w:rsidRDefault="004678AB">
      <w:pPr>
        <w:rPr>
          <w:sz w:val="28"/>
          <w:szCs w:val="28"/>
        </w:rPr>
      </w:pPr>
    </w:p>
    <w:p w14:paraId="53D13364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1BAD7466" w14:textId="5A54FF11" w:rsidR="004678AB" w:rsidRDefault="00310D3E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720" w:name="_Toc75356617"/>
      <w:bookmarkStart w:id="721" w:name="_Toc75356857"/>
      <w:bookmarkStart w:id="722" w:name="_Toc75356948"/>
      <w:r>
        <w:rPr>
          <w:rStyle w:val="Heading2Char"/>
          <w:rFonts w:eastAsia="Calibri"/>
        </w:rPr>
        <w:t>3.3</w:t>
      </w:r>
      <w:r w:rsidR="001D4B23">
        <w:rPr>
          <w:rStyle w:val="Heading2Char"/>
          <w:rFonts w:eastAsia="Calibri"/>
        </w:rPr>
        <w:t xml:space="preserve"> </w:t>
      </w:r>
      <w:r>
        <w:rPr>
          <w:rStyle w:val="Heading2Char"/>
          <w:rFonts w:eastAsia="Calibri"/>
        </w:rPr>
        <w:t>Physical Architecture</w:t>
      </w:r>
      <w:bookmarkEnd w:id="720"/>
      <w:bookmarkEnd w:id="721"/>
      <w:bookmarkEnd w:id="722"/>
    </w:p>
    <w:p w14:paraId="68572433" w14:textId="77777777" w:rsidR="004678AB" w:rsidRDefault="004678AB">
      <w:pPr>
        <w:rPr>
          <w:sz w:val="28"/>
          <w:szCs w:val="28"/>
        </w:rPr>
      </w:pPr>
    </w:p>
    <w:p w14:paraId="7214ACBD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During the development of our project, we chose the three-tier architecture </w:t>
      </w:r>
      <w:ins w:id="723" w:author="Pubsure" w:date="2021-06-24T07:50:00Z">
        <w:r>
          <w:rPr>
            <w:rFonts w:ascii="Arial" w:hAnsi="Arial"/>
            <w:sz w:val="24"/>
            <w:szCs w:val="24"/>
          </w:rPr>
          <w:t>because</w:t>
        </w:r>
      </w:ins>
      <w:del w:id="724" w:author="Pubsure" w:date="2021-06-24T07:50:00Z">
        <w:r>
          <w:rPr>
            <w:rFonts w:ascii="Arial" w:hAnsi="Arial"/>
            <w:sz w:val="24"/>
            <w:szCs w:val="24"/>
          </w:rPr>
          <w:delText>since</w:delText>
        </w:r>
      </w:del>
      <w:r>
        <w:rPr>
          <w:rFonts w:ascii="Arial" w:hAnsi="Arial"/>
          <w:sz w:val="24"/>
          <w:szCs w:val="24"/>
        </w:rPr>
        <w:t xml:space="preserve"> it</w:t>
      </w:r>
      <w:ins w:id="725" w:author="Pubsure" w:date="2021-06-24T07:50:00Z">
        <w:r>
          <w:rPr>
            <w:rFonts w:ascii="Arial" w:hAnsi="Arial"/>
            <w:sz w:val="24"/>
            <w:szCs w:val="24"/>
          </w:rPr>
          <w:t xml:space="preserve"> is</w:t>
        </w:r>
      </w:ins>
      <w:del w:id="726" w:author="Pubsure" w:date="2021-06-24T07:50:00Z">
        <w:r>
          <w:rPr>
            <w:rFonts w:ascii="Arial" w:hAnsi="Arial"/>
            <w:sz w:val="24"/>
            <w:szCs w:val="24"/>
          </w:rPr>
          <w:delText>’s</w:delText>
        </w:r>
      </w:del>
      <w:r>
        <w:rPr>
          <w:rFonts w:ascii="Arial" w:hAnsi="Arial"/>
          <w:sz w:val="24"/>
          <w:szCs w:val="24"/>
        </w:rPr>
        <w:t xml:space="preserve"> a well-established software application architecture that organizes </w:t>
      </w:r>
      <w:ins w:id="727" w:author="Pubsure" w:date="2021-06-24T07:50:00Z">
        <w:r>
          <w:rPr>
            <w:rFonts w:ascii="Arial" w:hAnsi="Arial"/>
            <w:sz w:val="24"/>
            <w:szCs w:val="24"/>
          </w:rPr>
          <w:t>applications</w:t>
        </w:r>
      </w:ins>
      <w:del w:id="728" w:author="Pubsure" w:date="2021-06-24T07:50:00Z">
        <w:r>
          <w:rPr>
            <w:rFonts w:ascii="Arial" w:hAnsi="Arial"/>
            <w:sz w:val="24"/>
            <w:szCs w:val="24"/>
          </w:rPr>
          <w:delText>application</w:delText>
        </w:r>
      </w:del>
      <w:r>
        <w:rPr>
          <w:rFonts w:ascii="Arial" w:hAnsi="Arial"/>
          <w:sz w:val="24"/>
          <w:szCs w:val="24"/>
        </w:rPr>
        <w:t xml:space="preserve"> into three logical and physical computing tiers: the presentation t</w:t>
      </w:r>
      <w:r>
        <w:rPr>
          <w:rFonts w:ascii="Arial" w:hAnsi="Arial"/>
          <w:sz w:val="24"/>
          <w:szCs w:val="24"/>
        </w:rPr>
        <w:t xml:space="preserve">ier, </w:t>
      </w:r>
      <w:ins w:id="729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730" w:author="Pubsure" w:date="2021-06-24T07:50:00Z">
        <w:r>
          <w:rPr>
            <w:rFonts w:ascii="Arial" w:hAnsi="Arial"/>
            <w:sz w:val="24"/>
            <w:szCs w:val="24"/>
          </w:rPr>
          <w:delText>or</w:delText>
        </w:r>
      </w:del>
      <w:r>
        <w:rPr>
          <w:rFonts w:ascii="Arial" w:hAnsi="Arial"/>
          <w:sz w:val="24"/>
          <w:szCs w:val="24"/>
        </w:rPr>
        <w:t xml:space="preserve"> user interface</w:t>
      </w:r>
      <w:ins w:id="73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732" w:author="Pubsure" w:date="2021-06-24T07:50:00Z">
        <w:r>
          <w:rPr>
            <w:rFonts w:ascii="Arial" w:hAnsi="Arial"/>
            <w:sz w:val="24"/>
            <w:szCs w:val="24"/>
          </w:rPr>
          <w:delText>;</w:delText>
        </w:r>
      </w:del>
      <w:r>
        <w:rPr>
          <w:rFonts w:ascii="Arial" w:hAnsi="Arial"/>
          <w:sz w:val="24"/>
          <w:szCs w:val="24"/>
        </w:rPr>
        <w:t xml:space="preserve"> the application tier, and the data tier (see figure 3.2)</w:t>
      </w:r>
      <w:ins w:id="733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1E33C44D" w14:textId="77777777" w:rsidR="004678AB" w:rsidRDefault="00310D3E">
      <w:pPr>
        <w:keepNext/>
        <w:jc w:val="center"/>
      </w:pPr>
      <w:r>
        <w:rPr>
          <w:noProof/>
          <w:sz w:val="28"/>
          <w:szCs w:val="28"/>
          <w:lang w:val="fr-FR" w:eastAsia="fr-FR"/>
        </w:rPr>
        <w:drawing>
          <wp:inline distT="0" distB="0" distL="0" distR="0" wp14:anchorId="227E78BA" wp14:editId="68EA40A0">
            <wp:extent cx="3204926" cy="3142189"/>
            <wp:effectExtent l="0" t="0" r="0" b="1061"/>
            <wp:docPr id="18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2359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4926" cy="314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7858" w14:textId="77777777" w:rsidR="004678AB" w:rsidRDefault="00310D3E">
      <w:pPr>
        <w:pStyle w:val="Caption"/>
        <w:jc w:val="center"/>
      </w:pPr>
      <w:bookmarkStart w:id="734" w:name="_Toc75353271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5:Physical</w:t>
      </w:r>
      <w:proofErr w:type="gramEnd"/>
      <w:r>
        <w:t xml:space="preserve"> Architecture</w:t>
      </w:r>
      <w:bookmarkEnd w:id="734"/>
    </w:p>
    <w:p w14:paraId="375B8E8D" w14:textId="77777777" w:rsidR="004678AB" w:rsidRDefault="00310D3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E78951B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Client Tier: </w:t>
      </w:r>
      <w:del w:id="735" w:author="Pubsure" w:date="2021-06-24T07:50:00Z">
        <w:r>
          <w:rPr>
            <w:rFonts w:ascii="Arial" w:hAnsi="Arial"/>
            <w:sz w:val="24"/>
            <w:szCs w:val="24"/>
          </w:rPr>
          <w:delText xml:space="preserve">it’s </w:delText>
        </w:r>
      </w:del>
      <w:r>
        <w:rPr>
          <w:rFonts w:ascii="Arial" w:hAnsi="Arial"/>
          <w:sz w:val="24"/>
          <w:szCs w:val="24"/>
        </w:rPr>
        <w:t>the user interface and communication lay</w:t>
      </w:r>
      <w:r>
        <w:rPr>
          <w:rFonts w:ascii="Arial" w:hAnsi="Arial"/>
          <w:sz w:val="24"/>
          <w:szCs w:val="24"/>
        </w:rPr>
        <w:t xml:space="preserve">er of the application, where the end user interacts with it. Its main purpose is to display information </w:t>
      </w:r>
      <w:del w:id="736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r>
        <w:rPr>
          <w:rFonts w:ascii="Arial" w:hAnsi="Arial"/>
          <w:sz w:val="24"/>
          <w:szCs w:val="24"/>
        </w:rPr>
        <w:t>and collect information from the user.</w:t>
      </w:r>
    </w:p>
    <w:p w14:paraId="02FD1D81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Application Tier</w:t>
      </w:r>
      <w:ins w:id="73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738" w:author="Pubsure" w:date="2021-06-24T07:50:00Z">
        <w:r>
          <w:rPr>
            <w:rFonts w:ascii="Arial" w:hAnsi="Arial"/>
            <w:sz w:val="24"/>
            <w:szCs w:val="24"/>
          </w:rPr>
          <w:delText>:</w:delText>
        </w:r>
      </w:del>
      <w:r>
        <w:rPr>
          <w:rFonts w:ascii="Arial" w:hAnsi="Arial"/>
          <w:sz w:val="24"/>
          <w:szCs w:val="24"/>
        </w:rPr>
        <w:t xml:space="preserve"> also known as the logic tier or middle tier, is the heart of the application. In this tier,</w:t>
      </w:r>
      <w:r>
        <w:rPr>
          <w:rFonts w:ascii="Arial" w:hAnsi="Arial"/>
          <w:sz w:val="24"/>
          <w:szCs w:val="24"/>
        </w:rPr>
        <w:t xml:space="preserve"> information collected in the presentation tier is </w:t>
      </w:r>
      <w:ins w:id="739" w:author="Pubsure" w:date="2021-06-24T07:50:00Z">
        <w:r>
          <w:rPr>
            <w:rFonts w:ascii="Arial" w:hAnsi="Arial"/>
            <w:sz w:val="24"/>
            <w:szCs w:val="24"/>
          </w:rPr>
          <w:t>sometimes</w:t>
        </w:r>
      </w:ins>
      <w:del w:id="740" w:author="Pubsure" w:date="2021-06-24T07:50:00Z">
        <w:r>
          <w:rPr>
            <w:rFonts w:ascii="Arial" w:hAnsi="Arial"/>
            <w:sz w:val="24"/>
            <w:szCs w:val="24"/>
          </w:rPr>
          <w:delText>processed-sometimes</w:delText>
        </w:r>
      </w:del>
      <w:r>
        <w:rPr>
          <w:rFonts w:ascii="Arial" w:hAnsi="Arial"/>
          <w:sz w:val="24"/>
          <w:szCs w:val="24"/>
        </w:rPr>
        <w:t xml:space="preserve"> </w:t>
      </w:r>
      <w:ins w:id="741" w:author="Pubsure" w:date="2021-06-24T07:50:00Z">
        <w:r>
          <w:rPr>
            <w:rFonts w:ascii="Arial" w:hAnsi="Arial"/>
            <w:sz w:val="24"/>
            <w:szCs w:val="24"/>
          </w:rPr>
          <w:t>processed-against</w:t>
        </w:r>
      </w:ins>
      <w:del w:id="742" w:author="Pubsure" w:date="2021-06-24T07:50:00Z">
        <w:r>
          <w:rPr>
            <w:rFonts w:ascii="Arial" w:hAnsi="Arial"/>
            <w:sz w:val="24"/>
            <w:szCs w:val="24"/>
          </w:rPr>
          <w:delText>against</w:delText>
        </w:r>
      </w:del>
      <w:r>
        <w:rPr>
          <w:rFonts w:ascii="Arial" w:hAnsi="Arial"/>
          <w:sz w:val="24"/>
          <w:szCs w:val="24"/>
        </w:rPr>
        <w:t xml:space="preserve"> other information in the data tier-using business logic, a specific set of business rules. The application tier can also add, delete</w:t>
      </w:r>
      <w:ins w:id="74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or modify data in the data tier.</w:t>
      </w:r>
    </w:p>
    <w:p w14:paraId="43619888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Data Tier:</w:t>
      </w:r>
    </w:p>
    <w:p w14:paraId="12257BDE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Sometimes called </w:t>
      </w:r>
      <w:ins w:id="744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database tier, data acce</w:t>
      </w:r>
      <w:r>
        <w:rPr>
          <w:rFonts w:ascii="Arial" w:hAnsi="Arial"/>
          <w:sz w:val="24"/>
          <w:szCs w:val="24"/>
        </w:rPr>
        <w:t>ss tier</w:t>
      </w:r>
      <w:ins w:id="74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or back-end, is where the information processed by the application is stored and managed.</w:t>
      </w:r>
    </w:p>
    <w:p w14:paraId="430DB1B0" w14:textId="77777777" w:rsidR="004678AB" w:rsidRDefault="004678AB">
      <w:pPr>
        <w:rPr>
          <w:rFonts w:ascii="Arial" w:hAnsi="Arial"/>
          <w:sz w:val="24"/>
          <w:szCs w:val="24"/>
        </w:rPr>
      </w:pPr>
    </w:p>
    <w:p w14:paraId="7F66960F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Benefits of three-tier architecture:</w:t>
      </w:r>
    </w:p>
    <w:p w14:paraId="1D97B796" w14:textId="77777777" w:rsidR="004678AB" w:rsidRDefault="00310D3E">
      <w:r>
        <w:rPr>
          <w:sz w:val="28"/>
          <w:szCs w:val="28"/>
        </w:rPr>
        <w:tab/>
      </w:r>
      <w:del w:id="746" w:author="Pubsure" w:date="2021-06-24T07:50:00Z">
        <w:r>
          <w:rPr>
            <w:sz w:val="28"/>
            <w:szCs w:val="28"/>
          </w:rPr>
          <w:delText>-</w:delText>
        </w:r>
      </w:del>
      <w:r>
        <w:rPr>
          <w:b/>
          <w:bCs/>
          <w:sz w:val="28"/>
          <w:szCs w:val="28"/>
        </w:rPr>
        <w:t>Separation</w:t>
      </w:r>
      <w:r>
        <w:rPr>
          <w:sz w:val="28"/>
          <w:szCs w:val="28"/>
        </w:rPr>
        <w:t xml:space="preserve">: </w:t>
      </w:r>
      <w:ins w:id="747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748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chief benefit of </w:t>
      </w:r>
      <w:ins w:id="749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three-tier architecture is that because each tier runs on its own infrastructure, eac</w:t>
      </w:r>
      <w:r>
        <w:rPr>
          <w:rFonts w:ascii="Arial" w:hAnsi="Arial"/>
          <w:sz w:val="24"/>
          <w:szCs w:val="24"/>
        </w:rPr>
        <w:t xml:space="preserve">h tier can be developed simultaneously by </w:t>
      </w:r>
      <w:ins w:id="750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se</w:t>
      </w:r>
      <w:r>
        <w:rPr>
          <w:rFonts w:ascii="Arial" w:hAnsi="Arial"/>
          <w:sz w:val="24"/>
          <w:szCs w:val="24"/>
        </w:rPr>
        <w:t>parate development team, and can be updated or scaled as needed without impacting the other tiers.</w:t>
      </w:r>
    </w:p>
    <w:p w14:paraId="606AABF7" w14:textId="77777777" w:rsidR="004678AB" w:rsidRDefault="00310D3E">
      <w:r>
        <w:rPr>
          <w:sz w:val="28"/>
          <w:szCs w:val="28"/>
        </w:rPr>
        <w:tab/>
        <w:t>-</w:t>
      </w:r>
      <w:r>
        <w:rPr>
          <w:b/>
          <w:bCs/>
          <w:sz w:val="28"/>
          <w:szCs w:val="28"/>
        </w:rPr>
        <w:t>Faster development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 xml:space="preserve">Because each tier can be developed simultaneously by different teams, an organization can bring the application to </w:t>
      </w:r>
      <w:ins w:id="751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market faster, and programmers can use the latest and best languages and tools for each tier.</w:t>
      </w:r>
    </w:p>
    <w:p w14:paraId="7753FE97" w14:textId="77777777" w:rsidR="004678AB" w:rsidRDefault="00310D3E">
      <w:pPr>
        <w:ind w:firstLine="720"/>
      </w:pPr>
      <w:r>
        <w:rPr>
          <w:b/>
          <w:bCs/>
          <w:sz w:val="28"/>
          <w:szCs w:val="28"/>
        </w:rPr>
        <w:t>Improved scalability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>Any tier can be scaled independently of the others as needed</w:t>
      </w:r>
      <w:r>
        <w:rPr>
          <w:sz w:val="28"/>
          <w:szCs w:val="28"/>
        </w:rPr>
        <w:t>.</w:t>
      </w:r>
    </w:p>
    <w:p w14:paraId="6C5ADB37" w14:textId="77777777" w:rsidR="004678AB" w:rsidRDefault="00310D3E">
      <w:pPr>
        <w:ind w:firstLine="720"/>
      </w:pPr>
      <w:r>
        <w:rPr>
          <w:b/>
          <w:bCs/>
          <w:sz w:val="28"/>
          <w:szCs w:val="28"/>
        </w:rPr>
        <w:t xml:space="preserve">Improved </w:t>
      </w:r>
      <w:r>
        <w:rPr>
          <w:b/>
          <w:bCs/>
          <w:sz w:val="28"/>
          <w:szCs w:val="28"/>
        </w:rPr>
        <w:t>reliability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 xml:space="preserve">An outage in one tier is less likely to impact the availability or performance of </w:t>
      </w:r>
      <w:del w:id="752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other tiers.</w:t>
      </w:r>
    </w:p>
    <w:p w14:paraId="7498D0A0" w14:textId="77777777" w:rsidR="004678AB" w:rsidRDefault="00310D3E">
      <w:pPr>
        <w:ind w:firstLine="720"/>
      </w:pPr>
      <w:r>
        <w:rPr>
          <w:b/>
          <w:bCs/>
          <w:sz w:val="28"/>
          <w:szCs w:val="28"/>
        </w:rPr>
        <w:t>Improved security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 xml:space="preserve">Because the presentation </w:t>
      </w:r>
      <w:del w:id="753" w:author="Pubsure" w:date="2021-06-24T07:50:00Z">
        <w:r>
          <w:rPr>
            <w:rFonts w:ascii="Arial" w:hAnsi="Arial"/>
            <w:sz w:val="24"/>
            <w:szCs w:val="24"/>
          </w:rPr>
          <w:delText xml:space="preserve">tier </w:delText>
        </w:r>
      </w:del>
      <w:r>
        <w:rPr>
          <w:rFonts w:ascii="Arial" w:hAnsi="Arial"/>
          <w:sz w:val="24"/>
          <w:szCs w:val="24"/>
        </w:rPr>
        <w:t xml:space="preserve">and data </w:t>
      </w:r>
      <w:ins w:id="754" w:author="Pubsure" w:date="2021-06-24T07:50:00Z">
        <w:r>
          <w:rPr>
            <w:rFonts w:ascii="Arial" w:hAnsi="Arial"/>
            <w:sz w:val="24"/>
            <w:szCs w:val="24"/>
          </w:rPr>
          <w:t>tiers</w:t>
        </w:r>
      </w:ins>
      <w:del w:id="755" w:author="Pubsure" w:date="2021-06-24T07:50:00Z">
        <w:r>
          <w:rPr>
            <w:rFonts w:ascii="Arial" w:hAnsi="Arial"/>
            <w:sz w:val="24"/>
            <w:szCs w:val="24"/>
          </w:rPr>
          <w:delText>tier</w:delText>
        </w:r>
      </w:del>
      <w:r>
        <w:rPr>
          <w:rFonts w:ascii="Arial" w:hAnsi="Arial"/>
          <w:sz w:val="24"/>
          <w:szCs w:val="24"/>
        </w:rPr>
        <w:t xml:space="preserve"> </w:t>
      </w:r>
      <w:ins w:id="756" w:author="Pubsure" w:date="2021-06-24T07:50:00Z">
        <w:r>
          <w:rPr>
            <w:rFonts w:ascii="Arial" w:hAnsi="Arial"/>
            <w:sz w:val="24"/>
            <w:szCs w:val="24"/>
          </w:rPr>
          <w:t>cannot</w:t>
        </w:r>
      </w:ins>
      <w:del w:id="757" w:author="Pubsure" w:date="2021-06-24T07:50:00Z">
        <w:r>
          <w:rPr>
            <w:rFonts w:ascii="Arial" w:hAnsi="Arial"/>
            <w:sz w:val="24"/>
            <w:szCs w:val="24"/>
          </w:rPr>
          <w:delText>can't</w:delText>
        </w:r>
      </w:del>
      <w:r>
        <w:rPr>
          <w:rFonts w:ascii="Arial" w:hAnsi="Arial"/>
          <w:sz w:val="24"/>
          <w:szCs w:val="24"/>
        </w:rPr>
        <w:t xml:space="preserve"> communicate directly, a well-designed application tier can funct</w:t>
      </w:r>
      <w:r>
        <w:rPr>
          <w:rFonts w:ascii="Arial" w:hAnsi="Arial"/>
          <w:sz w:val="24"/>
          <w:szCs w:val="24"/>
        </w:rPr>
        <w:t>ion as a sort of internal firewall, preventing SQL injections and other malicious exploits.</w:t>
      </w:r>
    </w:p>
    <w:p w14:paraId="25888FE0" w14:textId="77777777" w:rsidR="004678AB" w:rsidRDefault="004678AB">
      <w:pPr>
        <w:rPr>
          <w:sz w:val="28"/>
          <w:szCs w:val="28"/>
        </w:rPr>
      </w:pPr>
    </w:p>
    <w:p w14:paraId="030440B2" w14:textId="77777777" w:rsidR="004678AB" w:rsidRDefault="004678AB">
      <w:pPr>
        <w:rPr>
          <w:sz w:val="28"/>
          <w:szCs w:val="28"/>
        </w:rPr>
      </w:pPr>
    </w:p>
    <w:p w14:paraId="5532A89B" w14:textId="77777777" w:rsidR="004678AB" w:rsidRDefault="00310D3E">
      <w:pPr>
        <w:pStyle w:val="Heading2"/>
      </w:pPr>
      <w:bookmarkStart w:id="758" w:name="_Toc75356618"/>
      <w:bookmarkStart w:id="759" w:name="_Toc75356858"/>
      <w:bookmarkStart w:id="760" w:name="_Toc75356949"/>
      <w:r>
        <w:t>3.4 Deployment Diagram</w:t>
      </w:r>
      <w:bookmarkEnd w:id="758"/>
      <w:bookmarkEnd w:id="759"/>
      <w:bookmarkEnd w:id="760"/>
    </w:p>
    <w:p w14:paraId="137B2824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76BFB1C9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 deployment diagram in the </w:t>
      </w:r>
      <w:ins w:id="761" w:author="Pubsure" w:date="2021-06-24T07:50:00Z">
        <w:r>
          <w:rPr>
            <w:rFonts w:ascii="Arial" w:hAnsi="Arial"/>
            <w:sz w:val="24"/>
            <w:szCs w:val="24"/>
          </w:rPr>
          <w:t>unified modeling</w:t>
        </w:r>
      </w:ins>
      <w:del w:id="762" w:author="Pubsure" w:date="2021-06-24T07:50:00Z">
        <w:r>
          <w:rPr>
            <w:rFonts w:ascii="Arial" w:hAnsi="Arial"/>
            <w:sz w:val="24"/>
            <w:szCs w:val="24"/>
          </w:rPr>
          <w:delText>Unified Modeling</w:delText>
        </w:r>
      </w:del>
      <w:r>
        <w:rPr>
          <w:rFonts w:ascii="Arial" w:hAnsi="Arial"/>
          <w:sz w:val="24"/>
          <w:szCs w:val="24"/>
        </w:rPr>
        <w:t xml:space="preserve"> </w:t>
      </w:r>
      <w:ins w:id="763" w:author="Pubsure" w:date="2021-06-24T07:50:00Z">
        <w:r>
          <w:rPr>
            <w:rFonts w:ascii="Arial" w:hAnsi="Arial"/>
            <w:sz w:val="24"/>
            <w:szCs w:val="24"/>
          </w:rPr>
          <w:t>language</w:t>
        </w:r>
      </w:ins>
      <w:del w:id="764" w:author="Pubsure" w:date="2021-06-24T07:50:00Z">
        <w:r>
          <w:rPr>
            <w:rFonts w:ascii="Arial" w:hAnsi="Arial"/>
            <w:sz w:val="24"/>
            <w:szCs w:val="24"/>
          </w:rPr>
          <w:delText>Language</w:delText>
        </w:r>
      </w:del>
      <w:r>
        <w:rPr>
          <w:rFonts w:ascii="Arial" w:hAnsi="Arial"/>
          <w:sz w:val="24"/>
          <w:szCs w:val="24"/>
        </w:rPr>
        <w:t xml:space="preserve"> (UML) models the physical deployment of artifacts on nodes. To describe a web site, for example, a deployment diagram would show what hardware components exist, what software components run on each node, and how the different pieces are connected (</w:t>
      </w:r>
      <w:ins w:id="765" w:author="Pubsure" w:date="2021-06-24T07:50:00Z">
        <w:r>
          <w:rPr>
            <w:rFonts w:ascii="Arial" w:hAnsi="Arial"/>
            <w:sz w:val="24"/>
            <w:szCs w:val="24"/>
          </w:rPr>
          <w:t>see</w:t>
        </w:r>
      </w:ins>
      <w:del w:id="766" w:author="Pubsure" w:date="2021-06-24T07:50:00Z">
        <w:r>
          <w:rPr>
            <w:rFonts w:ascii="Arial" w:hAnsi="Arial"/>
            <w:sz w:val="24"/>
            <w:szCs w:val="24"/>
          </w:rPr>
          <w:delText>See</w:delText>
        </w:r>
      </w:del>
      <w:r>
        <w:rPr>
          <w:rFonts w:ascii="Arial" w:hAnsi="Arial"/>
          <w:sz w:val="24"/>
          <w:szCs w:val="24"/>
        </w:rPr>
        <w:t xml:space="preserve"> </w:t>
      </w:r>
      <w:ins w:id="767" w:author="Pubsure" w:date="2021-06-24T07:50:00Z">
        <w:r>
          <w:rPr>
            <w:rFonts w:ascii="Arial" w:hAnsi="Arial"/>
            <w:sz w:val="24"/>
            <w:szCs w:val="24"/>
          </w:rPr>
          <w:t>Figure</w:t>
        </w:r>
      </w:ins>
      <w:del w:id="768" w:author="Pubsure" w:date="2021-06-24T07:50:00Z">
        <w:r>
          <w:rPr>
            <w:rFonts w:ascii="Arial" w:hAnsi="Arial"/>
            <w:sz w:val="24"/>
            <w:szCs w:val="24"/>
          </w:rPr>
          <w:delText>figure</w:delText>
        </w:r>
      </w:del>
      <w:r>
        <w:rPr>
          <w:rFonts w:ascii="Arial" w:hAnsi="Arial"/>
          <w:sz w:val="24"/>
          <w:szCs w:val="24"/>
        </w:rPr>
        <w:t xml:space="preserve"> 3.3)</w:t>
      </w:r>
      <w:ins w:id="769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33145B84" w14:textId="77777777" w:rsidR="004678AB" w:rsidRDefault="00310D3E">
      <w:pPr>
        <w:keepNext/>
      </w:pPr>
      <w:r>
        <w:rPr>
          <w:noProof/>
          <w:sz w:val="28"/>
          <w:szCs w:val="28"/>
          <w:lang w:val="fr-FR" w:eastAsia="fr-FR"/>
        </w:rPr>
        <w:drawing>
          <wp:inline distT="0" distB="0" distL="0" distR="0" wp14:anchorId="7DBE17C8" wp14:editId="00A355D0">
            <wp:extent cx="5972805" cy="1678308"/>
            <wp:effectExtent l="0" t="0" r="8895" b="0"/>
            <wp:docPr id="19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0100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67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9538" w14:textId="77777777" w:rsidR="004678AB" w:rsidRDefault="00310D3E">
      <w:pPr>
        <w:pStyle w:val="Caption"/>
        <w:ind w:left="2880" w:firstLine="720"/>
      </w:pPr>
      <w:bookmarkStart w:id="770" w:name="_Toc75353272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6:Deployment</w:t>
      </w:r>
      <w:proofErr w:type="gramEnd"/>
      <w:r>
        <w:t xml:space="preserve"> Diagram</w:t>
      </w:r>
      <w:bookmarkEnd w:id="770"/>
    </w:p>
    <w:p w14:paraId="50F45D02" w14:textId="77777777" w:rsidR="004678AB" w:rsidRDefault="00310D3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49A1037F" w14:textId="77777777" w:rsidR="004678AB" w:rsidRDefault="004678AB">
      <w:pPr>
        <w:rPr>
          <w:sz w:val="28"/>
          <w:szCs w:val="28"/>
        </w:rPr>
      </w:pPr>
    </w:p>
    <w:p w14:paraId="410FFCF2" w14:textId="77777777" w:rsidR="004678AB" w:rsidRDefault="004678AB">
      <w:pPr>
        <w:rPr>
          <w:sz w:val="28"/>
          <w:szCs w:val="28"/>
        </w:rPr>
      </w:pPr>
    </w:p>
    <w:p w14:paraId="1D67B9A4" w14:textId="77777777" w:rsidR="004678AB" w:rsidRDefault="00310D3E">
      <w:pPr>
        <w:pStyle w:val="Heading2"/>
      </w:pPr>
      <w:bookmarkStart w:id="771" w:name="_Toc75356619"/>
      <w:bookmarkStart w:id="772" w:name="_Toc75356859"/>
      <w:bookmarkStart w:id="773" w:name="_Toc75356950"/>
      <w:r>
        <w:t>3.5 Logical Architecture</w:t>
      </w:r>
      <w:bookmarkEnd w:id="771"/>
      <w:bookmarkEnd w:id="772"/>
      <w:bookmarkEnd w:id="773"/>
    </w:p>
    <w:p w14:paraId="2F49875F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Choosing an architecture for an application is a paramount step in the process of making the applicati</w:t>
      </w:r>
      <w:r>
        <w:rPr>
          <w:rFonts w:ascii="Arial" w:hAnsi="Arial"/>
          <w:sz w:val="24"/>
          <w:szCs w:val="24"/>
        </w:rPr>
        <w:t xml:space="preserve">on before moving on to </w:t>
      </w:r>
      <w:ins w:id="774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project design.</w:t>
      </w:r>
    </w:p>
    <w:p w14:paraId="32DB033B" w14:textId="77777777" w:rsidR="004678AB" w:rsidRDefault="004678AB">
      <w:pPr>
        <w:rPr>
          <w:rFonts w:ascii="Arial" w:hAnsi="Arial"/>
          <w:sz w:val="24"/>
          <w:szCs w:val="24"/>
        </w:rPr>
      </w:pPr>
    </w:p>
    <w:p w14:paraId="1717BF5C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Our </w:t>
      </w:r>
      <w:ins w:id="775" w:author="Pubsure" w:date="2021-06-24T07:50:00Z">
        <w:r>
          <w:rPr>
            <w:rFonts w:ascii="Arial" w:hAnsi="Arial"/>
            <w:sz w:val="24"/>
            <w:szCs w:val="24"/>
          </w:rPr>
          <w:t>web</w:t>
        </w:r>
      </w:ins>
      <w:del w:id="776" w:author="Pubsure" w:date="2021-06-24T07:50:00Z">
        <w:r>
          <w:rPr>
            <w:rFonts w:ascii="Arial" w:hAnsi="Arial"/>
            <w:sz w:val="24"/>
            <w:szCs w:val="24"/>
          </w:rPr>
          <w:delText>Web</w:delText>
        </w:r>
      </w:del>
      <w:r>
        <w:rPr>
          <w:rFonts w:ascii="Arial" w:hAnsi="Arial"/>
          <w:sz w:val="24"/>
          <w:szCs w:val="24"/>
        </w:rPr>
        <w:t xml:space="preserve"> application is composed of </w:t>
      </w:r>
      <w:ins w:id="777" w:author="Pubsure" w:date="2021-06-24T07:50:00Z">
        <w:r>
          <w:rPr>
            <w:rFonts w:ascii="Arial" w:hAnsi="Arial"/>
            <w:sz w:val="24"/>
            <w:szCs w:val="24"/>
          </w:rPr>
          <w:t>three</w:t>
        </w:r>
      </w:ins>
      <w:del w:id="778" w:author="Pubsure" w:date="2021-06-24T07:50:00Z">
        <w:r>
          <w:rPr>
            <w:rFonts w:ascii="Arial" w:hAnsi="Arial"/>
            <w:sz w:val="24"/>
            <w:szCs w:val="24"/>
          </w:rPr>
          <w:delText>3</w:delText>
        </w:r>
      </w:del>
      <w:r>
        <w:rPr>
          <w:rFonts w:ascii="Arial" w:hAnsi="Arial"/>
          <w:sz w:val="24"/>
          <w:szCs w:val="24"/>
        </w:rPr>
        <w:t xml:space="preserve"> parts</w:t>
      </w:r>
      <w:ins w:id="779" w:author="Pubsure" w:date="2021-06-24T07:50:00Z">
        <w:r>
          <w:rPr>
            <w:rFonts w:ascii="Arial" w:hAnsi="Arial"/>
            <w:sz w:val="24"/>
            <w:szCs w:val="24"/>
          </w:rPr>
          <w:t>:</w:t>
        </w:r>
      </w:ins>
      <w:del w:id="780" w:author="Pubsure" w:date="2021-06-24T07:50:00Z">
        <w:r>
          <w:rPr>
            <w:rFonts w:ascii="Arial" w:hAnsi="Arial"/>
            <w:sz w:val="24"/>
            <w:szCs w:val="24"/>
          </w:rPr>
          <w:delText xml:space="preserve"> the</w:delText>
        </w:r>
      </w:del>
      <w:r>
        <w:rPr>
          <w:rFonts w:ascii="Arial" w:hAnsi="Arial"/>
          <w:sz w:val="24"/>
          <w:szCs w:val="24"/>
        </w:rPr>
        <w:t xml:space="preserve"> </w:t>
      </w:r>
      <w:ins w:id="781" w:author="Pubsure" w:date="2021-06-24T07:50:00Z">
        <w:r>
          <w:rPr>
            <w:rFonts w:ascii="Arial" w:hAnsi="Arial"/>
            <w:sz w:val="24"/>
            <w:szCs w:val="24"/>
          </w:rPr>
          <w:t>front-end</w:t>
        </w:r>
      </w:ins>
      <w:del w:id="782" w:author="Pubsure" w:date="2021-06-24T07:50:00Z">
        <w:r>
          <w:rPr>
            <w:rFonts w:ascii="Arial" w:hAnsi="Arial"/>
            <w:sz w:val="24"/>
            <w:szCs w:val="24"/>
          </w:rPr>
          <w:delText>Front-End</w:delText>
        </w:r>
      </w:del>
      <w:r>
        <w:rPr>
          <w:rFonts w:ascii="Arial" w:hAnsi="Arial"/>
          <w:sz w:val="24"/>
          <w:szCs w:val="24"/>
        </w:rPr>
        <w:t xml:space="preserve">, </w:t>
      </w:r>
      <w:ins w:id="783" w:author="Pubsure" w:date="2021-06-24T07:50:00Z">
        <w:r>
          <w:rPr>
            <w:rFonts w:ascii="Arial" w:hAnsi="Arial"/>
            <w:sz w:val="24"/>
            <w:szCs w:val="24"/>
          </w:rPr>
          <w:t>back-end,</w:t>
        </w:r>
      </w:ins>
      <w:del w:id="784" w:author="Pubsure" w:date="2021-06-24T07:50:00Z">
        <w:r>
          <w:rPr>
            <w:rFonts w:ascii="Arial" w:hAnsi="Arial"/>
            <w:sz w:val="24"/>
            <w:szCs w:val="24"/>
          </w:rPr>
          <w:delText>the Back-End</w:delText>
        </w:r>
      </w:del>
      <w:r>
        <w:rPr>
          <w:rFonts w:ascii="Arial" w:hAnsi="Arial"/>
          <w:sz w:val="24"/>
          <w:szCs w:val="24"/>
        </w:rPr>
        <w:t xml:space="preserve"> and </w:t>
      </w:r>
      <w:del w:id="785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786" w:author="Pubsure" w:date="2021-06-24T07:50:00Z">
        <w:r>
          <w:rPr>
            <w:rFonts w:ascii="Arial" w:hAnsi="Arial"/>
            <w:sz w:val="24"/>
            <w:szCs w:val="24"/>
          </w:rPr>
          <w:t>database</w:t>
        </w:r>
      </w:ins>
      <w:del w:id="787" w:author="Pubsure" w:date="2021-06-24T07:50:00Z">
        <w:r>
          <w:rPr>
            <w:rFonts w:ascii="Arial" w:hAnsi="Arial"/>
            <w:sz w:val="24"/>
            <w:szCs w:val="24"/>
          </w:rPr>
          <w:delText>Database</w:delText>
        </w:r>
      </w:del>
      <w:r>
        <w:rPr>
          <w:rFonts w:ascii="Arial" w:hAnsi="Arial"/>
          <w:sz w:val="24"/>
          <w:szCs w:val="24"/>
        </w:rPr>
        <w:t xml:space="preserve">. The </w:t>
      </w:r>
      <w:r>
        <w:rPr>
          <w:rFonts w:ascii="Arial" w:hAnsi="Arial"/>
          <w:sz w:val="24"/>
          <w:szCs w:val="24"/>
        </w:rPr>
        <w:t>Front-End is realized with React.js Framework combined with Redux library (React-Redux) for state management and Axios</w:t>
      </w:r>
      <w:ins w:id="78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uses the Rest APIs implemented in the </w:t>
      </w:r>
      <w:ins w:id="789" w:author="Pubsure" w:date="2021-06-24T07:50:00Z">
        <w:r>
          <w:rPr>
            <w:rFonts w:ascii="Arial" w:hAnsi="Arial"/>
            <w:sz w:val="24"/>
            <w:szCs w:val="24"/>
          </w:rPr>
          <w:t>back-end,</w:t>
        </w:r>
      </w:ins>
      <w:del w:id="790" w:author="Pubsure" w:date="2021-06-24T07:50:00Z">
        <w:r>
          <w:rPr>
            <w:rFonts w:ascii="Arial" w:hAnsi="Arial"/>
            <w:sz w:val="24"/>
            <w:szCs w:val="24"/>
          </w:rPr>
          <w:delText>Back-End</w:delText>
        </w:r>
      </w:del>
      <w:r>
        <w:rPr>
          <w:rFonts w:ascii="Arial" w:hAnsi="Arial"/>
          <w:sz w:val="24"/>
          <w:szCs w:val="24"/>
        </w:rPr>
        <w:t xml:space="preserve"> in w</w:t>
      </w:r>
      <w:r>
        <w:rPr>
          <w:rFonts w:ascii="Arial" w:hAnsi="Arial"/>
          <w:sz w:val="24"/>
          <w:szCs w:val="24"/>
        </w:rPr>
        <w:t>hich we used Express.js.</w:t>
      </w:r>
    </w:p>
    <w:p w14:paraId="0514E67F" w14:textId="77777777" w:rsidR="004678AB" w:rsidRDefault="00310D3E">
      <w:r>
        <w:rPr>
          <w:rFonts w:ascii="Arial" w:hAnsi="Arial"/>
          <w:sz w:val="24"/>
          <w:szCs w:val="24"/>
        </w:rPr>
        <w:t>Figure 3.4 represent our application’s software architecture</w:t>
      </w:r>
      <w:r>
        <w:rPr>
          <w:sz w:val="28"/>
          <w:szCs w:val="28"/>
        </w:rPr>
        <w:t>:</w:t>
      </w:r>
    </w:p>
    <w:p w14:paraId="0DDB40D9" w14:textId="77777777" w:rsidR="004678AB" w:rsidRDefault="00310D3E">
      <w:r>
        <w:rPr>
          <w:noProof/>
          <w:sz w:val="28"/>
          <w:szCs w:val="28"/>
          <w:lang w:val="fr-FR" w:eastAsia="fr-FR"/>
        </w:rPr>
        <w:drawing>
          <wp:inline distT="0" distB="0" distL="0" distR="0" wp14:anchorId="151FAD4F" wp14:editId="7B4871A2">
            <wp:extent cx="5972805" cy="2181228"/>
            <wp:effectExtent l="0" t="0" r="8895" b="9522"/>
            <wp:docPr id="20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648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21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CD7" w14:textId="77777777" w:rsidR="004678AB" w:rsidRDefault="004678AB">
      <w:pPr>
        <w:keepNext/>
      </w:pPr>
    </w:p>
    <w:p w14:paraId="334EDCF0" w14:textId="77777777" w:rsidR="004678AB" w:rsidRDefault="00310D3E">
      <w:pPr>
        <w:pStyle w:val="Caption"/>
        <w:ind w:left="2160" w:firstLine="720"/>
      </w:pPr>
      <w:bookmarkStart w:id="791" w:name="_Toc75353273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7:Logical</w:t>
      </w:r>
      <w:proofErr w:type="gramEnd"/>
      <w:r>
        <w:t xml:space="preserve"> Architecture Diagram</w:t>
      </w:r>
      <w:bookmarkEnd w:id="791"/>
    </w:p>
    <w:p w14:paraId="737EABF1" w14:textId="77777777" w:rsidR="004678AB" w:rsidRDefault="00310D3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5D9724B3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Express communicates with the </w:t>
      </w:r>
      <w:ins w:id="792" w:author="Pubsure" w:date="2021-06-24T07:50:00Z">
        <w:r>
          <w:rPr>
            <w:rFonts w:ascii="Arial" w:hAnsi="Arial"/>
            <w:sz w:val="24"/>
            <w:szCs w:val="24"/>
          </w:rPr>
          <w:t>MongoDB database</w:t>
        </w:r>
      </w:ins>
      <w:del w:id="793" w:author="Pubsure" w:date="2021-06-24T07:50:00Z">
        <w:r>
          <w:rPr>
            <w:rFonts w:ascii="Arial" w:hAnsi="Arial"/>
            <w:sz w:val="24"/>
            <w:szCs w:val="24"/>
          </w:rPr>
          <w:delText>database MongoDB</w:delText>
        </w:r>
      </w:del>
      <w:r>
        <w:rPr>
          <w:rFonts w:ascii="Arial" w:hAnsi="Arial"/>
          <w:sz w:val="24"/>
          <w:szCs w:val="24"/>
        </w:rPr>
        <w:t xml:space="preserve"> (NoSQL database) using </w:t>
      </w:r>
      <w:del w:id="794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 xml:space="preserve">mongoose. Everything in the database has a representation in the form of manipulable objects called </w:t>
      </w:r>
      <w:ins w:id="795" w:author="Pubsure" w:date="2021-06-24T07:50:00Z">
        <w:r>
          <w:rPr>
            <w:rFonts w:ascii="Arial" w:hAnsi="Arial"/>
            <w:sz w:val="24"/>
            <w:szCs w:val="24"/>
          </w:rPr>
          <w:t>models</w:t>
        </w:r>
      </w:ins>
      <w:del w:id="796" w:author="Pubsure" w:date="2021-06-24T07:50:00Z">
        <w:r>
          <w:rPr>
            <w:rFonts w:ascii="Arial" w:hAnsi="Arial"/>
            <w:sz w:val="24"/>
            <w:szCs w:val="24"/>
          </w:rPr>
          <w:delText>Models</w:delText>
        </w:r>
      </w:del>
      <w:r>
        <w:rPr>
          <w:rFonts w:ascii="Arial" w:hAnsi="Arial"/>
          <w:sz w:val="24"/>
          <w:szCs w:val="24"/>
        </w:rPr>
        <w:t xml:space="preserve"> to simplify access and operations performed on the database</w:t>
      </w:r>
      <w:ins w:id="79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798" w:author="Pubsure" w:date="2021-06-24T07:50:00Z">
        <w:r>
          <w:rPr>
            <w:rFonts w:ascii="Arial" w:hAnsi="Arial"/>
            <w:sz w:val="24"/>
            <w:szCs w:val="24"/>
          </w:rPr>
          <w:delText xml:space="preserve"> and</w:delText>
        </w:r>
      </w:del>
      <w:r>
        <w:rPr>
          <w:rFonts w:ascii="Arial" w:hAnsi="Arial"/>
          <w:sz w:val="24"/>
          <w:szCs w:val="24"/>
        </w:rPr>
        <w:t xml:space="preserve"> </w:t>
      </w:r>
      <w:ins w:id="799" w:author="Pubsure" w:date="2021-06-24T07:50:00Z">
        <w:r>
          <w:rPr>
            <w:rFonts w:ascii="Arial" w:hAnsi="Arial"/>
            <w:sz w:val="24"/>
            <w:szCs w:val="24"/>
          </w:rPr>
          <w:t>which</w:t>
        </w:r>
      </w:ins>
      <w:del w:id="800" w:author="Pubsure" w:date="2021-06-24T07:50:00Z">
        <w:r>
          <w:rPr>
            <w:rFonts w:ascii="Arial" w:hAnsi="Arial"/>
            <w:sz w:val="24"/>
            <w:szCs w:val="24"/>
          </w:rPr>
          <w:delText>this representation</w:delText>
        </w:r>
      </w:del>
      <w:r>
        <w:rPr>
          <w:rFonts w:ascii="Arial" w:hAnsi="Arial"/>
          <w:sz w:val="24"/>
          <w:szCs w:val="24"/>
        </w:rPr>
        <w:t xml:space="preserve"> is </w:t>
      </w:r>
      <w:ins w:id="801" w:author="Pubsure" w:date="2021-06-24T07:50:00Z">
        <w:r>
          <w:rPr>
            <w:rFonts w:ascii="Arial" w:hAnsi="Arial"/>
            <w:sz w:val="24"/>
            <w:szCs w:val="24"/>
          </w:rPr>
          <w:t>represented</w:t>
        </w:r>
      </w:ins>
      <w:del w:id="802" w:author="Pubsure" w:date="2021-06-24T07:50:00Z">
        <w:r>
          <w:rPr>
            <w:rFonts w:ascii="Arial" w:hAnsi="Arial"/>
            <w:sz w:val="24"/>
            <w:szCs w:val="24"/>
          </w:rPr>
          <w:delText>done</w:delText>
        </w:r>
      </w:del>
      <w:r>
        <w:rPr>
          <w:rFonts w:ascii="Arial" w:hAnsi="Arial"/>
          <w:sz w:val="24"/>
          <w:szCs w:val="24"/>
        </w:rPr>
        <w:t xml:space="preserve"> by mongoose ODM</w:t>
      </w:r>
      <w:ins w:id="803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A67D374" w14:textId="77777777" w:rsidR="004678AB" w:rsidRDefault="00310D3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253C5990" wp14:editId="1744B55E">
            <wp:extent cx="5555318" cy="4478557"/>
            <wp:effectExtent l="0" t="0" r="7282" b="0"/>
            <wp:docPr id="21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331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55318" cy="447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B63F" w14:textId="77777777" w:rsidR="004678AB" w:rsidRDefault="00310D3E">
      <w:pPr>
        <w:pStyle w:val="Caption"/>
        <w:ind w:left="1440" w:firstLine="720"/>
      </w:pPr>
      <w:bookmarkStart w:id="804" w:name="_Toc75353274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8:BackEnd</w:t>
      </w:r>
      <w:proofErr w:type="gramEnd"/>
      <w:r>
        <w:t xml:space="preserve"> diagram</w:t>
      </w:r>
      <w:bookmarkEnd w:id="804"/>
    </w:p>
    <w:p w14:paraId="2A877611" w14:textId="77777777" w:rsidR="004678AB" w:rsidRDefault="00310D3E">
      <w:r>
        <w:tab/>
      </w:r>
      <w:r>
        <w:tab/>
      </w:r>
      <w:r>
        <w:tab/>
        <w:t xml:space="preserve"> </w:t>
      </w:r>
    </w:p>
    <w:p w14:paraId="29C92239" w14:textId="77777777" w:rsidR="004678AB" w:rsidRDefault="004678AB">
      <w:pPr>
        <w:rPr>
          <w:rFonts w:ascii="Arial" w:hAnsi="Arial"/>
          <w:sz w:val="28"/>
          <w:szCs w:val="28"/>
        </w:rPr>
      </w:pPr>
    </w:p>
    <w:p w14:paraId="2432B974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this way, every collection in the MongoDB is represented by a modal</w:t>
      </w:r>
      <w:ins w:id="80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the express controlle</w:t>
      </w:r>
      <w:r>
        <w:rPr>
          <w:rFonts w:ascii="Arial" w:hAnsi="Arial"/>
          <w:sz w:val="24"/>
          <w:szCs w:val="24"/>
        </w:rPr>
        <w:t>r contains the logic concerning the actions performed by the user that affect those collections.</w:t>
      </w:r>
    </w:p>
    <w:p w14:paraId="49015B53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For the </w:t>
      </w:r>
      <w:ins w:id="806" w:author="Pubsure" w:date="2021-06-24T07:50:00Z">
        <w:r>
          <w:rPr>
            <w:rFonts w:ascii="Arial" w:hAnsi="Arial"/>
            <w:sz w:val="24"/>
            <w:szCs w:val="24"/>
          </w:rPr>
          <w:t>front-end</w:t>
        </w:r>
      </w:ins>
      <w:del w:id="807" w:author="Pubsure" w:date="2021-06-24T07:50:00Z">
        <w:r>
          <w:rPr>
            <w:rFonts w:ascii="Arial" w:hAnsi="Arial"/>
            <w:sz w:val="24"/>
            <w:szCs w:val="24"/>
          </w:rPr>
          <w:delText>Front-End</w:delText>
        </w:r>
      </w:del>
      <w:r>
        <w:rPr>
          <w:rFonts w:ascii="Arial" w:hAnsi="Arial"/>
          <w:sz w:val="24"/>
          <w:szCs w:val="24"/>
        </w:rPr>
        <w:t xml:space="preserve">, we used Redux to define how </w:t>
      </w:r>
      <w:ins w:id="808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809" w:author="Pubsure" w:date="2021-06-24T07:50:00Z">
        <w:r>
          <w:rPr>
            <w:rFonts w:ascii="Arial" w:hAnsi="Arial"/>
            <w:sz w:val="24"/>
            <w:szCs w:val="24"/>
          </w:rPr>
          <w:delText>our</w:delText>
        </w:r>
      </w:del>
      <w:r>
        <w:rPr>
          <w:rFonts w:ascii="Arial" w:hAnsi="Arial"/>
          <w:sz w:val="24"/>
          <w:szCs w:val="24"/>
        </w:rPr>
        <w:t xml:space="preserve"> </w:t>
      </w:r>
      <w:del w:id="810" w:author="Pubsure" w:date="2021-06-24T07:50:00Z">
        <w:r>
          <w:rPr>
            <w:rFonts w:ascii="Arial" w:hAnsi="Arial"/>
            <w:sz w:val="24"/>
            <w:szCs w:val="24"/>
          </w:rPr>
          <w:delText xml:space="preserve">component’s </w:delText>
        </w:r>
      </w:del>
      <w:r>
        <w:rPr>
          <w:rFonts w:ascii="Arial" w:hAnsi="Arial"/>
          <w:sz w:val="24"/>
          <w:szCs w:val="24"/>
        </w:rPr>
        <w:t xml:space="preserve">state </w:t>
      </w:r>
      <w:ins w:id="811" w:author="Pubsure" w:date="2021-06-24T07:50:00Z">
        <w:r>
          <w:rPr>
            <w:rFonts w:ascii="Arial" w:hAnsi="Arial"/>
            <w:sz w:val="24"/>
            <w:szCs w:val="24"/>
          </w:rPr>
          <w:t xml:space="preserve">of the component </w:t>
        </w:r>
      </w:ins>
      <w:r>
        <w:rPr>
          <w:rFonts w:ascii="Arial" w:hAnsi="Arial"/>
          <w:sz w:val="24"/>
          <w:szCs w:val="24"/>
        </w:rPr>
        <w:t>was managed.</w:t>
      </w:r>
    </w:p>
    <w:p w14:paraId="5419643B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Redux is a library that acts as a state container and helps to manage the application data </w:t>
      </w:r>
      <w:ins w:id="812" w:author="Pubsure" w:date="2021-06-24T07:50:00Z">
        <w:r>
          <w:rPr>
            <w:rFonts w:ascii="Arial" w:hAnsi="Arial"/>
            <w:sz w:val="24"/>
            <w:szCs w:val="24"/>
          </w:rPr>
          <w:t>flow, providing</w:t>
        </w:r>
      </w:ins>
      <w:del w:id="813" w:author="Pubsure" w:date="2021-06-24T07:50:00Z">
        <w:r>
          <w:rPr>
            <w:rFonts w:ascii="Arial" w:hAnsi="Arial"/>
            <w:sz w:val="24"/>
            <w:szCs w:val="24"/>
          </w:rPr>
          <w:delText>flow.it provides</w:delText>
        </w:r>
      </w:del>
      <w:r>
        <w:rPr>
          <w:rFonts w:ascii="Arial" w:hAnsi="Arial"/>
          <w:sz w:val="24"/>
          <w:szCs w:val="24"/>
        </w:rPr>
        <w:t xml:space="preserve"> a central place for storing data that is used across the React application.</w:t>
      </w:r>
    </w:p>
    <w:p w14:paraId="6D27068B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concepts of Redux is better explained in the figure 3</w:t>
      </w:r>
      <w:r>
        <w:rPr>
          <w:rFonts w:ascii="Arial" w:hAnsi="Arial"/>
          <w:sz w:val="24"/>
          <w:szCs w:val="24"/>
        </w:rPr>
        <w:t>.6:</w:t>
      </w:r>
    </w:p>
    <w:p w14:paraId="0D32FDE8" w14:textId="77777777" w:rsidR="004678AB" w:rsidRDefault="00310D3E">
      <w:pPr>
        <w:keepNext/>
      </w:pPr>
      <w:r>
        <w:rPr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41EE98A3" wp14:editId="7962759C">
            <wp:extent cx="5962646" cy="2181228"/>
            <wp:effectExtent l="0" t="0" r="4" b="9522"/>
            <wp:docPr id="2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6518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62646" cy="21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670C" w14:textId="77777777" w:rsidR="004678AB" w:rsidRDefault="00310D3E">
      <w:pPr>
        <w:pStyle w:val="Caption"/>
        <w:ind w:left="2880" w:firstLine="720"/>
      </w:pPr>
      <w:bookmarkStart w:id="814" w:name="_Toc75353275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9:Redux</w:t>
      </w:r>
      <w:proofErr w:type="gramEnd"/>
      <w:r>
        <w:t xml:space="preserve"> diagram</w:t>
      </w:r>
      <w:bookmarkEnd w:id="814"/>
    </w:p>
    <w:p w14:paraId="4CD53949" w14:textId="77777777" w:rsidR="004678AB" w:rsidRDefault="00310D3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2B037E29" w14:textId="77777777" w:rsidR="004678AB" w:rsidRDefault="004678AB">
      <w:pPr>
        <w:rPr>
          <w:sz w:val="28"/>
          <w:szCs w:val="28"/>
        </w:rPr>
      </w:pPr>
    </w:p>
    <w:p w14:paraId="400BC02A" w14:textId="77777777" w:rsidR="004678AB" w:rsidRDefault="00310D3E">
      <w:r>
        <w:rPr>
          <w:b/>
          <w:bCs/>
          <w:sz w:val="28"/>
          <w:szCs w:val="28"/>
        </w:rPr>
        <w:t>Actions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>they are JavaScript objects that contain to properties “type” and “payload</w:t>
      </w:r>
      <w:ins w:id="815" w:author="Pubsure" w:date="2021-06-24T07:50:00Z">
        <w:r>
          <w:rPr>
            <w:rFonts w:ascii="Arial" w:hAnsi="Arial"/>
            <w:sz w:val="24"/>
            <w:szCs w:val="24"/>
          </w:rPr>
          <w:t>.”</w:t>
        </w:r>
      </w:ins>
      <w:del w:id="816" w:author="Pubsure" w:date="2021-06-24T07:50:00Z">
        <w:r>
          <w:rPr>
            <w:rFonts w:ascii="Arial" w:hAnsi="Arial"/>
            <w:sz w:val="24"/>
            <w:szCs w:val="24"/>
          </w:rPr>
          <w:delText>”.</w:delText>
        </w:r>
      </w:del>
    </w:p>
    <w:p w14:paraId="1DD7D9DC" w14:textId="77777777" w:rsidR="004678AB" w:rsidRDefault="00310D3E">
      <w:r>
        <w:rPr>
          <w:b/>
          <w:bCs/>
          <w:sz w:val="28"/>
          <w:szCs w:val="28"/>
        </w:rPr>
        <w:t>Actions Creators</w:t>
      </w:r>
      <w:r>
        <w:rPr>
          <w:sz w:val="28"/>
          <w:szCs w:val="28"/>
        </w:rPr>
        <w:t xml:space="preserve">: </w:t>
      </w:r>
      <w:ins w:id="817" w:author="Pubsure" w:date="2021-06-24T07:50:00Z">
        <w:r>
          <w:rPr>
            <w:rFonts w:ascii="Arial" w:hAnsi="Arial"/>
            <w:sz w:val="24"/>
            <w:szCs w:val="24"/>
          </w:rPr>
          <w:t>These</w:t>
        </w:r>
      </w:ins>
      <w:del w:id="818" w:author="Pubsure" w:date="2021-06-24T07:50:00Z">
        <w:r>
          <w:rPr>
            <w:rFonts w:ascii="Arial" w:hAnsi="Arial"/>
            <w:sz w:val="24"/>
            <w:szCs w:val="24"/>
          </w:rPr>
          <w:delText>they</w:delText>
        </w:r>
      </w:del>
      <w:r>
        <w:rPr>
          <w:rFonts w:ascii="Arial" w:hAnsi="Arial"/>
          <w:sz w:val="24"/>
          <w:szCs w:val="24"/>
        </w:rPr>
        <w:t xml:space="preserve"> are functions that dispatch actions after a </w:t>
      </w:r>
      <w:ins w:id="819" w:author="Pubsure" w:date="2021-06-24T07:50:00Z">
        <w:r>
          <w:rPr>
            <w:rFonts w:ascii="Arial" w:hAnsi="Arial"/>
            <w:sz w:val="24"/>
            <w:szCs w:val="24"/>
          </w:rPr>
          <w:t>reaction</w:t>
        </w:r>
      </w:ins>
      <w:del w:id="820" w:author="Pubsure" w:date="2021-06-24T07:50:00Z">
        <w:r>
          <w:rPr>
            <w:rFonts w:ascii="Arial" w:hAnsi="Arial"/>
            <w:sz w:val="24"/>
            <w:szCs w:val="24"/>
          </w:rPr>
          <w:delText>react</w:delText>
        </w:r>
      </w:del>
      <w:r>
        <w:rPr>
          <w:rFonts w:ascii="Arial" w:hAnsi="Arial"/>
          <w:sz w:val="24"/>
          <w:szCs w:val="24"/>
        </w:rPr>
        <w:t xml:space="preserve"> component fires an even.</w:t>
      </w:r>
    </w:p>
    <w:p w14:paraId="7CCD9526" w14:textId="77777777" w:rsidR="004678AB" w:rsidRDefault="00310D3E">
      <w:r>
        <w:rPr>
          <w:b/>
          <w:bCs/>
          <w:sz w:val="28"/>
          <w:szCs w:val="28"/>
        </w:rPr>
        <w:t>-Store</w:t>
      </w:r>
      <w:r>
        <w:rPr>
          <w:sz w:val="28"/>
          <w:szCs w:val="28"/>
        </w:rPr>
        <w:t xml:space="preserve">: </w:t>
      </w:r>
      <w:del w:id="821" w:author="Pubsure" w:date="2021-06-24T07:50:00Z">
        <w:r>
          <w:rPr>
            <w:rFonts w:ascii="Arial" w:hAnsi="Arial"/>
            <w:sz w:val="24"/>
            <w:szCs w:val="24"/>
          </w:rPr>
          <w:delText xml:space="preserve">it’s </w:delText>
        </w:r>
      </w:del>
      <w:ins w:id="822" w:author="Pubsure" w:date="2021-06-24T07:50:00Z">
        <w:r>
          <w:rPr>
            <w:rFonts w:ascii="Arial" w:hAnsi="Arial"/>
            <w:sz w:val="24"/>
            <w:szCs w:val="24"/>
          </w:rPr>
          <w:t>An</w:t>
        </w:r>
      </w:ins>
      <w:del w:id="823" w:author="Pubsure" w:date="2021-06-24T07:50:00Z">
        <w:r>
          <w:rPr>
            <w:rFonts w:ascii="Arial" w:hAnsi="Arial"/>
            <w:sz w:val="24"/>
            <w:szCs w:val="24"/>
          </w:rPr>
          <w:delText>an</w:delText>
        </w:r>
      </w:del>
      <w:r>
        <w:rPr>
          <w:rFonts w:ascii="Arial" w:hAnsi="Arial"/>
          <w:sz w:val="24"/>
          <w:szCs w:val="24"/>
        </w:rPr>
        <w:t xml:space="preserve"> immutable object tree in Redux. A store is a state container </w:t>
      </w:r>
      <w:ins w:id="824" w:author="Pubsure" w:date="2021-06-24T07:50:00Z">
        <w:r>
          <w:rPr>
            <w:rFonts w:ascii="Arial" w:hAnsi="Arial"/>
            <w:sz w:val="24"/>
            <w:szCs w:val="24"/>
          </w:rPr>
          <w:t>that</w:t>
        </w:r>
      </w:ins>
      <w:del w:id="825" w:author="Pubsure" w:date="2021-06-24T07:50:00Z">
        <w:r>
          <w:rPr>
            <w:rFonts w:ascii="Arial" w:hAnsi="Arial"/>
            <w:sz w:val="24"/>
            <w:szCs w:val="24"/>
          </w:rPr>
          <w:delText>which</w:delText>
        </w:r>
      </w:del>
      <w:r>
        <w:rPr>
          <w:rFonts w:ascii="Arial" w:hAnsi="Arial"/>
          <w:sz w:val="24"/>
          <w:szCs w:val="24"/>
        </w:rPr>
        <w:t xml:space="preserve"> holds the </w:t>
      </w:r>
      <w:del w:id="826" w:author="Pubsure" w:date="2021-06-24T07:50:00Z">
        <w:r>
          <w:rPr>
            <w:rFonts w:ascii="Arial" w:hAnsi="Arial"/>
            <w:sz w:val="24"/>
            <w:szCs w:val="24"/>
          </w:rPr>
          <w:delText xml:space="preserve">application’s </w:delText>
        </w:r>
      </w:del>
      <w:r>
        <w:rPr>
          <w:rFonts w:ascii="Arial" w:hAnsi="Arial"/>
          <w:sz w:val="24"/>
          <w:szCs w:val="24"/>
        </w:rPr>
        <w:t>state</w:t>
      </w:r>
      <w:ins w:id="827" w:author="Pubsure" w:date="2021-06-24T07:50:00Z">
        <w:r>
          <w:rPr>
            <w:sz w:val="28"/>
            <w:szCs w:val="28"/>
          </w:rPr>
          <w:t xml:space="preserve"> of the application</w:t>
        </w:r>
      </w:ins>
      <w:r>
        <w:rPr>
          <w:sz w:val="28"/>
          <w:szCs w:val="28"/>
        </w:rPr>
        <w:t>.</w:t>
      </w:r>
    </w:p>
    <w:p w14:paraId="75DFD6E6" w14:textId="77777777" w:rsidR="004678AB" w:rsidRDefault="00310D3E">
      <w:r>
        <w:rPr>
          <w:b/>
          <w:bCs/>
          <w:sz w:val="28"/>
          <w:szCs w:val="28"/>
        </w:rPr>
        <w:t>-Views:</w:t>
      </w:r>
      <w:r>
        <w:rPr>
          <w:sz w:val="28"/>
          <w:szCs w:val="28"/>
        </w:rPr>
        <w:t xml:space="preserve"> </w:t>
      </w:r>
      <w:r>
        <w:rPr>
          <w:rFonts w:ascii="Arial" w:hAnsi="Arial"/>
          <w:sz w:val="24"/>
          <w:szCs w:val="24"/>
        </w:rPr>
        <w:t>The views are the React component</w:t>
      </w:r>
      <w:ins w:id="82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can be created to depend </w:t>
      </w:r>
      <w:ins w:id="829" w:author="Pubsure" w:date="2021-06-24T07:50:00Z">
        <w:r>
          <w:rPr>
            <w:rFonts w:ascii="Arial" w:hAnsi="Arial"/>
            <w:sz w:val="24"/>
            <w:szCs w:val="24"/>
          </w:rPr>
          <w:t>on</w:t>
        </w:r>
      </w:ins>
      <w:del w:id="830" w:author="Pubsure" w:date="2021-06-24T07:50:00Z">
        <w:r>
          <w:rPr>
            <w:rFonts w:ascii="Arial" w:hAnsi="Arial"/>
            <w:sz w:val="24"/>
            <w:szCs w:val="24"/>
          </w:rPr>
          <w:delText>to</w:delText>
        </w:r>
      </w:del>
      <w:r>
        <w:rPr>
          <w:rFonts w:ascii="Arial" w:hAnsi="Arial"/>
          <w:sz w:val="24"/>
          <w:szCs w:val="24"/>
        </w:rPr>
        <w:t xml:space="preserve"> the state that the store holds</w:t>
      </w:r>
      <w:r>
        <w:rPr>
          <w:sz w:val="28"/>
          <w:szCs w:val="28"/>
        </w:rPr>
        <w:t>.</w:t>
      </w:r>
    </w:p>
    <w:p w14:paraId="27443EC0" w14:textId="77777777" w:rsidR="004678AB" w:rsidRDefault="00310D3E">
      <w:r>
        <w:rPr>
          <w:b/>
          <w:bCs/>
          <w:sz w:val="28"/>
          <w:szCs w:val="28"/>
        </w:rPr>
        <w:t>-Reducer</w:t>
      </w:r>
      <w:r>
        <w:rPr>
          <w:sz w:val="28"/>
          <w:szCs w:val="28"/>
        </w:rPr>
        <w:t xml:space="preserve">s: </w:t>
      </w:r>
      <w:ins w:id="831" w:author="Pubsure" w:date="2021-06-24T07:50:00Z">
        <w:r>
          <w:rPr>
            <w:rFonts w:ascii="Arial" w:hAnsi="Arial"/>
            <w:sz w:val="24"/>
            <w:szCs w:val="24"/>
          </w:rPr>
          <w:t>It</w:t>
        </w:r>
      </w:ins>
      <w:del w:id="832" w:author="Pubsure" w:date="2021-06-24T07:50:00Z">
        <w:r>
          <w:rPr>
            <w:rFonts w:ascii="Arial" w:hAnsi="Arial"/>
            <w:sz w:val="24"/>
            <w:szCs w:val="24"/>
          </w:rPr>
          <w:delText>it</w:delText>
        </w:r>
      </w:del>
      <w:ins w:id="833" w:author="Pubsure" w:date="2021-06-24T07:50:00Z">
        <w:r>
          <w:rPr>
            <w:rFonts w:ascii="Arial" w:hAnsi="Arial"/>
            <w:sz w:val="24"/>
            <w:szCs w:val="24"/>
          </w:rPr>
          <w:t xml:space="preserve"> is</w:t>
        </w:r>
      </w:ins>
      <w:del w:id="834" w:author="Pubsure" w:date="2021-06-24T07:50:00Z">
        <w:r>
          <w:rPr>
            <w:rFonts w:ascii="Arial" w:hAnsi="Arial"/>
            <w:sz w:val="24"/>
            <w:szCs w:val="24"/>
          </w:rPr>
          <w:delText>’s</w:delText>
        </w:r>
      </w:del>
      <w:r>
        <w:rPr>
          <w:rFonts w:ascii="Arial" w:hAnsi="Arial"/>
          <w:sz w:val="24"/>
          <w:szCs w:val="24"/>
        </w:rPr>
        <w:t xml:space="preserve"> a pure function that takes an action and the previous state of the application and returns the new state. The action</w:t>
      </w:r>
      <w:r>
        <w:rPr>
          <w:rFonts w:ascii="Arial" w:hAnsi="Arial"/>
          <w:sz w:val="24"/>
          <w:szCs w:val="24"/>
        </w:rPr>
        <w:t xml:space="preserve"> describes what happened</w:t>
      </w:r>
      <w:ins w:id="83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it is the reducer’s job to return the new state based on that action</w:t>
      </w:r>
      <w:ins w:id="836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02815B5" w14:textId="77777777" w:rsidR="004678AB" w:rsidRDefault="004678AB">
      <w:pPr>
        <w:rPr>
          <w:sz w:val="28"/>
          <w:szCs w:val="28"/>
        </w:rPr>
      </w:pPr>
    </w:p>
    <w:p w14:paraId="1CD57EF2" w14:textId="1812371E" w:rsidR="004678AB" w:rsidRPr="001D4B23" w:rsidRDefault="00310D3E">
      <w:pPr>
        <w:rPr>
          <w:rFonts w:asciiTheme="minorBidi" w:hAnsiTheme="minorBidi" w:cstheme="minorBidi"/>
          <w:sz w:val="24"/>
          <w:szCs w:val="24"/>
        </w:rPr>
      </w:pPr>
      <w:r w:rsidRPr="001D4B23">
        <w:rPr>
          <w:rFonts w:asciiTheme="minorBidi" w:hAnsiTheme="minorBidi" w:cstheme="minorBidi"/>
          <w:sz w:val="24"/>
          <w:szCs w:val="24"/>
        </w:rPr>
        <w:t xml:space="preserve">In our project </w:t>
      </w:r>
      <w:r w:rsidRPr="001D4B23">
        <w:rPr>
          <w:rFonts w:asciiTheme="minorBidi" w:hAnsiTheme="minorBidi" w:cstheme="minorBidi"/>
          <w:sz w:val="24"/>
          <w:szCs w:val="24"/>
        </w:rPr>
        <w:t xml:space="preserve">we created a chat service through which the user can communicate with other users, we used the </w:t>
      </w:r>
      <w:proofErr w:type="spellStart"/>
      <w:r w:rsidRPr="001D4B23">
        <w:rPr>
          <w:rFonts w:asciiTheme="minorBidi" w:hAnsiTheme="minorBidi" w:cstheme="minorBidi"/>
          <w:sz w:val="24"/>
          <w:szCs w:val="24"/>
        </w:rPr>
        <w:t>mongoDB</w:t>
      </w:r>
      <w:proofErr w:type="spellEnd"/>
      <w:r w:rsidRPr="001D4B23">
        <w:rPr>
          <w:rFonts w:asciiTheme="minorBidi" w:hAnsiTheme="minorBidi" w:cstheme="minorBidi"/>
          <w:sz w:val="24"/>
          <w:szCs w:val="24"/>
        </w:rPr>
        <w:t xml:space="preserve"> to save the </w:t>
      </w:r>
      <w:r w:rsidR="005F1F42" w:rsidRPr="001D4B23">
        <w:rPr>
          <w:rFonts w:asciiTheme="minorBidi" w:hAnsiTheme="minorBidi" w:cstheme="minorBidi"/>
          <w:sz w:val="24"/>
          <w:szCs w:val="24"/>
        </w:rPr>
        <w:t>messages, and</w:t>
      </w:r>
      <w:r w:rsidRPr="001D4B23">
        <w:rPr>
          <w:rFonts w:asciiTheme="minorBidi" w:hAnsiTheme="minorBidi" w:cstheme="minorBidi"/>
          <w:sz w:val="24"/>
          <w:szCs w:val="24"/>
        </w:rPr>
        <w:t xml:space="preserve"> we used socket.io, which means when a user receives a </w:t>
      </w:r>
      <w:r w:rsidR="005F1F42" w:rsidRPr="001D4B23">
        <w:rPr>
          <w:rFonts w:asciiTheme="minorBidi" w:hAnsiTheme="minorBidi" w:cstheme="minorBidi"/>
          <w:sz w:val="24"/>
          <w:szCs w:val="24"/>
        </w:rPr>
        <w:t>message,</w:t>
      </w:r>
      <w:r w:rsidRPr="001D4B23">
        <w:rPr>
          <w:rFonts w:asciiTheme="minorBidi" w:hAnsiTheme="minorBidi" w:cstheme="minorBidi"/>
          <w:sz w:val="24"/>
          <w:szCs w:val="24"/>
        </w:rPr>
        <w:t xml:space="preserve"> his conversation refreshes automatically and sees the new mess</w:t>
      </w:r>
      <w:r w:rsidRPr="001D4B23">
        <w:rPr>
          <w:rFonts w:asciiTheme="minorBidi" w:hAnsiTheme="minorBidi" w:cstheme="minorBidi"/>
          <w:sz w:val="24"/>
          <w:szCs w:val="24"/>
        </w:rPr>
        <w:t>age without having to refresh the page.</w:t>
      </w:r>
    </w:p>
    <w:p w14:paraId="4573DA9D" w14:textId="77777777" w:rsidR="004678AB" w:rsidRPr="001D4B23" w:rsidRDefault="00310D3E">
      <w:pPr>
        <w:rPr>
          <w:rFonts w:asciiTheme="minorBidi" w:hAnsiTheme="minorBidi" w:cstheme="minorBidi"/>
          <w:sz w:val="24"/>
          <w:szCs w:val="24"/>
        </w:rPr>
      </w:pPr>
      <w:r w:rsidRPr="001D4B23">
        <w:rPr>
          <w:rFonts w:asciiTheme="minorBidi" w:hAnsiTheme="minorBidi" w:cstheme="minorBidi"/>
          <w:sz w:val="24"/>
          <w:szCs w:val="24"/>
        </w:rPr>
        <w:t>The socket.io communicated the react directly without passing through the Express.js server.</w:t>
      </w:r>
    </w:p>
    <w:p w14:paraId="089692F4" w14:textId="77777777" w:rsidR="004678AB" w:rsidRDefault="00310D3E">
      <w:pPr>
        <w:keepNext/>
      </w:pPr>
      <w:r>
        <w:rPr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5146DE0D" wp14:editId="26C186A5">
            <wp:extent cx="5219971" cy="4680191"/>
            <wp:effectExtent l="0" t="0" r="0" b="6109"/>
            <wp:docPr id="23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90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19971" cy="46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4CEC" w14:textId="77777777" w:rsidR="004678AB" w:rsidRDefault="00310D3E">
      <w:pPr>
        <w:pStyle w:val="Caption"/>
        <w:ind w:left="2160"/>
      </w:pPr>
      <w:r>
        <w:t xml:space="preserve">     Figure </w:t>
      </w:r>
      <w:r>
        <w:rPr>
          <w:cs/>
        </w:rPr>
        <w:t>‎</w:t>
      </w:r>
      <w:r>
        <w:t>3.1</w:t>
      </w:r>
      <w:r w:rsidRPr="005F1F42">
        <w:t>0: Socket.io Diagram</w:t>
      </w:r>
    </w:p>
    <w:p w14:paraId="21E3A8A4" w14:textId="77777777" w:rsidR="004678AB" w:rsidRDefault="004678AB">
      <w:pPr>
        <w:rPr>
          <w:sz w:val="28"/>
          <w:szCs w:val="28"/>
        </w:rPr>
      </w:pPr>
    </w:p>
    <w:p w14:paraId="35C96A2E" w14:textId="77777777" w:rsidR="004678AB" w:rsidRDefault="00310D3E">
      <w:pPr>
        <w:pStyle w:val="Heading2"/>
      </w:pPr>
      <w:bookmarkStart w:id="837" w:name="_Toc75356620"/>
      <w:bookmarkStart w:id="838" w:name="_Toc75356860"/>
      <w:bookmarkStart w:id="839" w:name="_Toc75356951"/>
      <w:r>
        <w:t>3.6 Sequence diagrams</w:t>
      </w:r>
      <w:bookmarkEnd w:id="837"/>
      <w:bookmarkEnd w:id="838"/>
      <w:bookmarkEnd w:id="839"/>
    </w:p>
    <w:p w14:paraId="0AFB2EF2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this section, we </w:t>
      </w:r>
      <w:del w:id="840" w:author="Pubsure" w:date="2021-06-24T07:50:00Z">
        <w:r>
          <w:rPr>
            <w:rFonts w:ascii="Arial" w:hAnsi="Arial"/>
            <w:sz w:val="24"/>
            <w:szCs w:val="24"/>
          </w:rPr>
          <w:delText xml:space="preserve">will </w:delText>
        </w:r>
      </w:del>
      <w:r>
        <w:rPr>
          <w:rFonts w:ascii="Arial" w:hAnsi="Arial"/>
          <w:sz w:val="24"/>
          <w:szCs w:val="24"/>
        </w:rPr>
        <w:t xml:space="preserve">present the dynamic views of the system using </w:t>
      </w:r>
      <w:del w:id="841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sequence diagrams for the most important functionalities in our application.</w:t>
      </w:r>
    </w:p>
    <w:p w14:paraId="6144B149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Sequence </w:t>
      </w:r>
      <w:ins w:id="84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diagrams</w:t>
        </w:r>
      </w:ins>
      <w:del w:id="84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Diagrams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are interaction diagrams that detail how operations are </w:t>
      </w:r>
      <w:ins w:id="84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performed</w:t>
        </w:r>
      </w:ins>
      <w:del w:id="84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carried out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. They capture the </w:t>
      </w:r>
      <w:ins w:id="84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interact</w:t>
        </w:r>
        <w:r>
          <w:rPr>
            <w:rFonts w:ascii="Arial" w:hAnsi="Arial"/>
            <w:sz w:val="24"/>
            <w:szCs w:val="24"/>
            <w:shd w:val="clear" w:color="auto" w:fill="FFFFFF"/>
          </w:rPr>
          <w:t>ions</w:t>
        </w:r>
      </w:ins>
      <w:del w:id="84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interaction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between objects in the context of </w:t>
      </w:r>
      <w:del w:id="84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a 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collaboration. Sequence </w:t>
      </w:r>
      <w:ins w:id="84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diagrams</w:t>
        </w:r>
      </w:ins>
      <w:del w:id="85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Diagrams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are time </w:t>
      </w:r>
      <w:ins w:id="85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focused</w:t>
        </w:r>
      </w:ins>
      <w:del w:id="85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focus</w:delText>
        </w:r>
      </w:del>
      <w:ins w:id="85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they show the order of the interaction visually by using the verti</w:t>
      </w:r>
      <w:r>
        <w:rPr>
          <w:rFonts w:ascii="Arial" w:hAnsi="Arial"/>
          <w:sz w:val="24"/>
          <w:szCs w:val="24"/>
        </w:rPr>
        <w:t xml:space="preserve">cal axis of the diagram to represent </w:t>
      </w:r>
      <w:ins w:id="854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 xml:space="preserve">time </w:t>
      </w:r>
      <w:ins w:id="85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at</w:t>
        </w:r>
      </w:ins>
      <w:del w:id="85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what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</w:t>
      </w:r>
      <w:ins w:id="857" w:author="Pubsure" w:date="2021-06-24T07:50:00Z">
        <w:r>
          <w:rPr>
            <w:rFonts w:ascii="Arial" w:hAnsi="Arial"/>
            <w:sz w:val="24"/>
            <w:szCs w:val="24"/>
          </w:rPr>
          <w:t xml:space="preserve">which </w:t>
        </w:r>
      </w:ins>
      <w:r>
        <w:rPr>
          <w:rFonts w:ascii="Arial" w:hAnsi="Arial"/>
          <w:sz w:val="24"/>
          <w:szCs w:val="24"/>
        </w:rPr>
        <w:t>messages are sent and when.</w:t>
      </w:r>
    </w:p>
    <w:p w14:paraId="23522047" w14:textId="77777777" w:rsidR="004678AB" w:rsidRDefault="004678AB">
      <w:pPr>
        <w:rPr>
          <w:sz w:val="28"/>
          <w:szCs w:val="28"/>
          <w:shd w:val="clear" w:color="auto" w:fill="FFFFFF"/>
        </w:rPr>
      </w:pPr>
    </w:p>
    <w:p w14:paraId="20AD06B5" w14:textId="77777777" w:rsidR="004678AB" w:rsidRDefault="00310D3E">
      <w:pPr>
        <w:pStyle w:val="Heading3"/>
      </w:pPr>
      <w:r>
        <w:rPr>
          <w:shd w:val="clear" w:color="auto" w:fill="FFFFFF"/>
        </w:rPr>
        <w:tab/>
      </w:r>
      <w:bookmarkStart w:id="858" w:name="_Toc75356621"/>
      <w:bookmarkStart w:id="859" w:name="_Toc75356861"/>
      <w:bookmarkStart w:id="860" w:name="_Toc75356952"/>
      <w:r>
        <w:rPr>
          <w:shd w:val="clear" w:color="auto" w:fill="FFFFFF"/>
        </w:rPr>
        <w:t xml:space="preserve">3.5.1 </w:t>
      </w:r>
      <w:r>
        <w:rPr>
          <w:shd w:val="clear" w:color="auto" w:fill="FFFFFF"/>
        </w:rPr>
        <w:t>Authentication Sequence Diagram</w:t>
      </w:r>
      <w:bookmarkEnd w:id="858"/>
      <w:bookmarkEnd w:id="859"/>
      <w:bookmarkEnd w:id="860"/>
    </w:p>
    <w:p w14:paraId="28E70919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This </w:t>
      </w:r>
      <w:ins w:id="86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authentication sequence</w:t>
        </w:r>
      </w:ins>
      <w:del w:id="86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Authentication Sequence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</w:t>
      </w:r>
      <w:ins w:id="86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diagram</w:t>
        </w:r>
      </w:ins>
      <w:del w:id="86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Diagram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describes </w:t>
      </w:r>
      <w:ins w:id="86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how</w:t>
        </w:r>
      </w:ins>
      <w:del w:id="86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ho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the user </w:t>
      </w:r>
      <w:ins w:id="86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can</w:t>
        </w:r>
      </w:ins>
      <w:del w:id="86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is able to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connect to the application and exploit its features. </w:t>
      </w:r>
      <w:del w:id="86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The </w:delText>
        </w:r>
      </w:del>
      <w:ins w:id="87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Authentication</w:t>
        </w:r>
      </w:ins>
      <w:del w:id="87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authentication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is </w:t>
      </w:r>
      <w:ins w:id="87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successful</w:t>
        </w:r>
      </w:ins>
      <w:del w:id="87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successfully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only if the user </w:t>
      </w:r>
      <w:ins w:id="87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has</w:t>
        </w:r>
      </w:ins>
      <w:del w:id="87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had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already registered and </w:t>
      </w:r>
      <w:del w:id="87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that he </w:delText>
        </w:r>
      </w:del>
      <w:ins w:id="87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enters</w:t>
        </w:r>
      </w:ins>
      <w:del w:id="87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entered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the right credentials.</w:t>
      </w:r>
    </w:p>
    <w:p w14:paraId="4254D887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lastRenderedPageBreak/>
        <w:t>If the user has</w:t>
      </w:r>
      <w:ins w:id="87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 xml:space="preserve"> not</w:t>
        </w:r>
      </w:ins>
      <w:del w:id="88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n’t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registered or </w:t>
      </w:r>
      <w:del w:id="88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that he 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entered incorrect data, </w:t>
      </w:r>
      <w:ins w:id="88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he/she</w:t>
        </w:r>
      </w:ins>
      <w:del w:id="88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he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gets notified by an error message. Otherwise, the system verifies his credentials in </w:t>
      </w:r>
      <w:r>
        <w:rPr>
          <w:rFonts w:ascii="Arial" w:hAnsi="Arial"/>
          <w:sz w:val="24"/>
          <w:szCs w:val="24"/>
          <w:shd w:val="clear" w:color="auto" w:fill="FFFFFF"/>
        </w:rPr>
        <w:t>the database and then returns a token containing his information</w:t>
      </w:r>
      <w:ins w:id="88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will be saved in local storage</w:t>
      </w:r>
      <w:ins w:id="88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;</w:t>
        </w:r>
      </w:ins>
      <w:del w:id="88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 and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then</w:t>
      </w:r>
      <w:ins w:id="88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th</w:t>
      </w:r>
      <w:r>
        <w:rPr>
          <w:rFonts w:ascii="Arial" w:hAnsi="Arial"/>
          <w:sz w:val="24"/>
          <w:szCs w:val="24"/>
        </w:rPr>
        <w:t>e user is redirected to the dashboard.</w:t>
      </w:r>
    </w:p>
    <w:p w14:paraId="4C0381B8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Figure 3.6 illustrated the sequence diagram of the Authentication scenario:</w:t>
      </w:r>
    </w:p>
    <w:p w14:paraId="3D943F0B" w14:textId="77777777" w:rsidR="004678AB" w:rsidRDefault="00310D3E">
      <w:pPr>
        <w:keepNext/>
      </w:pPr>
      <w:r>
        <w:rPr>
          <w:noProof/>
          <w:sz w:val="28"/>
          <w:szCs w:val="28"/>
          <w:shd w:val="clear" w:color="auto" w:fill="FFFFFF"/>
          <w:lang w:val="fr-FR" w:eastAsia="fr-FR"/>
        </w:rPr>
        <w:drawing>
          <wp:inline distT="0" distB="0" distL="0" distR="0" wp14:anchorId="69572D53" wp14:editId="5072AAA2">
            <wp:extent cx="6075968" cy="4744245"/>
            <wp:effectExtent l="0" t="0" r="982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6795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75968" cy="47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629B" w14:textId="77777777" w:rsidR="004678AB" w:rsidRDefault="00310D3E">
      <w:pPr>
        <w:pStyle w:val="Caption"/>
        <w:ind w:left="2160" w:firstLine="720"/>
      </w:pPr>
      <w:bookmarkStart w:id="888" w:name="_Toc75353276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10:Authentication</w:t>
      </w:r>
      <w:proofErr w:type="gramEnd"/>
      <w:r>
        <w:t xml:space="preserve"> Sequence Diagram</w:t>
      </w:r>
      <w:bookmarkEnd w:id="888"/>
    </w:p>
    <w:p w14:paraId="632ADDCD" w14:textId="77777777" w:rsidR="004678AB" w:rsidRDefault="00310D3E">
      <w:r>
        <w:tab/>
      </w:r>
      <w:r>
        <w:tab/>
      </w:r>
      <w:r>
        <w:tab/>
      </w:r>
      <w:r>
        <w:tab/>
        <w:t xml:space="preserve"> </w:t>
      </w:r>
    </w:p>
    <w:p w14:paraId="7E8BE74C" w14:textId="77777777" w:rsidR="004678AB" w:rsidRDefault="00310D3E">
      <w:pPr>
        <w:pStyle w:val="Heading3"/>
      </w:pPr>
      <w:r>
        <w:tab/>
      </w:r>
      <w:bookmarkStart w:id="889" w:name="_Toc75356622"/>
      <w:bookmarkStart w:id="890" w:name="_Toc75356862"/>
      <w:bookmarkStart w:id="891" w:name="_Toc75356953"/>
      <w:r>
        <w:rPr>
          <w:shd w:val="clear" w:color="auto" w:fill="FFFFFF"/>
        </w:rPr>
        <w:t>3.5.1 User Management Sequence Diagram</w:t>
      </w:r>
      <w:bookmarkEnd w:id="889"/>
      <w:bookmarkEnd w:id="890"/>
      <w:bookmarkEnd w:id="891"/>
    </w:p>
    <w:p w14:paraId="5835490B" w14:textId="77777777" w:rsidR="004678AB" w:rsidRDefault="004678AB">
      <w:pPr>
        <w:rPr>
          <w:sz w:val="28"/>
          <w:szCs w:val="28"/>
        </w:rPr>
      </w:pPr>
    </w:p>
    <w:p w14:paraId="0F3FFD58" w14:textId="77777777" w:rsidR="004678AB" w:rsidRDefault="00310D3E">
      <w:pPr>
        <w:rPr>
          <w:rFonts w:ascii="Arial" w:hAnsi="Arial"/>
          <w:sz w:val="24"/>
          <w:szCs w:val="24"/>
        </w:rPr>
      </w:pPr>
      <w:del w:id="892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893" w:author="Pubsure" w:date="2021-06-24T07:50:00Z">
        <w:r>
          <w:rPr>
            <w:rFonts w:ascii="Arial" w:hAnsi="Arial"/>
            <w:sz w:val="24"/>
            <w:szCs w:val="24"/>
          </w:rPr>
          <w:t>Use</w:t>
        </w:r>
      </w:ins>
      <w:del w:id="894" w:author="Pubsure" w:date="2021-06-24T07:50:00Z">
        <w:r>
          <w:rPr>
            <w:rFonts w:ascii="Arial" w:hAnsi="Arial"/>
            <w:sz w:val="24"/>
            <w:szCs w:val="24"/>
          </w:rPr>
          <w:delText>use</w:delText>
        </w:r>
      </w:del>
      <w:r>
        <w:rPr>
          <w:rFonts w:ascii="Arial" w:hAnsi="Arial"/>
          <w:sz w:val="24"/>
          <w:szCs w:val="24"/>
        </w:rPr>
        <w:t xml:space="preserve"> case user management allows the admin to consult the list of users as well as promote any user to admin or delete </w:t>
      </w:r>
      <w:ins w:id="895" w:author="Pubsure" w:date="2021-06-24T07:50:00Z">
        <w:r>
          <w:rPr>
            <w:rFonts w:ascii="Arial" w:hAnsi="Arial"/>
            <w:sz w:val="24"/>
            <w:szCs w:val="24"/>
          </w:rPr>
          <w:t>them</w:t>
        </w:r>
      </w:ins>
      <w:del w:id="896" w:author="Pubsure" w:date="2021-06-24T07:50:00Z">
        <w:r>
          <w:rPr>
            <w:rFonts w:ascii="Arial" w:hAnsi="Arial"/>
            <w:sz w:val="24"/>
            <w:szCs w:val="24"/>
          </w:rPr>
          <w:delText>him</w:delText>
        </w:r>
      </w:del>
      <w:r>
        <w:rPr>
          <w:rFonts w:ascii="Arial" w:hAnsi="Arial"/>
          <w:sz w:val="24"/>
          <w:szCs w:val="24"/>
        </w:rPr>
        <w:t xml:space="preserve">. If these operations are successful, the system displays a </w:t>
      </w:r>
      <w:ins w:id="897" w:author="Pubsure" w:date="2021-06-24T07:50:00Z">
        <w:r>
          <w:rPr>
            <w:rFonts w:ascii="Arial" w:hAnsi="Arial"/>
            <w:sz w:val="24"/>
            <w:szCs w:val="24"/>
          </w:rPr>
          <w:t>successful</w:t>
        </w:r>
      </w:ins>
      <w:del w:id="898" w:author="Pubsure" w:date="2021-06-24T07:50:00Z">
        <w:r>
          <w:rPr>
            <w:rFonts w:ascii="Arial" w:hAnsi="Arial"/>
            <w:sz w:val="24"/>
            <w:szCs w:val="24"/>
          </w:rPr>
          <w:delText>success</w:delText>
        </w:r>
      </w:del>
      <w:r>
        <w:rPr>
          <w:rFonts w:ascii="Arial" w:hAnsi="Arial"/>
          <w:sz w:val="24"/>
          <w:szCs w:val="24"/>
        </w:rPr>
        <w:t xml:space="preserve"> message.</w:t>
      </w:r>
    </w:p>
    <w:p w14:paraId="24E6E459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If there’s no users, the system displays an emp</w:t>
      </w:r>
      <w:r>
        <w:rPr>
          <w:rFonts w:ascii="Arial" w:hAnsi="Arial"/>
          <w:sz w:val="24"/>
          <w:szCs w:val="24"/>
        </w:rPr>
        <w:t>ty list.</w:t>
      </w:r>
    </w:p>
    <w:p w14:paraId="48D2F9D5" w14:textId="77777777" w:rsidR="004678AB" w:rsidRDefault="00310D3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5A08EEC1" wp14:editId="23BC3D27">
            <wp:extent cx="5972805" cy="4741548"/>
            <wp:effectExtent l="0" t="0" r="8895" b="1902"/>
            <wp:docPr id="25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784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74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2F80" w14:textId="77777777" w:rsidR="004678AB" w:rsidRDefault="00310D3E">
      <w:pPr>
        <w:pStyle w:val="Caption"/>
        <w:ind w:left="1440" w:firstLine="720"/>
      </w:pPr>
      <w:bookmarkStart w:id="899" w:name="_Toc75353277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11:User</w:t>
      </w:r>
      <w:proofErr w:type="gramEnd"/>
      <w:r>
        <w:t xml:space="preserve"> Management Sequence Diagram</w:t>
      </w:r>
      <w:bookmarkEnd w:id="899"/>
    </w:p>
    <w:p w14:paraId="54763A82" w14:textId="77777777" w:rsidR="004678AB" w:rsidRDefault="00310D3E">
      <w:r>
        <w:tab/>
      </w:r>
      <w:r>
        <w:tab/>
      </w:r>
      <w:r>
        <w:tab/>
      </w:r>
      <w:r>
        <w:tab/>
        <w:t xml:space="preserve"> </w:t>
      </w:r>
    </w:p>
    <w:p w14:paraId="56AF747A" w14:textId="77777777" w:rsidR="004678AB" w:rsidRDefault="004678AB"/>
    <w:p w14:paraId="1D7E9B3B" w14:textId="77777777" w:rsidR="004678AB" w:rsidRDefault="004678AB">
      <w:pPr>
        <w:rPr>
          <w:b/>
          <w:bCs/>
          <w:sz w:val="28"/>
          <w:szCs w:val="28"/>
          <w:shd w:val="clear" w:color="auto" w:fill="FFFFFF"/>
        </w:rPr>
      </w:pPr>
    </w:p>
    <w:p w14:paraId="1D15E1A1" w14:textId="77777777" w:rsidR="004678AB" w:rsidRDefault="00310D3E">
      <w:pPr>
        <w:pStyle w:val="Heading3"/>
        <w:rPr>
          <w:shd w:val="clear" w:color="auto" w:fill="FFFFFF"/>
        </w:rPr>
      </w:pPr>
      <w:bookmarkStart w:id="900" w:name="_Toc75356623"/>
      <w:bookmarkStart w:id="901" w:name="_Toc75356863"/>
      <w:bookmarkStart w:id="902" w:name="_Toc75356954"/>
      <w:r>
        <w:rPr>
          <w:shd w:val="clear" w:color="auto" w:fill="FFFFFF"/>
        </w:rPr>
        <w:t>3.5.1 New Chat Sequence Diagram</w:t>
      </w:r>
      <w:bookmarkEnd w:id="900"/>
      <w:bookmarkEnd w:id="901"/>
      <w:bookmarkEnd w:id="902"/>
    </w:p>
    <w:p w14:paraId="6B7DA3FE" w14:textId="77777777" w:rsidR="004678AB" w:rsidRDefault="004678AB">
      <w:pPr>
        <w:rPr>
          <w:b/>
          <w:bCs/>
          <w:sz w:val="28"/>
          <w:szCs w:val="28"/>
          <w:shd w:val="clear" w:color="auto" w:fill="FFFFFF"/>
        </w:rPr>
      </w:pPr>
    </w:p>
    <w:p w14:paraId="4E09448E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The new chat use case</w:t>
      </w:r>
      <w:r>
        <w:rPr>
          <w:rFonts w:ascii="Arial" w:hAnsi="Arial"/>
          <w:sz w:val="24"/>
          <w:szCs w:val="24"/>
          <w:shd w:val="clear" w:color="auto" w:fill="FFFFFF"/>
        </w:rPr>
        <w:t xml:space="preserve"> allows a user to start a new conversation with any other user. The operation is only </w:t>
      </w:r>
      <w:ins w:id="90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performed</w:t>
        </w:r>
      </w:ins>
      <w:del w:id="90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carried out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if both </w:t>
      </w:r>
      <w:del w:id="90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of the 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users </w:t>
      </w:r>
      <w:ins w:id="906" w:author="Pubsure" w:date="2021-06-24T07:50:00Z">
        <w:r>
          <w:rPr>
            <w:rFonts w:ascii="Arial" w:hAnsi="Arial"/>
            <w:sz w:val="24"/>
            <w:szCs w:val="24"/>
          </w:rPr>
          <w:t xml:space="preserve">are </w:t>
        </w:r>
      </w:ins>
      <w:r>
        <w:rPr>
          <w:rFonts w:ascii="Arial" w:hAnsi="Arial"/>
          <w:sz w:val="24"/>
          <w:szCs w:val="24"/>
        </w:rPr>
        <w:t>already registered.</w:t>
      </w:r>
    </w:p>
    <w:p w14:paraId="5497CA09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If the user inserts a user name th</w:t>
      </w:r>
      <w:r>
        <w:rPr>
          <w:rFonts w:ascii="Arial" w:hAnsi="Arial"/>
          <w:sz w:val="24"/>
          <w:szCs w:val="24"/>
          <w:shd w:val="clear" w:color="auto" w:fill="FFFFFF"/>
        </w:rPr>
        <w:t>at does</w:t>
      </w:r>
      <w:ins w:id="90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 xml:space="preserve"> not</w:t>
        </w:r>
      </w:ins>
      <w:del w:id="90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n’t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exist, the system returns an error message to check the name field</w:t>
      </w:r>
      <w:ins w:id="909" w:author="Pubsure" w:date="2021-06-24T07:50:00Z">
        <w:r>
          <w:rPr>
            <w:rFonts w:ascii="Arial" w:hAnsi="Arial"/>
            <w:sz w:val="24"/>
            <w:szCs w:val="24"/>
          </w:rPr>
          <w:t>;</w:t>
        </w:r>
        <w:r>
          <w:rPr>
            <w:rFonts w:ascii="Arial" w:hAnsi="Arial"/>
            <w:sz w:val="24"/>
            <w:szCs w:val="24"/>
            <w:shd w:val="clear" w:color="auto" w:fill="FFFFFF"/>
          </w:rPr>
          <w:t xml:space="preserve"> otherwise,</w:t>
        </w:r>
      </w:ins>
      <w:del w:id="91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, otherwise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it creates a new conversation and redirects the user to that conversation. </w:t>
      </w:r>
    </w:p>
    <w:p w14:paraId="5E2E9BED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Figur</w:t>
      </w:r>
      <w:r>
        <w:rPr>
          <w:rFonts w:ascii="Arial" w:hAnsi="Arial"/>
          <w:sz w:val="24"/>
          <w:szCs w:val="24"/>
          <w:shd w:val="clear" w:color="auto" w:fill="FFFFFF"/>
        </w:rPr>
        <w:t>e 3.7 represents the sequence diagram of the New Chat scenario:</w:t>
      </w:r>
    </w:p>
    <w:p w14:paraId="3D20B913" w14:textId="77777777" w:rsidR="004678AB" w:rsidRDefault="004678AB"/>
    <w:p w14:paraId="2B68EFE9" w14:textId="77777777" w:rsidR="004678AB" w:rsidRDefault="00310D3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0782CF3F" wp14:editId="405561B4">
            <wp:extent cx="5972805" cy="4133846"/>
            <wp:effectExtent l="0" t="0" r="8895" b="4"/>
            <wp:docPr id="26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729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13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88799" w14:textId="77777777" w:rsidR="004678AB" w:rsidRDefault="00310D3E">
      <w:pPr>
        <w:pStyle w:val="Caption"/>
        <w:ind w:left="1440" w:firstLine="720"/>
      </w:pPr>
      <w:bookmarkStart w:id="911" w:name="_Toc75353278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12:Create</w:t>
      </w:r>
      <w:proofErr w:type="gramEnd"/>
      <w:r>
        <w:t xml:space="preserve"> New Conversation Sequence Diagram</w:t>
      </w:r>
      <w:bookmarkEnd w:id="911"/>
    </w:p>
    <w:p w14:paraId="6F06DD22" w14:textId="77777777" w:rsidR="004678AB" w:rsidRDefault="00310D3E">
      <w:r>
        <w:tab/>
      </w:r>
      <w:r>
        <w:tab/>
      </w:r>
      <w:r>
        <w:tab/>
      </w:r>
      <w:r>
        <w:tab/>
      </w:r>
      <w:r>
        <w:tab/>
      </w:r>
    </w:p>
    <w:p w14:paraId="755E588F" w14:textId="77777777" w:rsidR="004678AB" w:rsidRDefault="004678AB"/>
    <w:p w14:paraId="3F7865DA" w14:textId="77777777" w:rsidR="004678AB" w:rsidRDefault="00310D3E">
      <w:pPr>
        <w:pStyle w:val="Heading2"/>
      </w:pPr>
      <w:bookmarkStart w:id="912" w:name="_Toc75356624"/>
      <w:bookmarkStart w:id="913" w:name="_Toc75356864"/>
      <w:bookmarkStart w:id="914" w:name="_Toc75356955"/>
      <w:r>
        <w:t>3.6 General Class Diagram</w:t>
      </w:r>
      <w:bookmarkEnd w:id="912"/>
      <w:bookmarkEnd w:id="913"/>
      <w:bookmarkEnd w:id="914"/>
    </w:p>
    <w:p w14:paraId="08E83870" w14:textId="77777777" w:rsidR="004678AB" w:rsidRDefault="004678AB"/>
    <w:p w14:paraId="4FC9C4CD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The class diagram is the main building block </w:t>
      </w:r>
      <w:ins w:id="91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for</w:t>
        </w:r>
      </w:ins>
      <w:del w:id="91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of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object-oriented modeling. It is used for general conceptual modeling of the structure of the application</w:t>
      </w:r>
      <w:del w:id="91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and for detailed modeling, translating the models into </w:t>
      </w:r>
      <w:ins w:id="918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programming code. Clas</w:t>
      </w:r>
      <w:r>
        <w:rPr>
          <w:rFonts w:ascii="Arial" w:hAnsi="Arial"/>
          <w:sz w:val="24"/>
          <w:szCs w:val="24"/>
        </w:rPr>
        <w:t>s diagrams can also be used for dat</w:t>
      </w:r>
      <w:r>
        <w:rPr>
          <w:rFonts w:ascii="Arial" w:hAnsi="Arial"/>
          <w:sz w:val="24"/>
          <w:szCs w:val="24"/>
          <w:shd w:val="clear" w:color="auto" w:fill="FFFFFF"/>
        </w:rPr>
        <w:t>a modeling.</w:t>
      </w:r>
    </w:p>
    <w:p w14:paraId="0A8FDB72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ins w:id="91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Because</w:t>
        </w:r>
      </w:ins>
      <w:del w:id="92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Since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our project follows the MVC design pattern, we shaped the class diagram accordingly.</w:t>
      </w:r>
    </w:p>
    <w:p w14:paraId="4BE25844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Figure 3.8 represents the general class diagram of the application:</w:t>
      </w:r>
    </w:p>
    <w:p w14:paraId="4560F6DA" w14:textId="77777777" w:rsidR="004678AB" w:rsidRDefault="004678AB">
      <w:pPr>
        <w:rPr>
          <w:shd w:val="clear" w:color="auto" w:fill="FFFFFF"/>
        </w:rPr>
      </w:pPr>
    </w:p>
    <w:p w14:paraId="33EAF458" w14:textId="77777777" w:rsidR="004678AB" w:rsidRDefault="00310D3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26920A9D" wp14:editId="4BADE2CE">
            <wp:extent cx="6001252" cy="3160705"/>
            <wp:effectExtent l="0" t="0" r="0" b="1595"/>
            <wp:docPr id="27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4432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01252" cy="31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CA411" w14:textId="77777777" w:rsidR="004678AB" w:rsidRDefault="00310D3E">
      <w:pPr>
        <w:pStyle w:val="Caption"/>
        <w:ind w:left="2160" w:firstLine="720"/>
      </w:pPr>
      <w:bookmarkStart w:id="921" w:name="_Toc75353279"/>
      <w:r>
        <w:t xml:space="preserve">Figure </w:t>
      </w:r>
      <w:r>
        <w:rPr>
          <w:cs/>
        </w:rPr>
        <w:t>‎</w:t>
      </w:r>
      <w:proofErr w:type="gramStart"/>
      <w:r>
        <w:t>3.13::</w:t>
      </w:r>
      <w:proofErr w:type="gramEnd"/>
      <w:r>
        <w:t xml:space="preserve"> General Class </w:t>
      </w:r>
      <w:r>
        <w:t>Diagram</w:t>
      </w:r>
      <w:bookmarkEnd w:id="921"/>
    </w:p>
    <w:p w14:paraId="151F00B0" w14:textId="77777777" w:rsidR="004678AB" w:rsidRDefault="004678AB"/>
    <w:p w14:paraId="616A119D" w14:textId="77777777" w:rsidR="004678AB" w:rsidRDefault="004678AB"/>
    <w:p w14:paraId="3D329E49" w14:textId="77777777" w:rsidR="004678AB" w:rsidRDefault="00310D3E">
      <w:pPr>
        <w:pStyle w:val="Heading2"/>
      </w:pPr>
      <w:bookmarkStart w:id="922" w:name="_Toc75356625"/>
      <w:bookmarkStart w:id="923" w:name="_Toc75356865"/>
      <w:bookmarkStart w:id="924" w:name="_Toc75356956"/>
      <w:r>
        <w:t>3.7 Gantt Diagram</w:t>
      </w:r>
      <w:bookmarkEnd w:id="922"/>
      <w:bookmarkEnd w:id="923"/>
      <w:bookmarkEnd w:id="924"/>
    </w:p>
    <w:p w14:paraId="59EF1FB9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The Gantt diagram is commonly used in </w:t>
      </w:r>
      <w:ins w:id="925" w:author="Pubsure" w:date="2021-06-24T07:50:00Z">
        <w:r>
          <w:rPr>
            <w:rFonts w:ascii="Arial" w:hAnsi="Arial"/>
            <w:sz w:val="24"/>
            <w:szCs w:val="24"/>
          </w:rPr>
          <w:t>project</w:t>
        </w:r>
      </w:ins>
      <w:del w:id="926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management</w:t>
      </w:r>
      <w:del w:id="927" w:author="Pubsure" w:date="2021-06-24T07:50:00Z">
        <w:r>
          <w:rPr>
            <w:rFonts w:ascii="Arial" w:hAnsi="Arial"/>
            <w:sz w:val="24"/>
            <w:szCs w:val="24"/>
          </w:rPr>
          <w:delText xml:space="preserve"> of a project</w:delText>
        </w:r>
      </w:del>
      <w:r>
        <w:rPr>
          <w:rFonts w:ascii="Arial" w:hAnsi="Arial"/>
          <w:sz w:val="24"/>
          <w:szCs w:val="24"/>
        </w:rPr>
        <w:t xml:space="preserve">. </w:t>
      </w:r>
      <w:ins w:id="928" w:author="Pubsure" w:date="2021-06-24T07:50:00Z">
        <w:r>
          <w:rPr>
            <w:rFonts w:ascii="Arial" w:hAnsi="Arial"/>
            <w:sz w:val="24"/>
            <w:szCs w:val="24"/>
          </w:rPr>
          <w:t>It</w:t>
        </w:r>
      </w:ins>
      <w:del w:id="929" w:author="Pubsure" w:date="2021-06-24T07:50:00Z">
        <w:r>
          <w:rPr>
            <w:rFonts w:ascii="Arial" w:hAnsi="Arial"/>
            <w:sz w:val="24"/>
            <w:szCs w:val="24"/>
          </w:rPr>
          <w:delText>it</w:delText>
        </w:r>
      </w:del>
      <w:r>
        <w:rPr>
          <w:rFonts w:ascii="Arial" w:hAnsi="Arial"/>
          <w:sz w:val="24"/>
          <w:szCs w:val="24"/>
        </w:rPr>
        <w:t xml:space="preserve"> allows </w:t>
      </w:r>
      <w:del w:id="930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ins w:id="931" w:author="Pubsure" w:date="2021-06-24T07:50:00Z">
        <w:r>
          <w:rPr>
            <w:rFonts w:ascii="Arial" w:hAnsi="Arial"/>
            <w:sz w:val="24"/>
            <w:szCs w:val="24"/>
          </w:rPr>
          <w:t>representation</w:t>
        </w:r>
      </w:ins>
      <w:del w:id="932" w:author="Pubsure" w:date="2021-06-24T07:50:00Z">
        <w:r>
          <w:rPr>
            <w:rFonts w:ascii="Arial" w:hAnsi="Arial"/>
            <w:sz w:val="24"/>
            <w:szCs w:val="24"/>
          </w:rPr>
          <w:delText>represent</w:delText>
        </w:r>
      </w:del>
      <w:r>
        <w:rPr>
          <w:rFonts w:ascii="Arial" w:hAnsi="Arial"/>
          <w:sz w:val="24"/>
          <w:szCs w:val="24"/>
        </w:rPr>
        <w:t xml:space="preserve"> </w:t>
      </w:r>
      <w:ins w:id="933" w:author="Pubsure" w:date="2021-06-24T07:50:00Z">
        <w:r>
          <w:rPr>
            <w:rFonts w:ascii="Arial" w:hAnsi="Arial"/>
            <w:sz w:val="24"/>
            <w:szCs w:val="24"/>
          </w:rPr>
          <w:t xml:space="preserve">of </w:t>
        </w:r>
      </w:ins>
      <w:r>
        <w:rPr>
          <w:rFonts w:ascii="Arial" w:hAnsi="Arial"/>
          <w:sz w:val="24"/>
          <w:szCs w:val="24"/>
        </w:rPr>
        <w:t xml:space="preserve">the state of progress over time of the </w:t>
      </w:r>
      <w:r>
        <w:rPr>
          <w:rFonts w:ascii="Arial" w:hAnsi="Arial"/>
          <w:sz w:val="24"/>
          <w:szCs w:val="24"/>
        </w:rPr>
        <w:t>different activities (sprints in our case) constituting a project visually. The column on the left lists the tasks to be performed, while the columns o</w:t>
      </w:r>
      <w:r>
        <w:rPr>
          <w:rFonts w:ascii="Arial" w:hAnsi="Arial"/>
          <w:sz w:val="24"/>
          <w:szCs w:val="24"/>
        </w:rPr>
        <w:t xml:space="preserve">n the right represent the time units. Each task </w:t>
      </w:r>
      <w:ins w:id="934" w:author="Pubsure" w:date="2021-06-24T07:50:00Z">
        <w:r>
          <w:rPr>
            <w:rFonts w:ascii="Arial" w:hAnsi="Arial"/>
            <w:sz w:val="24"/>
            <w:szCs w:val="24"/>
          </w:rPr>
          <w:t>was</w:t>
        </w:r>
      </w:ins>
      <w:del w:id="935" w:author="Pubsure" w:date="2021-06-24T07:50:00Z">
        <w:r>
          <w:rPr>
            <w:rFonts w:ascii="Arial" w:hAnsi="Arial"/>
            <w:sz w:val="24"/>
            <w:szCs w:val="24"/>
          </w:rPr>
          <w:delText>is</w:delText>
        </w:r>
      </w:del>
      <w:r>
        <w:rPr>
          <w:rFonts w:ascii="Arial" w:hAnsi="Arial"/>
          <w:sz w:val="24"/>
          <w:szCs w:val="24"/>
        </w:rPr>
        <w:t xml:space="preserve"> materialized by a horizontal bar, whose position an</w:t>
      </w:r>
      <w:r>
        <w:rPr>
          <w:rFonts w:ascii="Arial" w:hAnsi="Arial"/>
          <w:sz w:val="24"/>
          <w:szCs w:val="24"/>
        </w:rPr>
        <w:t xml:space="preserve">d length </w:t>
      </w:r>
      <w:ins w:id="936" w:author="Pubsure" w:date="2021-06-24T07:50:00Z">
        <w:r>
          <w:rPr>
            <w:rFonts w:ascii="Arial" w:hAnsi="Arial"/>
            <w:sz w:val="24"/>
            <w:szCs w:val="24"/>
          </w:rPr>
          <w:t>represented</w:t>
        </w:r>
      </w:ins>
      <w:del w:id="937" w:author="Pubsure" w:date="2021-06-24T07:50:00Z">
        <w:r>
          <w:rPr>
            <w:rFonts w:ascii="Arial" w:hAnsi="Arial"/>
            <w:sz w:val="24"/>
            <w:szCs w:val="24"/>
          </w:rPr>
          <w:delText>represent</w:delText>
        </w:r>
      </w:del>
      <w:r>
        <w:rPr>
          <w:rFonts w:ascii="Arial" w:hAnsi="Arial"/>
          <w:sz w:val="24"/>
          <w:szCs w:val="24"/>
        </w:rPr>
        <w:t xml:space="preserve"> the start date, </w:t>
      </w:r>
      <w:del w:id="938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duration</w:t>
      </w:r>
      <w:ins w:id="93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</w:t>
      </w:r>
      <w:del w:id="940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end date.</w:t>
      </w:r>
    </w:p>
    <w:p w14:paraId="45A0E7CE" w14:textId="77777777" w:rsidR="004678AB" w:rsidRDefault="00310D3E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68E2D465" wp14:editId="60FB258B">
            <wp:extent cx="6043077" cy="5690795"/>
            <wp:effectExtent l="0" t="0" r="0" b="5155"/>
            <wp:docPr id="28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177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43077" cy="56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9D61" w14:textId="77777777" w:rsidR="004678AB" w:rsidRDefault="00310D3E">
      <w:pPr>
        <w:pStyle w:val="Caption"/>
        <w:ind w:left="2160" w:firstLine="720"/>
      </w:pPr>
      <w:bookmarkStart w:id="941" w:name="_Toc75353280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14:Gantt</w:t>
      </w:r>
      <w:proofErr w:type="gramEnd"/>
      <w:r>
        <w:t xml:space="preserve"> Diagram</w:t>
      </w:r>
      <w:bookmarkEnd w:id="941"/>
    </w:p>
    <w:p w14:paraId="45478062" w14:textId="77777777" w:rsidR="004678AB" w:rsidRDefault="004678AB"/>
    <w:p w14:paraId="631509E3" w14:textId="77777777" w:rsidR="004678AB" w:rsidRDefault="00310D3E">
      <w:pPr>
        <w:pStyle w:val="Heading2"/>
      </w:pPr>
      <w:bookmarkStart w:id="942" w:name="_Toc75356626"/>
      <w:bookmarkStart w:id="943" w:name="_Toc75356866"/>
      <w:bookmarkStart w:id="944" w:name="_Toc75356957"/>
      <w:r>
        <w:t>3.8 Conclusion</w:t>
      </w:r>
      <w:bookmarkEnd w:id="942"/>
      <w:bookmarkEnd w:id="943"/>
      <w:bookmarkEnd w:id="944"/>
    </w:p>
    <w:p w14:paraId="392944F3" w14:textId="77777777" w:rsidR="004678AB" w:rsidRDefault="00310D3E">
      <w:r>
        <w:rPr>
          <w:rFonts w:ascii="Arial" w:hAnsi="Arial"/>
          <w:sz w:val="24"/>
          <w:szCs w:val="24"/>
        </w:rPr>
        <w:t xml:space="preserve">In this </w:t>
      </w:r>
      <w:ins w:id="945" w:author="Pubsure" w:date="2021-06-24T07:50:00Z">
        <w:r>
          <w:rPr>
            <w:rFonts w:ascii="Arial" w:hAnsi="Arial"/>
            <w:sz w:val="24"/>
            <w:szCs w:val="24"/>
          </w:rPr>
          <w:t>chapter</w:t>
        </w:r>
      </w:ins>
      <w:del w:id="946" w:author="Pubsure" w:date="2021-06-24T07:50:00Z">
        <w:r>
          <w:rPr>
            <w:rFonts w:ascii="Arial" w:hAnsi="Arial"/>
            <w:sz w:val="24"/>
            <w:szCs w:val="24"/>
          </w:rPr>
          <w:delText>Chapter</w:delText>
        </w:r>
      </w:del>
      <w:ins w:id="94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we presented the design pat</w:t>
      </w:r>
      <w:r>
        <w:rPr>
          <w:rFonts w:ascii="Arial" w:hAnsi="Arial"/>
          <w:sz w:val="24"/>
          <w:szCs w:val="24"/>
        </w:rPr>
        <w:t xml:space="preserve">tern that we followed, as well as the physical and logical architecture, </w:t>
      </w:r>
      <w:ins w:id="948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 xml:space="preserve">then </w:t>
      </w:r>
      <w:del w:id="949" w:author="Pubsure" w:date="2021-06-24T07:50:00Z">
        <w:r>
          <w:rPr>
            <w:rFonts w:ascii="Arial" w:hAnsi="Arial"/>
            <w:sz w:val="24"/>
            <w:szCs w:val="24"/>
          </w:rPr>
          <w:delText xml:space="preserve">we </w:delText>
        </w:r>
      </w:del>
      <w:r>
        <w:rPr>
          <w:rFonts w:ascii="Arial" w:hAnsi="Arial"/>
          <w:sz w:val="24"/>
          <w:szCs w:val="24"/>
        </w:rPr>
        <w:t xml:space="preserve">moved on to present </w:t>
      </w:r>
      <w:ins w:id="950" w:author="Pubsure" w:date="2021-06-24T07:50:00Z">
        <w:r>
          <w:rPr>
            <w:rFonts w:ascii="Arial" w:hAnsi="Arial"/>
            <w:sz w:val="24"/>
            <w:szCs w:val="24"/>
          </w:rPr>
          <w:t>a</w:t>
        </w:r>
      </w:ins>
      <w:del w:id="951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different sequence diagram, followed by the general class diagram and the Gantt diagram.</w:t>
      </w:r>
    </w:p>
    <w:p w14:paraId="7F46DEF0" w14:textId="77777777" w:rsidR="004678AB" w:rsidRDefault="004678AB">
      <w:pPr>
        <w:rPr>
          <w:sz w:val="26"/>
          <w:szCs w:val="26"/>
        </w:rPr>
      </w:pPr>
    </w:p>
    <w:p w14:paraId="5CE39406" w14:textId="77777777" w:rsidR="004678AB" w:rsidRDefault="004678AB">
      <w:pPr>
        <w:pageBreakBefore/>
        <w:suppressAutoHyphens w:val="0"/>
        <w:rPr>
          <w:sz w:val="26"/>
          <w:szCs w:val="26"/>
        </w:rPr>
      </w:pPr>
    </w:p>
    <w:p w14:paraId="21B28751" w14:textId="77777777" w:rsidR="004678AB" w:rsidRDefault="00310D3E">
      <w:pPr>
        <w:pStyle w:val="Heading1"/>
      </w:pPr>
      <w:bookmarkStart w:id="952" w:name="_Toc75356627"/>
      <w:bookmarkStart w:id="953" w:name="_Toc75356867"/>
      <w:bookmarkStart w:id="954" w:name="_Toc75356958"/>
      <w:r>
        <w:t>: Realization</w:t>
      </w:r>
      <w:bookmarkEnd w:id="952"/>
      <w:bookmarkEnd w:id="953"/>
      <w:bookmarkEnd w:id="954"/>
    </w:p>
    <w:p w14:paraId="58FDFFCC" w14:textId="77777777" w:rsidR="004678AB" w:rsidRDefault="004678AB">
      <w:pPr>
        <w:rPr>
          <w:rFonts w:ascii="Bahnschrift" w:hAnsi="Bahnschrift"/>
          <w:sz w:val="48"/>
          <w:szCs w:val="48"/>
        </w:rPr>
      </w:pPr>
    </w:p>
    <w:p w14:paraId="234B18FE" w14:textId="61FC6DA0" w:rsidR="004678AB" w:rsidRDefault="00310D3E">
      <w:r>
        <w:rPr>
          <w:rFonts w:ascii="Bahnschrift" w:hAnsi="Bahnschrift"/>
          <w:sz w:val="48"/>
          <w:szCs w:val="48"/>
        </w:rPr>
        <w:t xml:space="preserve"> </w:t>
      </w:r>
      <w:bookmarkStart w:id="955" w:name="_Toc75356628"/>
      <w:bookmarkStart w:id="956" w:name="_Toc75356868"/>
      <w:bookmarkStart w:id="957" w:name="_Toc75356959"/>
      <w:r>
        <w:rPr>
          <w:rStyle w:val="Heading2Char"/>
          <w:rFonts w:eastAsia="Calibri"/>
        </w:rPr>
        <w:t xml:space="preserve">4.1 </w:t>
      </w:r>
      <w:r>
        <w:rPr>
          <w:rStyle w:val="Heading2Char"/>
          <w:rFonts w:eastAsia="Calibri"/>
        </w:rPr>
        <w:t>Introduction</w:t>
      </w:r>
      <w:bookmarkEnd w:id="955"/>
      <w:bookmarkEnd w:id="956"/>
      <w:bookmarkEnd w:id="957"/>
    </w:p>
    <w:p w14:paraId="130A809F" w14:textId="77777777" w:rsidR="004678AB" w:rsidRDefault="004678AB">
      <w:pPr>
        <w:rPr>
          <w:rFonts w:ascii="Bahnschrift" w:hAnsi="Bahnschrift"/>
          <w:sz w:val="48"/>
          <w:szCs w:val="48"/>
        </w:rPr>
      </w:pPr>
    </w:p>
    <w:p w14:paraId="14F51E05" w14:textId="77777777" w:rsidR="004678AB" w:rsidRPr="00310D3E" w:rsidRDefault="00310D3E">
      <w:pPr>
        <w:rPr>
          <w:sz w:val="24"/>
          <w:szCs w:val="24"/>
        </w:rPr>
      </w:pPr>
      <w:r w:rsidRPr="00310D3E">
        <w:rPr>
          <w:rFonts w:ascii="Arial" w:hAnsi="Arial"/>
          <w:sz w:val="24"/>
          <w:szCs w:val="24"/>
        </w:rPr>
        <w:t>In every craftsmanship, the quality of the tools plays a decisive role in the quality of the product, and it</w:t>
      </w:r>
      <w:ins w:id="958" w:author="Pubsure" w:date="2021-06-24T07:50:00Z">
        <w:r w:rsidRPr="00310D3E">
          <w:rPr>
            <w:rFonts w:ascii="Arial" w:hAnsi="Arial"/>
            <w:sz w:val="24"/>
            <w:szCs w:val="24"/>
          </w:rPr>
          <w:t xml:space="preserve"> is</w:t>
        </w:r>
      </w:ins>
      <w:del w:id="959" w:author="Pubsure" w:date="2021-06-24T07:50:00Z">
        <w:r w:rsidRPr="00310D3E">
          <w:rPr>
            <w:rFonts w:ascii="Arial" w:hAnsi="Arial"/>
            <w:sz w:val="24"/>
            <w:szCs w:val="24"/>
          </w:rPr>
          <w:delText>’s</w:delText>
        </w:r>
      </w:del>
      <w:r w:rsidRPr="00310D3E">
        <w:rPr>
          <w:rFonts w:ascii="Arial" w:hAnsi="Arial"/>
          <w:sz w:val="24"/>
          <w:szCs w:val="24"/>
        </w:rPr>
        <w:t xml:space="preserve"> the same in softw</w:t>
      </w:r>
      <w:r w:rsidRPr="00310D3E">
        <w:rPr>
          <w:rFonts w:ascii="Arial" w:hAnsi="Arial"/>
          <w:sz w:val="24"/>
          <w:szCs w:val="24"/>
        </w:rPr>
        <w:t xml:space="preserve">are development. </w:t>
      </w:r>
      <w:ins w:id="960" w:author="Pubsure" w:date="2021-06-24T07:50:00Z">
        <w:r w:rsidRPr="00310D3E">
          <w:rPr>
            <w:rFonts w:ascii="Arial" w:hAnsi="Arial"/>
            <w:sz w:val="24"/>
            <w:szCs w:val="24"/>
          </w:rPr>
          <w:t>This</w:t>
        </w:r>
      </w:ins>
      <w:del w:id="961" w:author="Pubsure" w:date="2021-06-24T07:50:00Z">
        <w:r w:rsidRPr="00310D3E">
          <w:rPr>
            <w:rFonts w:ascii="Arial" w:hAnsi="Arial"/>
            <w:sz w:val="24"/>
            <w:szCs w:val="24"/>
          </w:rPr>
          <w:delText>That</w:delText>
        </w:r>
      </w:del>
      <w:ins w:id="962" w:author="Pubsure" w:date="2021-06-24T07:50:00Z">
        <w:r w:rsidRPr="00310D3E">
          <w:rPr>
            <w:rFonts w:ascii="Arial" w:hAnsi="Arial"/>
            <w:sz w:val="24"/>
            <w:szCs w:val="24"/>
          </w:rPr>
          <w:t xml:space="preserve"> is</w:t>
        </w:r>
      </w:ins>
      <w:del w:id="963" w:author="Pubsure" w:date="2021-06-24T07:50:00Z">
        <w:r w:rsidRPr="00310D3E">
          <w:rPr>
            <w:rFonts w:ascii="Arial" w:hAnsi="Arial"/>
            <w:sz w:val="24"/>
            <w:szCs w:val="24"/>
          </w:rPr>
          <w:delText>’s</w:delText>
        </w:r>
      </w:del>
      <w:r w:rsidRPr="00310D3E">
        <w:rPr>
          <w:rFonts w:ascii="Arial" w:hAnsi="Arial"/>
          <w:sz w:val="24"/>
          <w:szCs w:val="24"/>
        </w:rPr>
        <w:t xml:space="preserve"> why the choice of programming tools needs to be made after an in-depth study of these tools.</w:t>
      </w:r>
    </w:p>
    <w:p w14:paraId="1A8D5985" w14:textId="77777777" w:rsidR="004678AB" w:rsidRPr="00310D3E" w:rsidRDefault="00310D3E">
      <w:pPr>
        <w:rPr>
          <w:rFonts w:ascii="Arial" w:hAnsi="Arial"/>
          <w:sz w:val="24"/>
          <w:szCs w:val="24"/>
        </w:rPr>
      </w:pPr>
      <w:r w:rsidRPr="00310D3E">
        <w:rPr>
          <w:rFonts w:ascii="Arial" w:hAnsi="Arial"/>
          <w:sz w:val="24"/>
          <w:szCs w:val="24"/>
        </w:rPr>
        <w:t xml:space="preserve">After presenting the conceptual aspects of our project in the last chapter, we </w:t>
      </w:r>
      <w:del w:id="964" w:author="Pubsure" w:date="2021-06-24T07:50:00Z">
        <w:r w:rsidRPr="00310D3E">
          <w:rPr>
            <w:rFonts w:ascii="Arial" w:hAnsi="Arial"/>
            <w:sz w:val="24"/>
            <w:szCs w:val="24"/>
          </w:rPr>
          <w:delText xml:space="preserve">move on to </w:delText>
        </w:r>
      </w:del>
      <w:ins w:id="965" w:author="Pubsure" w:date="2021-06-24T07:50:00Z">
        <w:r w:rsidRPr="00310D3E">
          <w:rPr>
            <w:rFonts w:ascii="Arial" w:hAnsi="Arial"/>
            <w:sz w:val="24"/>
            <w:szCs w:val="24"/>
          </w:rPr>
          <w:t>present</w:t>
        </w:r>
      </w:ins>
      <w:del w:id="966" w:author="Pubsure" w:date="2021-06-24T07:50:00Z">
        <w:r w:rsidRPr="00310D3E">
          <w:rPr>
            <w:rFonts w:ascii="Arial" w:hAnsi="Arial"/>
            <w:sz w:val="24"/>
            <w:szCs w:val="24"/>
          </w:rPr>
          <w:delText>presenting</w:delText>
        </w:r>
      </w:del>
      <w:r w:rsidRPr="00310D3E">
        <w:rPr>
          <w:rFonts w:ascii="Arial" w:hAnsi="Arial"/>
          <w:sz w:val="24"/>
          <w:szCs w:val="24"/>
        </w:rPr>
        <w:t xml:space="preserve"> the realization of our project </w:t>
      </w:r>
      <w:del w:id="967" w:author="Pubsure" w:date="2021-06-24T07:50:00Z">
        <w:r w:rsidRPr="00310D3E">
          <w:rPr>
            <w:rFonts w:ascii="Arial" w:hAnsi="Arial"/>
            <w:sz w:val="24"/>
            <w:szCs w:val="24"/>
          </w:rPr>
          <w:delText xml:space="preserve">in this one </w:delText>
        </w:r>
      </w:del>
      <w:r w:rsidRPr="00310D3E">
        <w:rPr>
          <w:rFonts w:ascii="Arial" w:hAnsi="Arial"/>
          <w:sz w:val="24"/>
          <w:szCs w:val="24"/>
        </w:rPr>
        <w:t>after we present the tools that helped us bring our idea to life.</w:t>
      </w:r>
    </w:p>
    <w:p w14:paraId="3BB00388" w14:textId="77777777" w:rsidR="004678AB" w:rsidRDefault="004678AB">
      <w:pPr>
        <w:rPr>
          <w:rFonts w:ascii="Arial" w:hAnsi="Arial"/>
          <w:sz w:val="28"/>
          <w:szCs w:val="28"/>
        </w:rPr>
      </w:pPr>
    </w:p>
    <w:p w14:paraId="6A84456E" w14:textId="77777777" w:rsidR="004678AB" w:rsidRDefault="00310D3E">
      <w:pPr>
        <w:pStyle w:val="Heading2"/>
      </w:pPr>
      <w:bookmarkStart w:id="968" w:name="_Toc75356629"/>
      <w:bookmarkStart w:id="969" w:name="_Toc75356869"/>
      <w:bookmarkStart w:id="970" w:name="_Toc75356960"/>
      <w:r>
        <w:t>4.2 Working environment and tools</w:t>
      </w:r>
      <w:bookmarkEnd w:id="968"/>
      <w:bookmarkEnd w:id="969"/>
      <w:bookmarkEnd w:id="970"/>
    </w:p>
    <w:p w14:paraId="6F6882AC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1769E80A" w14:textId="77777777" w:rsidR="004678AB" w:rsidRPr="00310D3E" w:rsidRDefault="00310D3E">
      <w:pPr>
        <w:rPr>
          <w:rFonts w:ascii="Arial" w:hAnsi="Arial"/>
          <w:sz w:val="24"/>
          <w:szCs w:val="24"/>
        </w:rPr>
      </w:pPr>
      <w:r w:rsidRPr="00310D3E">
        <w:rPr>
          <w:rFonts w:ascii="Arial" w:hAnsi="Arial"/>
          <w:sz w:val="24"/>
          <w:szCs w:val="24"/>
        </w:rPr>
        <w:t xml:space="preserve">In this section we will present the software and hardware environment </w:t>
      </w:r>
    </w:p>
    <w:p w14:paraId="54F77C4E" w14:textId="77777777" w:rsidR="004678AB" w:rsidRPr="00310D3E" w:rsidRDefault="004678AB">
      <w:pPr>
        <w:rPr>
          <w:rFonts w:ascii="Arial" w:hAnsi="Arial"/>
          <w:sz w:val="24"/>
          <w:szCs w:val="24"/>
        </w:rPr>
      </w:pPr>
    </w:p>
    <w:p w14:paraId="3568B0C7" w14:textId="77777777" w:rsidR="004678AB" w:rsidRPr="00310D3E" w:rsidRDefault="00310D3E">
      <w:pPr>
        <w:pStyle w:val="Heading3"/>
        <w:rPr>
          <w:sz w:val="24"/>
        </w:rPr>
      </w:pPr>
      <w:r w:rsidRPr="00310D3E">
        <w:rPr>
          <w:sz w:val="24"/>
        </w:rPr>
        <w:t xml:space="preserve"> </w:t>
      </w:r>
      <w:bookmarkStart w:id="971" w:name="_Toc75356630"/>
      <w:bookmarkStart w:id="972" w:name="_Toc75356870"/>
      <w:bookmarkStart w:id="973" w:name="_Toc75356961"/>
      <w:r w:rsidRPr="00310D3E">
        <w:rPr>
          <w:sz w:val="24"/>
        </w:rPr>
        <w:t>4.2.1 Material Environment</w:t>
      </w:r>
      <w:bookmarkEnd w:id="971"/>
      <w:bookmarkEnd w:id="972"/>
      <w:bookmarkEnd w:id="973"/>
    </w:p>
    <w:p w14:paraId="0C52801D" w14:textId="77777777" w:rsidR="004678AB" w:rsidRPr="00310D3E" w:rsidRDefault="004678AB">
      <w:pPr>
        <w:rPr>
          <w:rFonts w:ascii="Arial" w:hAnsi="Arial"/>
          <w:sz w:val="24"/>
          <w:szCs w:val="24"/>
        </w:rPr>
      </w:pPr>
    </w:p>
    <w:p w14:paraId="54098664" w14:textId="77777777" w:rsidR="004678AB" w:rsidRPr="00310D3E" w:rsidRDefault="00310D3E">
      <w:pPr>
        <w:rPr>
          <w:rFonts w:ascii="Arial" w:hAnsi="Arial"/>
          <w:sz w:val="24"/>
          <w:szCs w:val="24"/>
        </w:rPr>
      </w:pPr>
      <w:r w:rsidRPr="00310D3E">
        <w:rPr>
          <w:rFonts w:ascii="Arial" w:hAnsi="Arial"/>
          <w:sz w:val="24"/>
          <w:szCs w:val="24"/>
        </w:rPr>
        <w:t>During this project, we used a laptop characterized by the following:</w:t>
      </w:r>
    </w:p>
    <w:p w14:paraId="0C758A77" w14:textId="77777777" w:rsidR="004678AB" w:rsidRPr="00310D3E" w:rsidRDefault="00310D3E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4"/>
          <w:szCs w:val="24"/>
        </w:rPr>
      </w:pPr>
      <w:r w:rsidRPr="00310D3E">
        <w:rPr>
          <w:rFonts w:ascii="Arial" w:hAnsi="Arial"/>
          <w:sz w:val="24"/>
          <w:szCs w:val="24"/>
        </w:rPr>
        <w:t>OS: Windows 10</w:t>
      </w:r>
    </w:p>
    <w:p w14:paraId="144DAC6F" w14:textId="77777777" w:rsidR="004678AB" w:rsidRPr="00310D3E" w:rsidRDefault="00310D3E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4"/>
          <w:szCs w:val="24"/>
        </w:rPr>
      </w:pPr>
      <w:r w:rsidRPr="00310D3E">
        <w:rPr>
          <w:rFonts w:ascii="Arial" w:hAnsi="Arial"/>
          <w:sz w:val="24"/>
          <w:szCs w:val="24"/>
        </w:rPr>
        <w:t>CPU:1.70GHz Intel Core i5 four cores</w:t>
      </w:r>
    </w:p>
    <w:p w14:paraId="02DCD075" w14:textId="77777777" w:rsidR="004678AB" w:rsidRPr="00310D3E" w:rsidRDefault="00310D3E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4"/>
          <w:szCs w:val="24"/>
        </w:rPr>
      </w:pPr>
      <w:r w:rsidRPr="00310D3E">
        <w:rPr>
          <w:rFonts w:ascii="Arial" w:hAnsi="Arial"/>
          <w:sz w:val="24"/>
          <w:szCs w:val="24"/>
        </w:rPr>
        <w:t xml:space="preserve">RAM: 8Go </w:t>
      </w:r>
    </w:p>
    <w:p w14:paraId="6C35B978" w14:textId="77777777" w:rsidR="004678AB" w:rsidRPr="00310D3E" w:rsidRDefault="00310D3E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4"/>
          <w:szCs w:val="24"/>
        </w:rPr>
      </w:pPr>
      <w:r w:rsidRPr="00310D3E">
        <w:rPr>
          <w:rFonts w:ascii="Arial" w:hAnsi="Arial"/>
          <w:sz w:val="24"/>
          <w:szCs w:val="24"/>
        </w:rPr>
        <w:t>Hard Disk: 1000GO HDD.</w:t>
      </w:r>
    </w:p>
    <w:p w14:paraId="64192DCD" w14:textId="77777777" w:rsidR="004678AB" w:rsidRDefault="00310D3E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ab/>
      </w:r>
    </w:p>
    <w:p w14:paraId="34FEEFF5" w14:textId="77777777" w:rsidR="004678AB" w:rsidRDefault="00310D3E">
      <w:pPr>
        <w:keepNext/>
      </w:pPr>
      <w:r>
        <w:lastRenderedPageBreak/>
        <w:t xml:space="preserve">                      </w:t>
      </w:r>
      <w:r>
        <w:rPr>
          <w:noProof/>
          <w:lang w:val="fr-FR" w:eastAsia="fr-FR"/>
        </w:rPr>
        <w:drawing>
          <wp:inline distT="0" distB="0" distL="0" distR="0" wp14:anchorId="1DDC3332" wp14:editId="23A4B5A5">
            <wp:extent cx="4886325" cy="2228850"/>
            <wp:effectExtent l="0" t="0" r="9525" b="0"/>
            <wp:docPr id="29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0815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65B8" w14:textId="77777777" w:rsidR="004678AB" w:rsidRDefault="00310D3E">
      <w:pPr>
        <w:pStyle w:val="Caption"/>
        <w:ind w:left="2880"/>
      </w:pPr>
      <w:bookmarkStart w:id="974" w:name="_Toc75353281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1:Computer</w:t>
      </w:r>
      <w:proofErr w:type="gramEnd"/>
      <w:r>
        <w:t xml:space="preserve"> characteristics</w:t>
      </w:r>
      <w:bookmarkEnd w:id="974"/>
      <w:r>
        <w:t xml:space="preserve"> </w:t>
      </w:r>
    </w:p>
    <w:p w14:paraId="7B7303E7" w14:textId="77777777" w:rsidR="004678AB" w:rsidRDefault="004678AB"/>
    <w:p w14:paraId="0669C0BD" w14:textId="77777777" w:rsidR="004678AB" w:rsidRDefault="00310D3E">
      <w:pPr>
        <w:pStyle w:val="Heading3"/>
      </w:pPr>
      <w:bookmarkStart w:id="975" w:name="_Toc75356631"/>
      <w:bookmarkStart w:id="976" w:name="_Toc75356871"/>
      <w:bookmarkStart w:id="977" w:name="_Toc75356962"/>
      <w:r>
        <w:t>4.2.2 Software Environment</w:t>
      </w:r>
      <w:bookmarkEnd w:id="975"/>
      <w:bookmarkEnd w:id="976"/>
      <w:bookmarkEnd w:id="977"/>
    </w:p>
    <w:p w14:paraId="2213C40A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  <w:lang w:bidi="ar-TN"/>
        </w:rPr>
      </w:pPr>
    </w:p>
    <w:p w14:paraId="6B548201" w14:textId="77777777" w:rsidR="004678AB" w:rsidRPr="001D4B23" w:rsidRDefault="00310D3E">
      <w:pPr>
        <w:rPr>
          <w:rFonts w:asciiTheme="minorBidi" w:hAnsiTheme="minorBidi" w:cstheme="minorBidi"/>
          <w:sz w:val="24"/>
          <w:szCs w:val="24"/>
          <w:lang w:bidi="ar-TN"/>
        </w:rPr>
      </w:pPr>
      <w:r w:rsidRPr="001D4B23">
        <w:rPr>
          <w:rFonts w:asciiTheme="minorBidi" w:hAnsiTheme="minorBidi" w:cstheme="minorBidi"/>
          <w:sz w:val="24"/>
          <w:szCs w:val="24"/>
          <w:lang w:bidi="ar-TN"/>
        </w:rPr>
        <w:t xml:space="preserve">In this </w:t>
      </w:r>
      <w:r w:rsidRPr="001D4B23">
        <w:rPr>
          <w:rFonts w:asciiTheme="minorBidi" w:hAnsiTheme="minorBidi" w:cstheme="minorBidi"/>
          <w:sz w:val="24"/>
          <w:szCs w:val="24"/>
          <w:lang w:bidi="ar-TN"/>
        </w:rPr>
        <w:t>section, I will present the technologies chosen for my project:</w:t>
      </w:r>
    </w:p>
    <w:p w14:paraId="240C606B" w14:textId="77777777" w:rsidR="004678AB" w:rsidRDefault="004678AB">
      <w:pPr>
        <w:rPr>
          <w:lang w:bidi="ar-TN"/>
        </w:rPr>
      </w:pPr>
    </w:p>
    <w:p w14:paraId="09DBACAF" w14:textId="77777777" w:rsidR="004678AB" w:rsidRDefault="00310D3E">
      <w:r>
        <w:rPr>
          <w:lang w:bidi="ar-TN"/>
        </w:rPr>
        <w:t xml:space="preserve">   </w:t>
      </w:r>
      <w:r>
        <w:rPr>
          <w:b/>
          <w:bCs/>
          <w:sz w:val="28"/>
          <w:szCs w:val="28"/>
          <w:lang w:bidi="ar-TN"/>
        </w:rPr>
        <w:t>Front-End</w:t>
      </w:r>
    </w:p>
    <w:p w14:paraId="4B7C77CF" w14:textId="77777777" w:rsidR="004678AB" w:rsidRDefault="00310D3E">
      <w:r>
        <w:rPr>
          <w:rFonts w:ascii="Arial" w:hAnsi="Arial"/>
          <w:b/>
          <w:bCs/>
          <w:sz w:val="24"/>
          <w:szCs w:val="24"/>
          <w:lang w:bidi="ar-TN"/>
        </w:rPr>
        <w:t>React.js</w:t>
      </w:r>
      <w:r>
        <w:rPr>
          <w:rFonts w:ascii="Arial" w:hAnsi="Arial"/>
          <w:sz w:val="24"/>
          <w:szCs w:val="24"/>
          <w:lang w:bidi="ar-TN"/>
        </w:rPr>
        <w:t xml:space="preserve"> is an open-source, </w:t>
      </w:r>
      <w:ins w:id="978" w:author="Pubsure" w:date="2021-06-24T07:50:00Z">
        <w:r>
          <w:rPr>
            <w:rFonts w:ascii="Arial" w:hAnsi="Arial"/>
            <w:sz w:val="24"/>
            <w:szCs w:val="24"/>
            <w:lang w:bidi="ar-TN"/>
          </w:rPr>
          <w:t>front-end</w:t>
        </w:r>
      </w:ins>
      <w:del w:id="97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front end</w:delText>
        </w:r>
      </w:del>
      <w:r>
        <w:rPr>
          <w:rFonts w:ascii="Arial" w:hAnsi="Arial"/>
          <w:sz w:val="24"/>
          <w:szCs w:val="24"/>
          <w:lang w:bidi="ar-TN"/>
        </w:rPr>
        <w:t xml:space="preserve"> JavaScript library for building user interfaces or UI components. It is maintained by Facebook and a community of </w:t>
      </w:r>
      <w:del w:id="98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individual </w:delText>
        </w:r>
      </w:del>
      <w:r>
        <w:rPr>
          <w:rFonts w:ascii="Arial" w:hAnsi="Arial"/>
          <w:sz w:val="24"/>
          <w:szCs w:val="24"/>
          <w:lang w:bidi="ar-TN"/>
        </w:rPr>
        <w:t>developers and companies.</w:t>
      </w:r>
    </w:p>
    <w:p w14:paraId="010D2FEC" w14:textId="77777777" w:rsidR="004678AB" w:rsidRDefault="00310D3E">
      <w:pPr>
        <w:rPr>
          <w:rFonts w:ascii="Arial" w:hAnsi="Arial"/>
          <w:sz w:val="24"/>
          <w:szCs w:val="24"/>
          <w:u w:val="single"/>
          <w:lang w:bidi="ar-TN"/>
        </w:rPr>
      </w:pPr>
      <w:r>
        <w:rPr>
          <w:rFonts w:ascii="Arial" w:hAnsi="Arial"/>
          <w:sz w:val="24"/>
          <w:szCs w:val="24"/>
          <w:u w:val="single"/>
          <w:lang w:bidi="ar-TN"/>
        </w:rPr>
        <w:t>Component-Based</w:t>
      </w:r>
    </w:p>
    <w:p w14:paraId="71F41D8A" w14:textId="77777777" w:rsidR="004678AB" w:rsidRDefault="00310D3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React </w:t>
      </w:r>
      <w:ins w:id="981" w:author="Pubsure" w:date="2021-06-24T07:50:00Z">
        <w:r>
          <w:rPr>
            <w:rFonts w:ascii="Arial" w:hAnsi="Arial"/>
            <w:sz w:val="24"/>
            <w:szCs w:val="24"/>
            <w:lang w:bidi="ar-TN"/>
          </w:rPr>
          <w:t>allows</w:t>
        </w:r>
      </w:ins>
      <w:del w:id="982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allow</w:delText>
        </w:r>
      </w:del>
      <w:r>
        <w:rPr>
          <w:rFonts w:ascii="Arial" w:hAnsi="Arial"/>
          <w:sz w:val="24"/>
          <w:szCs w:val="24"/>
          <w:lang w:bidi="ar-TN"/>
        </w:rPr>
        <w:t xml:space="preserve"> its users to build encapsulated components that manage their own state</w:t>
      </w:r>
      <w:ins w:id="983" w:author="Pubsure" w:date="2021-06-24T07:50:00Z">
        <w:r>
          <w:rPr>
            <w:rFonts w:ascii="Arial" w:hAnsi="Arial"/>
            <w:sz w:val="24"/>
            <w:szCs w:val="24"/>
            <w:lang w:bidi="ar-TN"/>
          </w:rPr>
          <w:t xml:space="preserve"> and</w:t>
        </w:r>
      </w:ins>
      <w:del w:id="984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,</w:delText>
        </w:r>
      </w:del>
      <w:r>
        <w:rPr>
          <w:rFonts w:ascii="Arial" w:hAnsi="Arial"/>
          <w:sz w:val="24"/>
          <w:szCs w:val="24"/>
          <w:lang w:bidi="ar-TN"/>
        </w:rPr>
        <w:t xml:space="preserve"> then compose them to </w:t>
      </w:r>
      <w:ins w:id="985" w:author="Pubsure" w:date="2021-06-24T07:50:00Z">
        <w:r>
          <w:rPr>
            <w:rFonts w:ascii="Arial" w:hAnsi="Arial"/>
            <w:sz w:val="24"/>
            <w:szCs w:val="24"/>
            <w:lang w:bidi="ar-TN"/>
          </w:rPr>
          <w:t>create</w:t>
        </w:r>
      </w:ins>
      <w:del w:id="986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make</w:delText>
        </w:r>
      </w:del>
      <w:r>
        <w:rPr>
          <w:rFonts w:ascii="Arial" w:hAnsi="Arial"/>
          <w:sz w:val="24"/>
          <w:szCs w:val="24"/>
          <w:lang w:bidi="ar-TN"/>
        </w:rPr>
        <w:t xml:space="preserve"> complex UIs.</w:t>
      </w:r>
    </w:p>
    <w:p w14:paraId="3D1E28CD" w14:textId="77777777" w:rsidR="004678AB" w:rsidRDefault="00310D3E">
      <w:pPr>
        <w:rPr>
          <w:rFonts w:ascii="Arial" w:hAnsi="Arial"/>
          <w:sz w:val="24"/>
          <w:szCs w:val="24"/>
          <w:u w:val="single"/>
          <w:lang w:bidi="ar-TN"/>
        </w:rPr>
      </w:pPr>
      <w:r>
        <w:rPr>
          <w:rFonts w:ascii="Arial" w:hAnsi="Arial"/>
          <w:sz w:val="24"/>
          <w:szCs w:val="24"/>
          <w:u w:val="single"/>
          <w:lang w:bidi="ar-TN"/>
        </w:rPr>
        <w:t>Declarative</w:t>
      </w:r>
    </w:p>
    <w:p w14:paraId="4910149E" w14:textId="77777777" w:rsidR="004678AB" w:rsidRDefault="00310D3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React makes it painless to create </w:t>
      </w:r>
      <w:ins w:id="987" w:author="Pubsure" w:date="2021-06-24T07:50:00Z">
        <w:r>
          <w:rPr>
            <w:rFonts w:ascii="Arial" w:hAnsi="Arial"/>
            <w:sz w:val="24"/>
            <w:szCs w:val="24"/>
          </w:rPr>
          <w:t xml:space="preserve">an </w:t>
        </w:r>
      </w:ins>
      <w:r>
        <w:rPr>
          <w:rFonts w:ascii="Arial" w:hAnsi="Arial"/>
          <w:sz w:val="24"/>
          <w:szCs w:val="24"/>
        </w:rPr>
        <w:t>intera</w:t>
      </w:r>
      <w:r>
        <w:rPr>
          <w:rFonts w:ascii="Arial" w:hAnsi="Arial"/>
          <w:sz w:val="24"/>
          <w:szCs w:val="24"/>
          <w:lang w:bidi="ar-TN"/>
        </w:rPr>
        <w:t xml:space="preserve">ctive </w:t>
      </w:r>
      <w:ins w:id="988" w:author="Pubsure" w:date="2021-06-24T07:50:00Z">
        <w:r>
          <w:rPr>
            <w:rFonts w:ascii="Arial" w:hAnsi="Arial"/>
            <w:sz w:val="24"/>
            <w:szCs w:val="24"/>
            <w:lang w:bidi="ar-TN"/>
          </w:rPr>
          <w:t>UI</w:t>
        </w:r>
      </w:ins>
      <w:del w:id="98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UIs</w:delText>
        </w:r>
      </w:del>
      <w:r>
        <w:rPr>
          <w:rFonts w:ascii="Arial" w:hAnsi="Arial"/>
          <w:sz w:val="24"/>
          <w:szCs w:val="24"/>
          <w:lang w:bidi="ar-TN"/>
        </w:rPr>
        <w:t xml:space="preserve">. After designing simple views for each state in the application, </w:t>
      </w:r>
      <w:proofErr w:type="gramStart"/>
      <w:r>
        <w:rPr>
          <w:rFonts w:ascii="Arial" w:hAnsi="Arial"/>
          <w:sz w:val="24"/>
          <w:szCs w:val="24"/>
          <w:lang w:bidi="ar-TN"/>
        </w:rPr>
        <w:t>Rea</w:t>
      </w:r>
      <w:r>
        <w:rPr>
          <w:rFonts w:ascii="Arial" w:hAnsi="Arial"/>
          <w:sz w:val="24"/>
          <w:szCs w:val="24"/>
          <w:lang w:bidi="ar-TN"/>
        </w:rPr>
        <w:t>ct</w:t>
      </w:r>
      <w:proofErr w:type="gramEnd"/>
      <w:r>
        <w:rPr>
          <w:rFonts w:ascii="Arial" w:hAnsi="Arial"/>
          <w:sz w:val="24"/>
          <w:szCs w:val="24"/>
          <w:lang w:bidi="ar-TN"/>
        </w:rPr>
        <w:t xml:space="preserve"> </w:t>
      </w:r>
      <w:del w:id="99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will </w:delText>
        </w:r>
      </w:del>
      <w:r>
        <w:rPr>
          <w:rFonts w:ascii="Arial" w:hAnsi="Arial"/>
          <w:sz w:val="24"/>
          <w:szCs w:val="24"/>
          <w:lang w:bidi="ar-TN"/>
        </w:rPr>
        <w:t xml:space="preserve">efficiently </w:t>
      </w:r>
      <w:ins w:id="991" w:author="Pubsure" w:date="2021-06-24T07:50:00Z">
        <w:r>
          <w:rPr>
            <w:rFonts w:ascii="Arial" w:hAnsi="Arial"/>
            <w:sz w:val="24"/>
            <w:szCs w:val="24"/>
            <w:lang w:bidi="ar-TN"/>
          </w:rPr>
          <w:t>updates</w:t>
        </w:r>
      </w:ins>
      <w:del w:id="992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update</w:delText>
        </w:r>
      </w:del>
      <w:r>
        <w:rPr>
          <w:rFonts w:ascii="Arial" w:hAnsi="Arial"/>
          <w:sz w:val="24"/>
          <w:szCs w:val="24"/>
          <w:lang w:bidi="ar-TN"/>
        </w:rPr>
        <w:t xml:space="preserve"> and </w:t>
      </w:r>
      <w:ins w:id="993" w:author="Pubsure" w:date="2021-06-24T07:50:00Z">
        <w:r>
          <w:rPr>
            <w:rFonts w:ascii="Arial" w:hAnsi="Arial"/>
            <w:sz w:val="24"/>
            <w:szCs w:val="24"/>
            <w:lang w:bidi="ar-TN"/>
          </w:rPr>
          <w:t>renders</w:t>
        </w:r>
      </w:ins>
      <w:del w:id="994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render</w:delText>
        </w:r>
      </w:del>
      <w:r>
        <w:rPr>
          <w:rFonts w:ascii="Arial" w:hAnsi="Arial"/>
          <w:sz w:val="24"/>
          <w:szCs w:val="24"/>
          <w:lang w:bidi="ar-TN"/>
        </w:rPr>
        <w:t xml:space="preserve"> just the right components when the date changes</w:t>
      </w:r>
      <w:ins w:id="995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8F3CA91" w14:textId="77777777" w:rsidR="004678AB" w:rsidRDefault="00310D3E">
      <w:pPr>
        <w:rPr>
          <w:rFonts w:ascii="Arial" w:hAnsi="Arial"/>
          <w:sz w:val="24"/>
          <w:szCs w:val="24"/>
          <w:u w:val="single"/>
          <w:lang w:bidi="ar-TN"/>
        </w:rPr>
      </w:pPr>
      <w:r>
        <w:rPr>
          <w:rFonts w:ascii="Arial" w:hAnsi="Arial"/>
          <w:sz w:val="24"/>
          <w:szCs w:val="24"/>
          <w:u w:val="single"/>
          <w:lang w:bidi="ar-TN"/>
        </w:rPr>
        <w:t>Write once, Use everywhere</w:t>
      </w:r>
    </w:p>
    <w:p w14:paraId="0BAED600" w14:textId="77777777" w:rsidR="004678AB" w:rsidRDefault="00310D3E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React components are easily re-usable in </w:t>
      </w:r>
      <w:r>
        <w:rPr>
          <w:rFonts w:ascii="Arial" w:hAnsi="Arial"/>
          <w:sz w:val="24"/>
          <w:szCs w:val="24"/>
          <w:lang w:bidi="ar-TN"/>
        </w:rPr>
        <w:t>different applications.</w:t>
      </w:r>
    </w:p>
    <w:p w14:paraId="4D546FC0" w14:textId="77777777" w:rsidR="004678AB" w:rsidRDefault="004678AB">
      <w:pPr>
        <w:rPr>
          <w:lang w:bidi="ar-TN"/>
        </w:rPr>
      </w:pPr>
    </w:p>
    <w:p w14:paraId="3B5009F8" w14:textId="77777777" w:rsidR="004678AB" w:rsidRDefault="00310D3E">
      <w:pPr>
        <w:keepNext/>
      </w:pPr>
      <w:r>
        <w:rPr>
          <w:lang w:bidi="ar-TN"/>
        </w:rPr>
        <w:lastRenderedPageBreak/>
        <w:t xml:space="preserve">                                                              </w:t>
      </w:r>
      <w:r>
        <w:rPr>
          <w:noProof/>
          <w:lang w:val="fr-FR" w:eastAsia="fr-FR"/>
        </w:rPr>
        <w:drawing>
          <wp:inline distT="0" distB="0" distL="0" distR="0" wp14:anchorId="00D9426D" wp14:editId="29D60E04">
            <wp:extent cx="2144368" cy="1105537"/>
            <wp:effectExtent l="0" t="0" r="8282" b="0"/>
            <wp:docPr id="30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5167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44368" cy="110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342E" w14:textId="77777777" w:rsidR="004678AB" w:rsidRDefault="00310D3E">
      <w:pPr>
        <w:pStyle w:val="Caption"/>
        <w:ind w:left="3600"/>
      </w:pPr>
      <w:bookmarkStart w:id="996" w:name="_Toc75353282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2:ReactJS</w:t>
      </w:r>
      <w:proofErr w:type="gramEnd"/>
      <w:r>
        <w:t xml:space="preserve"> logo</w:t>
      </w:r>
      <w:bookmarkEnd w:id="996"/>
      <w:r>
        <w:rPr>
          <w:lang w:bidi="ar-TN"/>
        </w:rPr>
        <w:t xml:space="preserve"> </w:t>
      </w:r>
    </w:p>
    <w:p w14:paraId="452D8E52" w14:textId="77777777" w:rsidR="004678AB" w:rsidRDefault="004678AB">
      <w:pPr>
        <w:rPr>
          <w:lang w:bidi="ar-TN"/>
        </w:rPr>
      </w:pPr>
    </w:p>
    <w:p w14:paraId="7FB9AFCF" w14:textId="77777777" w:rsidR="004678AB" w:rsidRDefault="00310D3E">
      <w:pPr>
        <w:rPr>
          <w:rFonts w:ascii="Bahnschrift" w:hAnsi="Bahnschrift"/>
          <w:sz w:val="28"/>
          <w:szCs w:val="28"/>
          <w:lang w:bidi="ar-TN"/>
        </w:rPr>
      </w:pPr>
      <w:r>
        <w:rPr>
          <w:rFonts w:ascii="Bahnschrift" w:hAnsi="Bahnschrift"/>
          <w:sz w:val="28"/>
          <w:szCs w:val="28"/>
          <w:lang w:bidi="ar-TN"/>
        </w:rPr>
        <w:t>Redux</w:t>
      </w:r>
    </w:p>
    <w:p w14:paraId="119A981B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Redux is an </w:t>
      </w:r>
      <w:hyperlink r:id="rId151" w:history="1">
        <w:r w:rsidRPr="00310D3E">
          <w:rPr>
            <w:rFonts w:asciiTheme="minorBidi" w:hAnsiTheme="minorBidi" w:cstheme="minorBidi"/>
            <w:sz w:val="24"/>
            <w:szCs w:val="24"/>
          </w:rPr>
          <w:t>open-source</w:t>
        </w:r>
      </w:hyperlink>
      <w:r w:rsidRPr="00310D3E">
        <w:rPr>
          <w:rFonts w:asciiTheme="minorBidi" w:hAnsiTheme="minorBidi" w:cstheme="minorBidi"/>
          <w:sz w:val="24"/>
          <w:szCs w:val="24"/>
        </w:rPr>
        <w:t> </w:t>
      </w:r>
      <w:hyperlink r:id="rId152" w:tooltip="JavaScript library" w:history="1">
        <w:r w:rsidRPr="00310D3E">
          <w:rPr>
            <w:rFonts w:asciiTheme="minorBidi" w:hAnsiTheme="minorBidi" w:cstheme="minorBidi"/>
            <w:sz w:val="24"/>
            <w:szCs w:val="24"/>
          </w:rPr>
          <w:t>JavaScript library</w:t>
        </w:r>
      </w:hyperlink>
      <w:r w:rsidRPr="00310D3E">
        <w:rPr>
          <w:rFonts w:asciiTheme="minorBidi" w:hAnsiTheme="minorBidi" w:cstheme="minorBidi"/>
          <w:sz w:val="24"/>
          <w:szCs w:val="24"/>
        </w:rPr>
        <w:t> </w:t>
      </w:r>
      <w:ins w:id="997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 xml:space="preserve"> that</w:t>
        </w:r>
      </w:ins>
      <w:del w:id="998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for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</w:t>
      </w:r>
      <w:ins w:id="999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>manages</w:t>
        </w:r>
      </w:ins>
      <w:del w:id="1000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delText>managing</w:delText>
        </w:r>
      </w:del>
      <w:r w:rsidRPr="00310D3E">
        <w:rPr>
          <w:rFonts w:asciiTheme="minorBidi" w:hAnsiTheme="minorBidi" w:cstheme="minorBidi"/>
          <w:sz w:val="24"/>
          <w:szCs w:val="24"/>
        </w:rPr>
        <w:t xml:space="preserve"> </w:t>
      </w:r>
      <w:ins w:id="1001" w:author="Pubsure" w:date="2021-06-24T07:50:00Z">
        <w:r w:rsidRPr="00310D3E">
          <w:rPr>
            <w:rFonts w:asciiTheme="minorBidi" w:hAnsiTheme="minorBidi" w:cstheme="minorBidi"/>
            <w:sz w:val="24"/>
            <w:szCs w:val="24"/>
          </w:rPr>
          <w:t xml:space="preserve">the </w:t>
        </w:r>
      </w:ins>
      <w:r w:rsidRPr="00310D3E">
        <w:rPr>
          <w:rFonts w:asciiTheme="minorBidi" w:hAnsiTheme="minorBidi" w:cstheme="minorBidi"/>
          <w:sz w:val="24"/>
          <w:szCs w:val="24"/>
        </w:rPr>
        <w:t>application </w:t>
      </w:r>
      <w:hyperlink r:id="rId153" w:tooltip="State (computer science)" w:history="1">
        <w:r w:rsidRPr="00310D3E">
          <w:rPr>
            <w:rFonts w:asciiTheme="minorBidi" w:hAnsiTheme="minorBidi" w:cstheme="minorBidi"/>
            <w:sz w:val="24"/>
            <w:szCs w:val="24"/>
          </w:rPr>
          <w:t>state</w:t>
        </w:r>
      </w:hyperlink>
      <w:r w:rsidRPr="00310D3E">
        <w:rPr>
          <w:rFonts w:asciiTheme="minorBidi" w:hAnsiTheme="minorBidi" w:cstheme="minorBidi"/>
          <w:sz w:val="24"/>
          <w:szCs w:val="24"/>
        </w:rPr>
        <w:t>. It is most commonly used with libraries such as </w:t>
      </w:r>
      <w:hyperlink r:id="rId154" w:tooltip="React (web framework)" w:history="1">
        <w:r w:rsidRPr="00310D3E">
          <w:rPr>
            <w:rFonts w:asciiTheme="minorBidi" w:hAnsiTheme="minorBidi" w:cstheme="minorBidi"/>
            <w:sz w:val="24"/>
            <w:szCs w:val="24"/>
          </w:rPr>
          <w:t>React</w:t>
        </w:r>
      </w:hyperlink>
      <w:r w:rsidRPr="00310D3E">
        <w:rPr>
          <w:rFonts w:asciiTheme="minorBidi" w:hAnsiTheme="minorBidi" w:cstheme="minorBidi"/>
          <w:sz w:val="24"/>
          <w:szCs w:val="24"/>
        </w:rPr>
        <w:t> or </w:t>
      </w:r>
      <w:hyperlink r:id="rId155" w:tooltip="Angular (web framework)" w:history="1">
        <w:r w:rsidRPr="00310D3E">
          <w:rPr>
            <w:rFonts w:asciiTheme="minorBidi" w:hAnsiTheme="minorBidi" w:cstheme="minorBidi"/>
            <w:sz w:val="24"/>
            <w:szCs w:val="24"/>
          </w:rPr>
          <w:t>Angular</w:t>
        </w:r>
      </w:hyperlink>
      <w:r w:rsidRPr="00310D3E">
        <w:rPr>
          <w:rFonts w:asciiTheme="minorBidi" w:hAnsiTheme="minorBidi" w:cstheme="minorBidi"/>
          <w:sz w:val="24"/>
          <w:szCs w:val="24"/>
        </w:rPr>
        <w:t> for building </w:t>
      </w:r>
      <w:hyperlink r:id="rId156" w:tooltip="User interface" w:history="1">
        <w:r w:rsidRPr="00310D3E">
          <w:rPr>
            <w:rFonts w:asciiTheme="minorBidi" w:hAnsiTheme="minorBidi" w:cstheme="minorBidi"/>
            <w:sz w:val="24"/>
            <w:szCs w:val="24"/>
          </w:rPr>
          <w:t>user interfaces</w:t>
        </w:r>
      </w:hyperlink>
      <w:r w:rsidRPr="00310D3E">
        <w:rPr>
          <w:rFonts w:asciiTheme="minorBidi" w:hAnsiTheme="minorBidi" w:cstheme="minorBidi"/>
          <w:sz w:val="24"/>
          <w:szCs w:val="24"/>
        </w:rPr>
        <w:t>. Similar to (and inspired by) Facebook's </w:t>
      </w:r>
      <w:hyperlink r:id="rId157" w:anchor="Unidirectional_data_flow" w:tooltip="React (JavaScript library)" w:history="1">
        <w:r w:rsidRPr="00310D3E">
          <w:rPr>
            <w:rFonts w:asciiTheme="minorBidi" w:hAnsiTheme="minorBidi" w:cstheme="minorBidi"/>
            <w:sz w:val="24"/>
            <w:szCs w:val="24"/>
          </w:rPr>
          <w:t>Flux architecture</w:t>
        </w:r>
      </w:hyperlink>
      <w:r w:rsidRPr="00310D3E">
        <w:rPr>
          <w:rFonts w:asciiTheme="minorBidi" w:hAnsiTheme="minorBidi" w:cstheme="minorBidi"/>
          <w:sz w:val="24"/>
          <w:szCs w:val="24"/>
        </w:rPr>
        <w:t>, it was created</w:t>
      </w:r>
      <w:r w:rsidRPr="00310D3E">
        <w:rPr>
          <w:rFonts w:asciiTheme="minorBidi" w:hAnsiTheme="minorBidi" w:cstheme="minorBidi"/>
          <w:sz w:val="24"/>
          <w:szCs w:val="24"/>
        </w:rPr>
        <w:t xml:space="preserve"> by Dan Abramov and Andrew Clark.</w:t>
      </w:r>
    </w:p>
    <w:p w14:paraId="72C9F9AE" w14:textId="77777777" w:rsidR="004678AB" w:rsidRDefault="00310D3E">
      <w:pPr>
        <w:keepNext/>
        <w:ind w:left="1440" w:firstLine="720"/>
      </w:pPr>
      <w:r>
        <w:rPr>
          <w:noProof/>
          <w:lang w:val="fr-FR" w:eastAsia="fr-FR"/>
        </w:rPr>
        <w:drawing>
          <wp:inline distT="0" distB="0" distL="0" distR="0" wp14:anchorId="13E46EB2" wp14:editId="3D776D55">
            <wp:extent cx="3409989" cy="914491"/>
            <wp:effectExtent l="0" t="0" r="0" b="0"/>
            <wp:docPr id="3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7821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09989" cy="91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790D" w14:textId="77777777" w:rsidR="004678AB" w:rsidRDefault="00310D3E">
      <w:pPr>
        <w:pStyle w:val="Caption"/>
        <w:ind w:left="3600"/>
      </w:pPr>
      <w:bookmarkStart w:id="1002" w:name="_Toc75353283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3:Redux</w:t>
      </w:r>
      <w:proofErr w:type="gramEnd"/>
      <w:r>
        <w:t xml:space="preserve"> Logo</w:t>
      </w:r>
      <w:bookmarkEnd w:id="1002"/>
    </w:p>
    <w:p w14:paraId="473CD6D7" w14:textId="77777777" w:rsidR="004678AB" w:rsidRDefault="00310D3E">
      <w:pPr>
        <w:ind w:left="1440" w:firstLine="720"/>
        <w:rPr>
          <w:lang w:bidi="ar-TN"/>
        </w:rPr>
      </w:pPr>
      <w:r>
        <w:rPr>
          <w:lang w:bidi="ar-TN"/>
        </w:rPr>
        <w:tab/>
      </w:r>
      <w:r>
        <w:rPr>
          <w:lang w:bidi="ar-TN"/>
        </w:rPr>
        <w:tab/>
        <w:t xml:space="preserve"> </w:t>
      </w:r>
    </w:p>
    <w:p w14:paraId="040ADE43" w14:textId="77777777" w:rsidR="004678AB" w:rsidRDefault="00310D3E">
      <w:pPr>
        <w:ind w:left="720" w:firstLine="720"/>
        <w:rPr>
          <w:lang w:bidi="ar-TN"/>
        </w:rPr>
      </w:pPr>
      <w:r>
        <w:rPr>
          <w:lang w:bidi="ar-TN"/>
        </w:rPr>
        <w:tab/>
      </w:r>
      <w:r>
        <w:rPr>
          <w:lang w:bidi="ar-TN"/>
        </w:rPr>
        <w:tab/>
      </w:r>
    </w:p>
    <w:p w14:paraId="2FFD4FE3" w14:textId="77777777" w:rsidR="004678AB" w:rsidRDefault="00310D3E">
      <w:pPr>
        <w:rPr>
          <w:rFonts w:ascii="Bahnschrift" w:hAnsi="Bahnschrift"/>
          <w:sz w:val="32"/>
          <w:szCs w:val="32"/>
          <w:lang w:bidi="ar-TN"/>
        </w:rPr>
      </w:pPr>
      <w:r>
        <w:rPr>
          <w:rFonts w:ascii="Bahnschrift" w:hAnsi="Bahnschrift"/>
          <w:sz w:val="32"/>
          <w:szCs w:val="32"/>
          <w:lang w:bidi="ar-TN"/>
        </w:rPr>
        <w:t>Bootstrap</w:t>
      </w:r>
    </w:p>
    <w:p w14:paraId="23EE7D00" w14:textId="77777777" w:rsidR="004678AB" w:rsidRPr="00310D3E" w:rsidRDefault="00310D3E">
      <w:pPr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b/>
          <w:bCs/>
          <w:sz w:val="24"/>
          <w:szCs w:val="24"/>
        </w:rPr>
        <w:t>Bootstrap</w:t>
      </w:r>
      <w:r w:rsidRPr="00310D3E">
        <w:rPr>
          <w:rFonts w:asciiTheme="minorBidi" w:hAnsiTheme="minorBidi" w:cstheme="minorBidi"/>
          <w:sz w:val="24"/>
          <w:szCs w:val="24"/>
        </w:rPr>
        <w:t> is a </w:t>
      </w:r>
      <w:hyperlink r:id="rId159" w:tooltip="Web navigation" w:history="1">
        <w:r w:rsidRPr="00310D3E">
          <w:rPr>
            <w:rFonts w:asciiTheme="minorBidi" w:hAnsiTheme="minorBidi" w:cstheme="minorBidi"/>
            <w:sz w:val="24"/>
            <w:szCs w:val="24"/>
          </w:rPr>
          <w:t>free and open-source</w:t>
        </w:r>
      </w:hyperlink>
      <w:r w:rsidRPr="00310D3E">
        <w:rPr>
          <w:rFonts w:asciiTheme="minorBidi" w:hAnsiTheme="minorBidi" w:cstheme="minorBidi"/>
          <w:sz w:val="24"/>
          <w:szCs w:val="24"/>
        </w:rPr>
        <w:t> </w:t>
      </w:r>
      <w:hyperlink r:id="rId160" w:history="1">
        <w:r w:rsidRPr="00310D3E">
          <w:rPr>
            <w:rFonts w:asciiTheme="minorBidi" w:hAnsiTheme="minorBidi" w:cstheme="minorBidi"/>
            <w:sz w:val="24"/>
            <w:szCs w:val="24"/>
          </w:rPr>
          <w:t>CSS framework</w:t>
        </w:r>
      </w:hyperlink>
      <w:r w:rsidRPr="00310D3E">
        <w:rPr>
          <w:rFonts w:asciiTheme="minorBidi" w:hAnsiTheme="minorBidi" w:cstheme="minorBidi"/>
          <w:sz w:val="24"/>
          <w:szCs w:val="24"/>
        </w:rPr>
        <w:t> directed at responsive, </w:t>
      </w:r>
      <w:hyperlink r:id="rId161" w:anchor="Mobile_first,_unobtrusive_JavaScript,_and_progressive_enhancement" w:tooltip="Responsive web design" w:history="1">
        <w:r w:rsidRPr="00310D3E">
          <w:rPr>
            <w:rFonts w:asciiTheme="minorBidi" w:hAnsiTheme="minorBidi" w:cstheme="minorBidi"/>
            <w:sz w:val="24"/>
            <w:szCs w:val="24"/>
          </w:rPr>
          <w:t>mobile-first</w:t>
        </w:r>
      </w:hyperlink>
      <w:r w:rsidRPr="00310D3E">
        <w:rPr>
          <w:rFonts w:asciiTheme="minorBidi" w:hAnsiTheme="minorBidi" w:cstheme="minorBidi"/>
          <w:sz w:val="24"/>
          <w:szCs w:val="24"/>
        </w:rPr>
        <w:t> </w:t>
      </w:r>
      <w:hyperlink r:id="rId162" w:tooltip="Front-end web development" w:history="1">
        <w:r w:rsidRPr="00310D3E">
          <w:rPr>
            <w:rFonts w:asciiTheme="minorBidi" w:hAnsiTheme="minorBidi" w:cstheme="minorBidi"/>
            <w:sz w:val="24"/>
            <w:szCs w:val="24"/>
          </w:rPr>
          <w:t>front-end web development</w:t>
        </w:r>
      </w:hyperlink>
      <w:r w:rsidRPr="00310D3E">
        <w:rPr>
          <w:rFonts w:asciiTheme="minorBidi" w:hAnsiTheme="minorBidi" w:cstheme="minorBidi"/>
          <w:sz w:val="24"/>
          <w:szCs w:val="24"/>
        </w:rPr>
        <w:t>.</w:t>
      </w:r>
      <w:r w:rsidRPr="00310D3E">
        <w:rPr>
          <w:rFonts w:asciiTheme="minorBidi" w:hAnsiTheme="minorBidi" w:cstheme="minorBidi"/>
          <w:sz w:val="24"/>
          <w:szCs w:val="24"/>
        </w:rPr>
        <w:t xml:space="preserve"> It contains </w:t>
      </w:r>
      <w:hyperlink r:id="rId163" w:tooltip="CSS framework" w:history="1">
        <w:r w:rsidRPr="00310D3E">
          <w:rPr>
            <w:rFonts w:asciiTheme="minorBidi" w:hAnsiTheme="minorBidi" w:cstheme="minorBidi"/>
            <w:sz w:val="24"/>
            <w:szCs w:val="24"/>
          </w:rPr>
          <w:t>CSS</w:t>
        </w:r>
      </w:hyperlink>
      <w:r w:rsidRPr="00310D3E">
        <w:rPr>
          <w:rFonts w:asciiTheme="minorBidi" w:hAnsiTheme="minorBidi" w:cstheme="minorBidi"/>
          <w:sz w:val="24"/>
          <w:szCs w:val="24"/>
        </w:rPr>
        <w:t>- and (optionally) </w:t>
      </w:r>
      <w:hyperlink r:id="rId164" w:history="1">
        <w:r w:rsidRPr="00310D3E">
          <w:rPr>
            <w:rFonts w:asciiTheme="minorBidi" w:hAnsiTheme="minorBidi" w:cstheme="minorBidi"/>
            <w:sz w:val="24"/>
            <w:szCs w:val="24"/>
          </w:rPr>
          <w:t>JavaScript</w:t>
        </w:r>
      </w:hyperlink>
      <w:r w:rsidRPr="00310D3E">
        <w:rPr>
          <w:rFonts w:asciiTheme="minorBidi" w:hAnsiTheme="minorBidi" w:cstheme="minorBidi"/>
          <w:sz w:val="24"/>
          <w:szCs w:val="24"/>
        </w:rPr>
        <w:t>-based design templates for </w:t>
      </w:r>
      <w:hyperlink r:id="rId165" w:anchor="Typography" w:tooltip="JavaScript" w:history="1">
        <w:r w:rsidRPr="00310D3E">
          <w:rPr>
            <w:rFonts w:asciiTheme="minorBidi" w:hAnsiTheme="minorBidi" w:cstheme="minorBidi"/>
            <w:sz w:val="24"/>
            <w:szCs w:val="24"/>
          </w:rPr>
          <w:t>typography</w:t>
        </w:r>
      </w:hyperlink>
      <w:r w:rsidRPr="00310D3E">
        <w:rPr>
          <w:rFonts w:asciiTheme="minorBidi" w:hAnsiTheme="minorBidi" w:cstheme="minorBidi"/>
          <w:sz w:val="24"/>
          <w:szCs w:val="24"/>
        </w:rPr>
        <w:t>, </w:t>
      </w:r>
      <w:hyperlink r:id="rId166" w:tooltip="Form (HTML)" w:history="1">
        <w:r w:rsidRPr="00310D3E">
          <w:rPr>
            <w:rFonts w:asciiTheme="minorBidi" w:hAnsiTheme="minorBidi" w:cstheme="minorBidi"/>
            <w:sz w:val="24"/>
            <w:szCs w:val="24"/>
          </w:rPr>
          <w:t>forms</w:t>
        </w:r>
      </w:hyperlink>
      <w:r w:rsidRPr="00310D3E">
        <w:rPr>
          <w:rFonts w:asciiTheme="minorBidi" w:hAnsiTheme="minorBidi" w:cstheme="minorBidi"/>
          <w:sz w:val="24"/>
          <w:szCs w:val="24"/>
        </w:rPr>
        <w:t>, </w:t>
      </w:r>
      <w:hyperlink r:id="rId167" w:anchor="HTML" w:tooltip="Button (computing)" w:history="1">
        <w:r w:rsidRPr="00310D3E">
          <w:rPr>
            <w:rFonts w:asciiTheme="minorBidi" w:hAnsiTheme="minorBidi" w:cstheme="minorBidi"/>
            <w:sz w:val="24"/>
            <w:szCs w:val="24"/>
          </w:rPr>
          <w:t>buttons</w:t>
        </w:r>
      </w:hyperlink>
      <w:r w:rsidRPr="00310D3E">
        <w:rPr>
          <w:rFonts w:asciiTheme="minorBidi" w:hAnsiTheme="minorBidi" w:cstheme="minorBidi"/>
          <w:sz w:val="24"/>
          <w:szCs w:val="24"/>
        </w:rPr>
        <w:t>, </w:t>
      </w:r>
      <w:hyperlink r:id="rId168" w:anchor="Local_website_navigation" w:history="1">
        <w:r w:rsidRPr="00310D3E">
          <w:rPr>
            <w:rFonts w:asciiTheme="minorBidi" w:hAnsiTheme="minorBidi" w:cstheme="minorBidi"/>
            <w:sz w:val="24"/>
            <w:szCs w:val="24"/>
          </w:rPr>
          <w:t>navigation</w:t>
        </w:r>
      </w:hyperlink>
      <w:r w:rsidRPr="00310D3E">
        <w:rPr>
          <w:rFonts w:asciiTheme="minorBidi" w:hAnsiTheme="minorBidi" w:cstheme="minorBidi"/>
          <w:sz w:val="24"/>
          <w:szCs w:val="24"/>
        </w:rPr>
        <w:t>, and other interface components.</w:t>
      </w:r>
    </w:p>
    <w:p w14:paraId="0F3E320F" w14:textId="77777777" w:rsidR="004678AB" w:rsidRPr="00310D3E" w:rsidRDefault="00310D3E">
      <w:pPr>
        <w:jc w:val="both"/>
        <w:rPr>
          <w:rFonts w:asciiTheme="minorBidi" w:hAnsiTheme="minorBidi" w:cstheme="minorBidi"/>
          <w:sz w:val="24"/>
          <w:szCs w:val="24"/>
        </w:rPr>
      </w:pPr>
      <w:r w:rsidRPr="00310D3E">
        <w:rPr>
          <w:rFonts w:asciiTheme="minorBidi" w:hAnsiTheme="minorBidi" w:cstheme="minorBidi"/>
          <w:sz w:val="24"/>
          <w:szCs w:val="24"/>
        </w:rPr>
        <w:t>As of April 2021, Bootstrap is the tenth most starred project on </w:t>
      </w:r>
      <w:hyperlink r:id="rId169" w:history="1">
        <w:r w:rsidRPr="00310D3E">
          <w:rPr>
            <w:rFonts w:asciiTheme="minorBidi" w:hAnsiTheme="minorBidi" w:cstheme="minorBidi"/>
            <w:sz w:val="24"/>
            <w:szCs w:val="24"/>
          </w:rPr>
          <w:t>GitHub</w:t>
        </w:r>
      </w:hyperlink>
      <w:r w:rsidRPr="00310D3E">
        <w:rPr>
          <w:rFonts w:asciiTheme="minorBidi" w:hAnsiTheme="minorBidi" w:cstheme="minorBidi"/>
          <w:sz w:val="24"/>
          <w:szCs w:val="24"/>
        </w:rPr>
        <w:tab/>
      </w:r>
    </w:p>
    <w:p w14:paraId="601320BF" w14:textId="77777777" w:rsidR="004678AB" w:rsidRDefault="00310D3E">
      <w:pPr>
        <w:keepNext/>
        <w:jc w:val="both"/>
      </w:pPr>
      <w:r>
        <w:tab/>
      </w:r>
      <w:r>
        <w:tab/>
      </w:r>
      <w:r>
        <w:tab/>
      </w:r>
      <w:r>
        <w:tab/>
        <w:t xml:space="preserve">  </w:t>
      </w:r>
      <w:r>
        <w:rPr>
          <w:noProof/>
          <w:lang w:val="fr-FR" w:eastAsia="fr-FR"/>
        </w:rPr>
        <w:drawing>
          <wp:inline distT="0" distB="0" distL="0" distR="0" wp14:anchorId="29AA1CBA" wp14:editId="7E1CC842">
            <wp:extent cx="2349898" cy="1870176"/>
            <wp:effectExtent l="0" t="0" r="0" b="0"/>
            <wp:docPr id="3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436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49898" cy="187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C1B2C" w14:textId="77777777" w:rsidR="004678AB" w:rsidRDefault="00310D3E">
      <w:pPr>
        <w:pStyle w:val="Caption"/>
        <w:ind w:left="2880" w:firstLine="720"/>
        <w:jc w:val="both"/>
      </w:pPr>
      <w:bookmarkStart w:id="1003" w:name="_Toc75353284"/>
      <w:r>
        <w:t xml:space="preserve">Figure </w:t>
      </w:r>
      <w:r>
        <w:rPr>
          <w:cs/>
        </w:rPr>
        <w:t>‎</w:t>
      </w:r>
      <w:r>
        <w:t>4</w:t>
      </w:r>
      <w:r>
        <w:t>.</w:t>
      </w:r>
      <w:proofErr w:type="gramStart"/>
      <w:r>
        <w:t>4:Bootstrap</w:t>
      </w:r>
      <w:proofErr w:type="gramEnd"/>
      <w:r>
        <w:t xml:space="preserve"> Logo</w:t>
      </w:r>
      <w:bookmarkEnd w:id="1003"/>
    </w:p>
    <w:p w14:paraId="0F0B5462" w14:textId="77777777" w:rsidR="004678AB" w:rsidRDefault="00310D3E">
      <w:pPr>
        <w:jc w:val="both"/>
        <w:rPr>
          <w:rFonts w:ascii="Bahnschrift" w:hAnsi="Bahnschrift"/>
          <w:b/>
          <w:bCs/>
          <w:sz w:val="28"/>
          <w:szCs w:val="28"/>
        </w:rPr>
      </w:pPr>
      <w:r>
        <w:rPr>
          <w:rFonts w:ascii="Bahnschrift" w:hAnsi="Bahnschrift"/>
          <w:b/>
          <w:bCs/>
          <w:sz w:val="28"/>
          <w:szCs w:val="28"/>
        </w:rPr>
        <w:lastRenderedPageBreak/>
        <w:t>Reactstrap</w:t>
      </w:r>
    </w:p>
    <w:p w14:paraId="40B0EE92" w14:textId="77777777" w:rsidR="004678AB" w:rsidRPr="00825949" w:rsidRDefault="00310D3E">
      <w:pPr>
        <w:jc w:val="both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color w:val="212121"/>
          <w:sz w:val="24"/>
          <w:szCs w:val="24"/>
          <w:shd w:val="clear" w:color="auto" w:fill="FFFFFF"/>
        </w:rPr>
        <w:t>Reactstrap</w:t>
      </w:r>
      <w:r w:rsidRPr="00825949">
        <w:rPr>
          <w:rFonts w:asciiTheme="minorBidi" w:hAnsiTheme="minorBidi" w:cstheme="minorBidi"/>
          <w:color w:val="212121"/>
          <w:sz w:val="24"/>
          <w:szCs w:val="24"/>
          <w:shd w:val="clear" w:color="auto" w:fill="FFFFFF"/>
        </w:rPr>
        <w:t xml:space="preserve"> is a component library for </w:t>
      </w:r>
      <w:ins w:id="1004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</w:rPr>
          <w:t xml:space="preserve">the </w:t>
        </w:r>
        <w:r w:rsidRPr="00825949">
          <w:rPr>
            <w:rFonts w:asciiTheme="minorBidi" w:hAnsiTheme="minorBidi" w:cstheme="minorBidi"/>
            <w:color w:val="212121"/>
            <w:sz w:val="24"/>
            <w:szCs w:val="24"/>
            <w:shd w:val="clear" w:color="auto" w:fill="FFFFFF"/>
          </w:rPr>
          <w:t>reactors</w:t>
        </w:r>
      </w:ins>
      <w:del w:id="1005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  <w:shd w:val="clear" w:color="auto" w:fill="FFFFFF"/>
          </w:rPr>
          <w:delText>reactjs</w:delText>
        </w:r>
      </w:del>
      <w:r w:rsidRPr="00825949">
        <w:rPr>
          <w:rFonts w:asciiTheme="minorBidi" w:hAnsiTheme="minorBidi" w:cstheme="minorBidi"/>
          <w:color w:val="212121"/>
          <w:sz w:val="24"/>
          <w:szCs w:val="24"/>
          <w:shd w:val="clear" w:color="auto" w:fill="FFFFFF"/>
        </w:rPr>
        <w:t xml:space="preserve">. It provides inbuilt </w:t>
      </w:r>
      <w:ins w:id="1006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  <w:shd w:val="clear" w:color="auto" w:fill="FFFFFF"/>
          </w:rPr>
          <w:t>bootstrap</w:t>
        </w:r>
      </w:ins>
      <w:del w:id="1007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  <w:shd w:val="clear" w:color="auto" w:fill="FFFFFF"/>
          </w:rPr>
          <w:delText>Bootstrap</w:delText>
        </w:r>
      </w:del>
      <w:r w:rsidRPr="00825949">
        <w:rPr>
          <w:rFonts w:asciiTheme="minorBidi" w:hAnsiTheme="minorBidi" w:cstheme="minorBidi"/>
          <w:color w:val="212121"/>
          <w:sz w:val="24"/>
          <w:szCs w:val="24"/>
          <w:shd w:val="clear" w:color="auto" w:fill="FFFFFF"/>
        </w:rPr>
        <w:t xml:space="preserve"> components that make </w:t>
      </w:r>
      <w:ins w:id="1008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</w:rPr>
          <w:t xml:space="preserve">it </w:t>
        </w:r>
      </w:ins>
      <w:r w:rsidRPr="00825949">
        <w:rPr>
          <w:rFonts w:asciiTheme="minorBidi" w:hAnsiTheme="minorBidi" w:cstheme="minorBidi"/>
          <w:color w:val="212121"/>
          <w:sz w:val="24"/>
          <w:szCs w:val="24"/>
        </w:rPr>
        <w:t>easy to create UI with its self-contained components that</w:t>
      </w:r>
      <w:del w:id="1009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  <w:shd w:val="clear" w:color="auto" w:fill="FFFFFF"/>
          </w:rPr>
          <w:delText>’s</w:delText>
        </w:r>
      </w:del>
      <w:r w:rsidRPr="00825949">
        <w:rPr>
          <w:rFonts w:asciiTheme="minorBidi" w:hAnsiTheme="minorBidi" w:cstheme="minorBidi"/>
          <w:color w:val="212121"/>
          <w:sz w:val="24"/>
          <w:szCs w:val="24"/>
          <w:shd w:val="clear" w:color="auto" w:fill="FFFFFF"/>
        </w:rPr>
        <w:t xml:space="preserve"> provide flexibility and inbuilt validations. Reactstrap is similar to Bootstrap, but it has self-contained components. It</w:t>
      </w:r>
      <w:ins w:id="1010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  <w:shd w:val="clear" w:color="auto" w:fill="FFFFFF"/>
          </w:rPr>
          <w:t xml:space="preserve"> is</w:t>
        </w:r>
      </w:ins>
      <w:del w:id="1011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  <w:shd w:val="clear" w:color="auto" w:fill="FFFFFF"/>
          </w:rPr>
          <w:delText>’s</w:delText>
        </w:r>
      </w:del>
      <w:r w:rsidRPr="00825949">
        <w:rPr>
          <w:rFonts w:asciiTheme="minorBidi" w:hAnsiTheme="minorBidi" w:cstheme="minorBidi"/>
          <w:color w:val="212121"/>
          <w:sz w:val="24"/>
          <w:szCs w:val="24"/>
          <w:shd w:val="clear" w:color="auto" w:fill="FFFFFF"/>
        </w:rPr>
        <w:t xml:space="preserve"> easy to use and </w:t>
      </w:r>
      <w:ins w:id="1012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  <w:shd w:val="clear" w:color="auto" w:fill="FFFFFF"/>
          </w:rPr>
          <w:t>supports</w:t>
        </w:r>
      </w:ins>
      <w:del w:id="1013" w:author="Pubsure" w:date="2021-06-24T07:50:00Z">
        <w:r w:rsidRPr="00825949">
          <w:rPr>
            <w:rFonts w:asciiTheme="minorBidi" w:hAnsiTheme="minorBidi" w:cstheme="minorBidi"/>
            <w:color w:val="212121"/>
            <w:sz w:val="24"/>
            <w:szCs w:val="24"/>
            <w:shd w:val="clear" w:color="auto" w:fill="FFFFFF"/>
          </w:rPr>
          <w:delText>support</w:delText>
        </w:r>
      </w:del>
      <w:r w:rsidRPr="00825949">
        <w:rPr>
          <w:rFonts w:asciiTheme="minorBidi" w:hAnsiTheme="minorBidi" w:cstheme="minorBidi"/>
          <w:color w:val="212121"/>
          <w:sz w:val="24"/>
          <w:szCs w:val="24"/>
          <w:shd w:val="clear" w:color="auto" w:fill="FFFFFF"/>
        </w:rPr>
        <w:t xml:space="preserve"> Bootstrap 4.</w:t>
      </w:r>
    </w:p>
    <w:p w14:paraId="5EBD2F01" w14:textId="77777777" w:rsidR="004678AB" w:rsidRDefault="00310D3E">
      <w:pPr>
        <w:keepNext/>
        <w:ind w:left="2880"/>
        <w:jc w:val="both"/>
      </w:pPr>
      <w:r>
        <w:rPr>
          <w:noProof/>
          <w:lang w:val="fr-FR" w:eastAsia="fr-FR"/>
        </w:rPr>
        <w:drawing>
          <wp:inline distT="0" distB="0" distL="0" distR="0" wp14:anchorId="313B9120" wp14:editId="553B49EC">
            <wp:extent cx="2314574" cy="2314574"/>
            <wp:effectExtent l="0" t="0" r="0" b="0"/>
            <wp:docPr id="3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5644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4" cy="231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11CA5" w14:textId="77777777" w:rsidR="004678AB" w:rsidRDefault="00310D3E">
      <w:pPr>
        <w:pStyle w:val="Caption"/>
        <w:ind w:left="2880" w:firstLine="720"/>
        <w:jc w:val="both"/>
      </w:pPr>
      <w:bookmarkStart w:id="1014" w:name="_Toc75353285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5:Reactstrap</w:t>
      </w:r>
      <w:proofErr w:type="gramEnd"/>
      <w:r>
        <w:t xml:space="preserve"> Logo</w:t>
      </w:r>
      <w:bookmarkEnd w:id="1014"/>
    </w:p>
    <w:p w14:paraId="7D74B344" w14:textId="77777777" w:rsidR="004678AB" w:rsidRDefault="00310D3E">
      <w:pPr>
        <w:ind w:left="2880"/>
        <w:jc w:val="both"/>
      </w:pPr>
      <w:r>
        <w:tab/>
        <w:t xml:space="preserve"> </w:t>
      </w:r>
    </w:p>
    <w:p w14:paraId="010E22EE" w14:textId="77777777" w:rsidR="004678AB" w:rsidRDefault="00310D3E">
      <w:pPr>
        <w:rPr>
          <w:b/>
          <w:bCs/>
          <w:sz w:val="24"/>
          <w:szCs w:val="24"/>
          <w:lang w:bidi="ar-TN"/>
        </w:rPr>
      </w:pPr>
      <w:r>
        <w:rPr>
          <w:b/>
          <w:bCs/>
          <w:sz w:val="24"/>
          <w:szCs w:val="24"/>
          <w:lang w:bidi="ar-TN"/>
        </w:rPr>
        <w:t xml:space="preserve">   Back-End</w:t>
      </w:r>
    </w:p>
    <w:p w14:paraId="165EB53E" w14:textId="77777777" w:rsidR="004678AB" w:rsidRDefault="004678AB">
      <w:pPr>
        <w:rPr>
          <w:b/>
          <w:bCs/>
          <w:sz w:val="24"/>
          <w:szCs w:val="24"/>
          <w:lang w:bidi="ar-TN"/>
        </w:rPr>
      </w:pPr>
    </w:p>
    <w:p w14:paraId="4A5BC884" w14:textId="77777777" w:rsidR="004678AB" w:rsidRDefault="00310D3E">
      <w:r>
        <w:rPr>
          <w:b/>
          <w:bCs/>
          <w:lang w:bidi="ar-TN"/>
        </w:rPr>
        <w:t>Node.js</w:t>
      </w:r>
    </w:p>
    <w:p w14:paraId="3E284FC0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sz w:val="24"/>
          <w:szCs w:val="24"/>
        </w:rPr>
        <w:t>Node.js</w:t>
      </w:r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is an open-source, cross-platform, back-end JavaScript runtime environment that runs on the V8 engine and executes JavaScript code outside a web </w:t>
      </w:r>
      <w:ins w:id="1015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t>browser, allowing</w:t>
        </w:r>
      </w:ins>
      <w:del w:id="1016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>browser.Node.js lets</w:delText>
        </w:r>
      </w:del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developers </w:t>
      </w:r>
      <w:ins w:id="101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to </w:t>
        </w:r>
      </w:ins>
      <w:r w:rsidRPr="00825949">
        <w:rPr>
          <w:rFonts w:asciiTheme="minorBidi" w:hAnsiTheme="minorBidi" w:cstheme="minorBidi"/>
          <w:sz w:val="24"/>
          <w:szCs w:val="24"/>
        </w:rPr>
        <w:t>use JavaScript to write command line tools</w:t>
      </w:r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and </w:t>
      </w:r>
      <w:del w:id="1018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 xml:space="preserve">for </w:delText>
        </w:r>
      </w:del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server-side </w:t>
      </w:r>
      <w:ins w:id="1019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t>scripting-running</w:t>
        </w:r>
      </w:ins>
      <w:del w:id="1020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>Scripting-running</w:delText>
        </w:r>
      </w:del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scripts server-side to produce dynamic web page content before the page is sent to the user’s web browser.</w:t>
      </w:r>
    </w:p>
    <w:p w14:paraId="2B88482D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  <w:lang w:bidi="ar-TN"/>
        </w:rPr>
      </w:pPr>
      <w:r w:rsidRPr="00825949">
        <w:rPr>
          <w:rFonts w:asciiTheme="minorBidi" w:hAnsiTheme="minorBidi" w:cstheme="minorBidi"/>
          <w:sz w:val="24"/>
          <w:szCs w:val="24"/>
          <w:lang w:bidi="ar-TN"/>
        </w:rPr>
        <w:t>Node.js represents a “JavaScript everyw</w:t>
      </w:r>
      <w:r w:rsidRPr="00825949">
        <w:rPr>
          <w:rFonts w:asciiTheme="minorBidi" w:hAnsiTheme="minorBidi" w:cstheme="minorBidi"/>
          <w:sz w:val="24"/>
          <w:szCs w:val="24"/>
          <w:lang w:bidi="ar-TN"/>
        </w:rPr>
        <w:t>here ‘paradigm, unifying web-application development around a single programming language, rather than different languages for server-side and client-side scripts.</w:t>
      </w:r>
    </w:p>
    <w:p w14:paraId="2645AE81" w14:textId="77777777" w:rsidR="004678AB" w:rsidRDefault="00310D3E">
      <w:pPr>
        <w:keepNext/>
      </w:pPr>
      <w:r>
        <w:rPr>
          <w:lang w:bidi="ar-TN"/>
        </w:rPr>
        <w:t xml:space="preserve">                                                               </w:t>
      </w:r>
      <w:r>
        <w:rPr>
          <w:noProof/>
          <w:lang w:val="fr-FR" w:eastAsia="fr-FR"/>
        </w:rPr>
        <w:drawing>
          <wp:inline distT="0" distB="0" distL="0" distR="0" wp14:anchorId="5E8FBFA5" wp14:editId="4BB7FFC5">
            <wp:extent cx="2115519" cy="1294589"/>
            <wp:effectExtent l="0" t="0" r="0" b="811"/>
            <wp:docPr id="34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5508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15519" cy="129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61A1" w14:textId="77777777" w:rsidR="004678AB" w:rsidRDefault="00310D3E">
      <w:pPr>
        <w:pStyle w:val="Caption"/>
        <w:ind w:left="3600"/>
      </w:pPr>
      <w:bookmarkStart w:id="1021" w:name="_Toc75353286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6:Node.js</w:t>
      </w:r>
      <w:proofErr w:type="gramEnd"/>
      <w:r>
        <w:t xml:space="preserve"> Logo</w:t>
      </w:r>
      <w:bookmarkEnd w:id="1021"/>
    </w:p>
    <w:p w14:paraId="0C62445E" w14:textId="77777777" w:rsidR="004678AB" w:rsidRDefault="00310D3E">
      <w:pPr>
        <w:rPr>
          <w:lang w:bidi="ar-TN"/>
        </w:rPr>
      </w:pPr>
      <w:r>
        <w:rPr>
          <w:lang w:bidi="ar-TN"/>
        </w:rPr>
        <w:lastRenderedPageBreak/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  <w:t xml:space="preserve"> </w:t>
      </w:r>
    </w:p>
    <w:p w14:paraId="30E58CB0" w14:textId="77777777" w:rsidR="004678AB" w:rsidRDefault="004678AB">
      <w:pPr>
        <w:rPr>
          <w:lang w:bidi="ar-TN"/>
        </w:rPr>
      </w:pPr>
    </w:p>
    <w:p w14:paraId="7152FACD" w14:textId="77777777" w:rsidR="004678AB" w:rsidRDefault="004678AB">
      <w:pPr>
        <w:rPr>
          <w:lang w:bidi="ar-TN"/>
        </w:rPr>
      </w:pPr>
    </w:p>
    <w:p w14:paraId="176C7386" w14:textId="77777777" w:rsidR="004678AB" w:rsidRDefault="00310D3E">
      <w:pPr>
        <w:rPr>
          <w:b/>
          <w:bCs/>
          <w:lang w:bidi="ar-TN"/>
        </w:rPr>
      </w:pPr>
      <w:r>
        <w:rPr>
          <w:b/>
          <w:bCs/>
          <w:lang w:bidi="ar-TN"/>
        </w:rPr>
        <w:t>Express.js</w:t>
      </w:r>
    </w:p>
    <w:p w14:paraId="3698A8A2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color w:val="202122"/>
          <w:sz w:val="24"/>
          <w:szCs w:val="24"/>
          <w:shd w:val="clear" w:color="auto" w:fill="FFFFFF"/>
        </w:rPr>
        <w:t>Express.js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, 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or </w:t>
      </w:r>
      <w:r w:rsidRPr="00825949">
        <w:rPr>
          <w:rFonts w:asciiTheme="minorBidi" w:hAnsiTheme="minorBidi" w:cstheme="minorBidi"/>
          <w:sz w:val="24"/>
          <w:szCs w:val="24"/>
        </w:rPr>
        <w:t>simply Express, is a </w:t>
      </w:r>
      <w:r w:rsidRPr="00825949">
        <w:rPr>
          <w:rFonts w:asciiTheme="minorBidi" w:hAnsiTheme="minorBidi" w:cstheme="minorBidi"/>
          <w:sz w:val="24"/>
          <w:szCs w:val="24"/>
        </w:rPr>
        <w:fldChar w:fldCharType="begin"/>
      </w:r>
      <w:r w:rsidRPr="00825949">
        <w:rPr>
          <w:rFonts w:asciiTheme="minorBidi" w:hAnsiTheme="minorBidi" w:cstheme="minorBidi"/>
          <w:sz w:val="24"/>
          <w:szCs w:val="24"/>
        </w:rPr>
        <w:instrText xml:space="preserve"> HYPERLINK "https://en.wikipedia.org/wiki/Front_end_and_back_end" \o "MEAN (software bundle)" </w:instrText>
      </w:r>
      <w:r w:rsidRPr="00825949">
        <w:rPr>
          <w:rFonts w:asciiTheme="minorBidi" w:hAnsiTheme="minorBidi" w:cstheme="minorBidi"/>
          <w:sz w:val="24"/>
          <w:szCs w:val="24"/>
        </w:rPr>
        <w:fldChar w:fldCharType="separate"/>
      </w:r>
      <w:ins w:id="1022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back-end </w:t>
        </w:r>
      </w:ins>
      <w:del w:id="1023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back end</w:delText>
        </w:r>
      </w:del>
      <w:r w:rsidRPr="00825949">
        <w:rPr>
          <w:rFonts w:asciiTheme="minorBidi" w:hAnsiTheme="minorBidi" w:cstheme="minorBidi"/>
          <w:sz w:val="24"/>
          <w:szCs w:val="24"/>
        </w:rPr>
        <w:fldChar w:fldCharType="end"/>
      </w:r>
      <w:r w:rsidRPr="00825949">
        <w:rPr>
          <w:rFonts w:asciiTheme="minorBidi" w:hAnsiTheme="minorBidi" w:cstheme="minorBidi"/>
          <w:sz w:val="24"/>
          <w:szCs w:val="24"/>
        </w:rPr>
        <w:t> </w:t>
      </w:r>
      <w:hyperlink r:id="rId173" w:history="1">
        <w:r w:rsidRPr="00825949">
          <w:rPr>
            <w:rFonts w:asciiTheme="minorBidi" w:hAnsiTheme="minorBidi" w:cstheme="minorBidi"/>
            <w:sz w:val="24"/>
            <w:szCs w:val="24"/>
          </w:rPr>
          <w:t>web application framework</w:t>
        </w:r>
      </w:hyperlink>
      <w:r w:rsidRPr="00825949">
        <w:rPr>
          <w:rFonts w:asciiTheme="minorBidi" w:hAnsiTheme="minorBidi" w:cstheme="minorBidi"/>
          <w:sz w:val="24"/>
          <w:szCs w:val="24"/>
        </w:rPr>
        <w:t> for </w:t>
      </w:r>
      <w:hyperlink r:id="rId174" w:tooltip="Node.js" w:history="1">
        <w:r w:rsidRPr="00825949">
          <w:rPr>
            <w:rFonts w:asciiTheme="minorBidi" w:hAnsiTheme="minorBidi" w:cstheme="minorBidi"/>
            <w:sz w:val="24"/>
            <w:szCs w:val="24"/>
          </w:rPr>
          <w:t>Node.js</w:t>
        </w:r>
      </w:hyperlink>
      <w:r w:rsidRPr="00825949">
        <w:rPr>
          <w:rFonts w:asciiTheme="minorBidi" w:hAnsiTheme="minorBidi" w:cstheme="minorBidi"/>
          <w:sz w:val="24"/>
          <w:szCs w:val="24"/>
        </w:rPr>
        <w:t>, released as </w:t>
      </w:r>
      <w:hyperlink r:id="rId175" w:tooltip="Free and open-source software" w:history="1">
        <w:r w:rsidRPr="00825949">
          <w:rPr>
            <w:rFonts w:asciiTheme="minorBidi" w:hAnsiTheme="minorBidi" w:cstheme="minorBidi"/>
            <w:sz w:val="24"/>
            <w:szCs w:val="24"/>
          </w:rPr>
          <w:t>free and open-source software</w:t>
        </w:r>
      </w:hyperlink>
      <w:r w:rsidRPr="00825949">
        <w:rPr>
          <w:rFonts w:asciiTheme="minorBidi" w:hAnsiTheme="minorBidi" w:cstheme="minorBidi"/>
          <w:sz w:val="24"/>
          <w:szCs w:val="24"/>
        </w:rPr>
        <w:t> under the </w:t>
      </w:r>
      <w:r w:rsidRPr="00825949">
        <w:rPr>
          <w:rFonts w:asciiTheme="minorBidi" w:hAnsiTheme="minorBidi" w:cstheme="minorBidi"/>
          <w:sz w:val="24"/>
          <w:szCs w:val="24"/>
        </w:rPr>
        <w:fldChar w:fldCharType="begin"/>
      </w:r>
      <w:r w:rsidRPr="00825949">
        <w:rPr>
          <w:rFonts w:asciiTheme="minorBidi" w:hAnsiTheme="minorBidi" w:cstheme="minorBidi"/>
          <w:sz w:val="24"/>
          <w:szCs w:val="24"/>
        </w:rPr>
        <w:instrText xml:space="preserve"> HYPERLINK "https://en.wikipedia.org/wiki/MIT_License" \o "MIT License" </w:instrText>
      </w:r>
      <w:r w:rsidRPr="00825949">
        <w:rPr>
          <w:rFonts w:asciiTheme="minorBidi" w:hAnsiTheme="minorBidi" w:cstheme="minorBidi"/>
          <w:sz w:val="24"/>
          <w:szCs w:val="24"/>
        </w:rPr>
        <w:fldChar w:fldCharType="separate"/>
      </w:r>
      <w:r w:rsidRPr="00825949">
        <w:rPr>
          <w:rFonts w:asciiTheme="minorBidi" w:hAnsiTheme="minorBidi" w:cstheme="minorBidi"/>
          <w:sz w:val="24"/>
          <w:szCs w:val="24"/>
        </w:rPr>
        <w:t xml:space="preserve">MIT </w:t>
      </w:r>
      <w:ins w:id="1024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license</w:t>
        </w:r>
      </w:ins>
      <w:del w:id="102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License</w:delText>
        </w:r>
      </w:del>
      <w:r w:rsidRPr="00825949">
        <w:rPr>
          <w:rFonts w:asciiTheme="minorBidi" w:hAnsiTheme="minorBidi" w:cstheme="minorBidi"/>
          <w:sz w:val="24"/>
          <w:szCs w:val="24"/>
        </w:rPr>
        <w:fldChar w:fldCharType="end"/>
      </w:r>
      <w:r w:rsidRPr="00825949">
        <w:rPr>
          <w:rFonts w:asciiTheme="minorBidi" w:hAnsiTheme="minorBidi" w:cstheme="minorBidi"/>
          <w:sz w:val="24"/>
          <w:szCs w:val="24"/>
        </w:rPr>
        <w:t xml:space="preserve">. It is designed </w:t>
      </w:r>
      <w:ins w:id="102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>to</w:t>
        </w:r>
      </w:ins>
      <w:del w:id="1027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for</w:delText>
        </w:r>
      </w:del>
      <w:r w:rsidRPr="00825949">
        <w:rPr>
          <w:rFonts w:asciiTheme="minorBidi" w:hAnsiTheme="minorBidi" w:cstheme="minorBidi"/>
          <w:sz w:val="24"/>
          <w:szCs w:val="24"/>
        </w:rPr>
        <w:t xml:space="preserve"> </w:t>
      </w:r>
      <w:ins w:id="1028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build </w:t>
        </w:r>
      </w:ins>
      <w:del w:id="1029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building</w:delText>
        </w:r>
      </w:del>
      <w:r w:rsidRPr="00825949">
        <w:rPr>
          <w:rFonts w:asciiTheme="minorBidi" w:hAnsiTheme="minorBidi" w:cstheme="minorBidi"/>
          <w:sz w:val="24"/>
          <w:szCs w:val="24"/>
        </w:rPr>
        <w:t> </w:t>
      </w:r>
      <w:hyperlink r:id="rId176" w:tooltip="Web application" w:history="1">
        <w:r w:rsidRPr="00825949">
          <w:rPr>
            <w:rFonts w:asciiTheme="minorBidi" w:hAnsiTheme="minorBidi" w:cstheme="minorBidi"/>
            <w:sz w:val="24"/>
            <w:szCs w:val="24"/>
          </w:rPr>
          <w:t>web applications</w:t>
        </w:r>
      </w:hyperlink>
      <w:r w:rsidRPr="00825949">
        <w:rPr>
          <w:rFonts w:asciiTheme="minorBidi" w:hAnsiTheme="minorBidi" w:cstheme="minorBidi"/>
          <w:sz w:val="24"/>
          <w:szCs w:val="24"/>
        </w:rPr>
        <w:t> and </w:t>
      </w:r>
      <w:hyperlink r:id="rId177" w:tooltip="API" w:history="1">
        <w:r w:rsidRPr="00825949">
          <w:rPr>
            <w:rFonts w:asciiTheme="minorBidi" w:hAnsiTheme="minorBidi" w:cstheme="minorBidi"/>
            <w:sz w:val="24"/>
            <w:szCs w:val="24"/>
          </w:rPr>
          <w:t>APIs</w:t>
        </w:r>
      </w:hyperlink>
      <w:r w:rsidRPr="00825949">
        <w:rPr>
          <w:rFonts w:asciiTheme="minorBidi" w:hAnsiTheme="minorBidi" w:cstheme="minorBidi"/>
          <w:sz w:val="24"/>
          <w:szCs w:val="24"/>
        </w:rPr>
        <w:t>.</w:t>
      </w:r>
      <w:hyperlink r:id="rId178" w:anchor="cite_note-ExpressJS-3" w:history="1">
        <w:r w:rsidRPr="00825949">
          <w:rPr>
            <w:rFonts w:asciiTheme="minorBidi" w:hAnsiTheme="minorBidi" w:cstheme="minorBidi"/>
            <w:sz w:val="24"/>
            <w:szCs w:val="24"/>
          </w:rPr>
          <w:t>[3]</w:t>
        </w:r>
      </w:hyperlink>
      <w:r w:rsidRPr="00825949">
        <w:rPr>
          <w:rFonts w:asciiTheme="minorBidi" w:hAnsiTheme="minorBidi" w:cstheme="minorBidi"/>
          <w:sz w:val="24"/>
          <w:szCs w:val="24"/>
        </w:rPr>
        <w:t> It has been called the </w:t>
      </w:r>
      <w:hyperlink r:id="rId179" w:tooltip="De facto standard" w:history="1">
        <w:r w:rsidRPr="00825949">
          <w:rPr>
            <w:rFonts w:asciiTheme="minorBidi" w:hAnsiTheme="minorBidi" w:cstheme="minorBidi"/>
            <w:sz w:val="24"/>
            <w:szCs w:val="24"/>
          </w:rPr>
          <w:t>de facto standard</w:t>
        </w:r>
      </w:hyperlink>
      <w:r w:rsidRPr="00825949">
        <w:rPr>
          <w:rFonts w:asciiTheme="minorBidi" w:hAnsiTheme="minorBidi" w:cstheme="minorBidi"/>
          <w:sz w:val="24"/>
          <w:szCs w:val="24"/>
        </w:rPr>
        <w:t> server framework for </w:t>
      </w:r>
      <w:hyperlink r:id="rId180" w:tooltip="Node.js" w:history="1">
        <w:r w:rsidRPr="00825949">
          <w:rPr>
            <w:rFonts w:asciiTheme="minorBidi" w:hAnsiTheme="minorBidi" w:cstheme="minorBidi"/>
            <w:sz w:val="24"/>
            <w:szCs w:val="24"/>
          </w:rPr>
          <w:t>Node.js</w:t>
        </w:r>
      </w:hyperlink>
      <w:r w:rsidRPr="00825949">
        <w:rPr>
          <w:rFonts w:asciiTheme="minorBidi" w:hAnsiTheme="minorBidi" w:cstheme="minorBidi"/>
          <w:sz w:val="24"/>
          <w:szCs w:val="24"/>
        </w:rPr>
        <w:t>.</w:t>
      </w:r>
      <w:hyperlink r:id="rId181" w:anchor="cite_note-4" w:history="1">
        <w:r w:rsidRPr="00825949">
          <w:rPr>
            <w:rFonts w:asciiTheme="minorBidi" w:hAnsiTheme="minorBidi" w:cstheme="minorBidi"/>
            <w:sz w:val="24"/>
            <w:szCs w:val="24"/>
          </w:rPr>
          <w:t>[4]</w:t>
        </w:r>
      </w:hyperlink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  </w:t>
      </w:r>
    </w:p>
    <w:p w14:paraId="198A173C" w14:textId="77777777" w:rsidR="004678AB" w:rsidRDefault="00310D3E">
      <w:pPr>
        <w:keepNext/>
      </w:pPr>
      <w:r>
        <w:rPr>
          <w:lang w:bidi="ar-TN"/>
        </w:rPr>
        <w:t xml:space="preserve">                                                     </w:t>
      </w:r>
      <w:r>
        <w:rPr>
          <w:noProof/>
          <w:lang w:val="fr-FR" w:eastAsia="fr-FR"/>
        </w:rPr>
        <w:drawing>
          <wp:inline distT="0" distB="0" distL="0" distR="0" wp14:anchorId="6CDC18CE" wp14:editId="52B09AC9">
            <wp:extent cx="2728002" cy="827202"/>
            <wp:effectExtent l="0" t="0" r="0" b="0"/>
            <wp:docPr id="35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8614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28002" cy="82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1E1B" w14:textId="77777777" w:rsidR="004678AB" w:rsidRDefault="00310D3E">
      <w:pPr>
        <w:pStyle w:val="Caption"/>
        <w:ind w:left="2880" w:firstLine="720"/>
      </w:pPr>
      <w:bookmarkStart w:id="1030" w:name="_Toc75353287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7:Express.js</w:t>
      </w:r>
      <w:proofErr w:type="gramEnd"/>
      <w:r>
        <w:t xml:space="preserve"> logo</w:t>
      </w:r>
      <w:bookmarkEnd w:id="1030"/>
    </w:p>
    <w:p w14:paraId="5651CC52" w14:textId="77777777" w:rsidR="004678AB" w:rsidRDefault="00310D3E">
      <w:pPr>
        <w:rPr>
          <w:lang w:bidi="ar-TN"/>
        </w:rPr>
      </w:pPr>
      <w:r>
        <w:rPr>
          <w:lang w:bidi="ar-TN"/>
        </w:rPr>
        <w:t xml:space="preserve">     </w:t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  <w:t xml:space="preserve"> </w:t>
      </w:r>
    </w:p>
    <w:p w14:paraId="1B184FD1" w14:textId="77777777" w:rsidR="004678AB" w:rsidRDefault="004678AB">
      <w:pPr>
        <w:rPr>
          <w:lang w:bidi="ar-TN"/>
        </w:rPr>
      </w:pPr>
    </w:p>
    <w:p w14:paraId="0EBAB93B" w14:textId="77777777" w:rsidR="004678AB" w:rsidRDefault="00310D3E">
      <w:r>
        <w:rPr>
          <w:rFonts w:ascii="Bahnschrift" w:hAnsi="Bahnschrift"/>
          <w:b/>
          <w:bCs/>
          <w:sz w:val="28"/>
          <w:szCs w:val="28"/>
          <w:lang w:bidi="ar-TN"/>
        </w:rPr>
        <w:t xml:space="preserve"> MongoDB   </w:t>
      </w:r>
    </w:p>
    <w:p w14:paraId="2C60B7AB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  <w:lang w:bidi="ar-TN"/>
        </w:rPr>
      </w:pPr>
      <w:ins w:id="1031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The </w:t>
        </w:r>
      </w:ins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MongoDB is a source-available cross-platform document-oriented database program. Classified as </w:t>
      </w:r>
      <w:del w:id="1032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 xml:space="preserve">a </w:delText>
        </w:r>
      </w:del>
      <w:r w:rsidRPr="00825949">
        <w:rPr>
          <w:rFonts w:asciiTheme="minorBidi" w:hAnsiTheme="minorBidi" w:cstheme="minorBidi"/>
          <w:sz w:val="24"/>
          <w:szCs w:val="24"/>
          <w:lang w:bidi="ar-TN"/>
        </w:rPr>
        <w:t xml:space="preserve">NoSQL database programming uses JSON-like documents with optional </w:t>
      </w:r>
      <w:ins w:id="1033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t>schemes.</w:t>
        </w:r>
      </w:ins>
      <w:del w:id="1034" w:author="Pubsure" w:date="2021-06-24T07:50:00Z">
        <w:r w:rsidRPr="00825949">
          <w:rPr>
            <w:rFonts w:asciiTheme="minorBidi" w:hAnsiTheme="minorBidi" w:cstheme="minorBidi"/>
            <w:sz w:val="24"/>
            <w:szCs w:val="24"/>
            <w:lang w:bidi="ar-TN"/>
          </w:rPr>
          <w:delText>Schemas</w:delText>
        </w:r>
      </w:del>
    </w:p>
    <w:p w14:paraId="1572ED8C" w14:textId="77777777" w:rsidR="004678AB" w:rsidRDefault="00310D3E">
      <w:pPr>
        <w:keepNext/>
      </w:pPr>
      <w:r>
        <w:rPr>
          <w:sz w:val="24"/>
          <w:szCs w:val="24"/>
          <w:lang w:bidi="ar-TN"/>
        </w:rPr>
        <w:t xml:space="preserve">       </w:t>
      </w:r>
      <w:r>
        <w:rPr>
          <w:sz w:val="24"/>
          <w:szCs w:val="24"/>
          <w:lang w:bidi="ar-TN"/>
        </w:rPr>
        <w:t xml:space="preserve">                                           </w:t>
      </w:r>
      <w:r>
        <w:rPr>
          <w:noProof/>
          <w:sz w:val="24"/>
          <w:szCs w:val="24"/>
          <w:lang w:val="fr-FR" w:eastAsia="fr-FR"/>
        </w:rPr>
        <w:drawing>
          <wp:inline distT="0" distB="0" distL="0" distR="0" wp14:anchorId="5C2EE5E9" wp14:editId="0E371422">
            <wp:extent cx="2829921" cy="767803"/>
            <wp:effectExtent l="0" t="0" r="8529" b="0"/>
            <wp:docPr id="36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2030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29921" cy="76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BFD7" w14:textId="77777777" w:rsidR="004678AB" w:rsidRDefault="00310D3E">
      <w:pPr>
        <w:pStyle w:val="Caption"/>
        <w:ind w:left="3600"/>
      </w:pPr>
      <w:r>
        <w:t xml:space="preserve">    </w:t>
      </w:r>
      <w:bookmarkStart w:id="1035" w:name="_Toc75353288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8:MongoDB</w:t>
      </w:r>
      <w:proofErr w:type="gramEnd"/>
      <w:r>
        <w:t xml:space="preserve"> logo</w:t>
      </w:r>
      <w:bookmarkEnd w:id="1035"/>
    </w:p>
    <w:p w14:paraId="783F8CD8" w14:textId="77777777" w:rsidR="004678AB" w:rsidRDefault="00310D3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Socket.io</w:t>
      </w:r>
    </w:p>
    <w:p w14:paraId="390B307B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color w:val="202122"/>
          <w:sz w:val="24"/>
          <w:szCs w:val="24"/>
          <w:shd w:val="clear" w:color="auto" w:fill="FFFFFF"/>
        </w:rPr>
        <w:t>Socket.IO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is a </w:t>
      </w:r>
      <w:hyperlink r:id="rId184" w:tooltip="JavaScript" w:history="1">
        <w:r w:rsidRPr="00825949">
          <w:rPr>
            <w:rFonts w:asciiTheme="minorBidi" w:hAnsiTheme="minorBidi" w:cstheme="minorBidi"/>
            <w:sz w:val="24"/>
            <w:szCs w:val="24"/>
          </w:rPr>
          <w:t>JavaScript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 library for </w:t>
      </w:r>
      <w:ins w:id="1036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t xml:space="preserve">real-time </w:t>
        </w:r>
      </w:ins>
      <w:del w:id="1037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delText>realtime</w:delText>
        </w:r>
      </w:del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</w:t>
      </w:r>
      <w:hyperlink r:id="rId185" w:tooltip="Web application" w:history="1">
        <w:r w:rsidRPr="00825949">
          <w:rPr>
            <w:rFonts w:asciiTheme="minorBidi" w:hAnsiTheme="minorBidi" w:cstheme="minorBidi"/>
            <w:sz w:val="24"/>
            <w:szCs w:val="24"/>
          </w:rPr>
          <w:t>web applications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. It enables </w:t>
      </w:r>
      <w:ins w:id="1038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t>real-time</w:t>
        </w:r>
      </w:ins>
      <w:del w:id="1039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delText>realtime</w:delText>
        </w:r>
      </w:del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, </w:t>
      </w:r>
      <w:ins w:id="1040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t>bidirectional</w:t>
        </w:r>
      </w:ins>
      <w:del w:id="1041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delText>bi-directional</w:delText>
        </w:r>
      </w:del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 communication between web clients and servers. It has two parts: a </w:t>
      </w:r>
      <w:hyperlink r:id="rId186" w:tooltip="Client-side" w:history="1">
        <w:r w:rsidRPr="00825949">
          <w:rPr>
            <w:rFonts w:asciiTheme="minorBidi" w:hAnsiTheme="minorBidi" w:cstheme="minorBidi"/>
            <w:sz w:val="24"/>
            <w:szCs w:val="24"/>
          </w:rPr>
          <w:t>client-side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library that runs in the </w:t>
      </w:r>
      <w:hyperlink r:id="rId187" w:tooltip="Web browser" w:history="1">
        <w:r w:rsidRPr="00825949">
          <w:rPr>
            <w:rFonts w:asciiTheme="minorBidi" w:hAnsiTheme="minorBidi" w:cstheme="minorBidi"/>
            <w:sz w:val="24"/>
            <w:szCs w:val="24"/>
          </w:rPr>
          <w:t>browser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, and a</w:t>
      </w:r>
      <w:r w:rsidRPr="00825949">
        <w:rPr>
          <w:rFonts w:asciiTheme="minorBidi" w:hAnsiTheme="minorBidi" w:cstheme="minorBidi"/>
          <w:sz w:val="24"/>
          <w:szCs w:val="24"/>
        </w:rPr>
        <w:t> </w:t>
      </w:r>
      <w:hyperlink r:id="rId188" w:tooltip="Server-side" w:history="1">
        <w:r w:rsidRPr="00825949">
          <w:rPr>
            <w:rFonts w:asciiTheme="minorBidi" w:hAnsiTheme="minorBidi" w:cstheme="minorBidi"/>
            <w:sz w:val="24"/>
            <w:szCs w:val="24"/>
          </w:rPr>
          <w:t>server-side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library for </w:t>
      </w:r>
      <w:hyperlink r:id="rId189" w:tooltip="Node.js" w:history="1">
        <w:r w:rsidRPr="00825949">
          <w:rPr>
            <w:rFonts w:asciiTheme="minorBidi" w:hAnsiTheme="minorBidi" w:cstheme="minorBidi"/>
            <w:sz w:val="24"/>
            <w:szCs w:val="24"/>
          </w:rPr>
          <w:t>Node.js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. Both components </w:t>
      </w:r>
      <w:ins w:id="1042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t>had</w:t>
        </w:r>
      </w:ins>
      <w:del w:id="1043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delText>have</w:delText>
        </w:r>
      </w:del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 </w:t>
      </w:r>
      <w:del w:id="1044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delText xml:space="preserve">a </w:delText>
        </w:r>
      </w:del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nearly identical </w:t>
      </w:r>
      <w:r w:rsidRPr="00825949">
        <w:rPr>
          <w:rFonts w:asciiTheme="minorBidi" w:hAnsiTheme="minorBidi" w:cstheme="minorBidi"/>
          <w:sz w:val="24"/>
          <w:szCs w:val="24"/>
        </w:rPr>
        <w:fldChar w:fldCharType="begin"/>
      </w:r>
      <w:r w:rsidRPr="00825949">
        <w:rPr>
          <w:rFonts w:asciiTheme="minorBidi" w:hAnsiTheme="minorBidi" w:cstheme="minorBidi"/>
          <w:sz w:val="24"/>
          <w:szCs w:val="24"/>
        </w:rPr>
        <w:instrText xml:space="preserve"> HYPERLINK "https://en.wikipedia.org/wiki/Application_programming_interface" \o "Application programming interface" </w:instrText>
      </w:r>
      <w:r w:rsidRPr="00825949">
        <w:rPr>
          <w:rFonts w:asciiTheme="minorBidi" w:hAnsiTheme="minorBidi" w:cstheme="minorBidi"/>
          <w:sz w:val="24"/>
          <w:szCs w:val="24"/>
        </w:rPr>
        <w:fldChar w:fldCharType="separate"/>
      </w:r>
      <w:ins w:id="1045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t xml:space="preserve"> APIs</w:t>
        </w:r>
      </w:ins>
      <w:del w:id="1046" w:author="Pubsure" w:date="2021-06-24T07:50:00Z">
        <w:r w:rsidRPr="00825949">
          <w:rPr>
            <w:rFonts w:asciiTheme="minorBidi" w:hAnsiTheme="minorBidi" w:cstheme="minorBidi"/>
            <w:sz w:val="24"/>
            <w:szCs w:val="24"/>
          </w:rPr>
          <w:delText>API</w:delText>
        </w:r>
      </w:del>
      <w:r w:rsidRPr="00825949">
        <w:rPr>
          <w:rFonts w:asciiTheme="minorBidi" w:hAnsiTheme="minorBidi" w:cstheme="minorBidi"/>
          <w:sz w:val="24"/>
          <w:szCs w:val="24"/>
        </w:rPr>
        <w:fldChar w:fldCharType="end"/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. Like </w:t>
      </w:r>
      <w:hyperlink r:id="rId190" w:tooltip="Node.js" w:history="1">
        <w:r w:rsidRPr="00825949">
          <w:rPr>
            <w:rFonts w:asciiTheme="minorBidi" w:hAnsiTheme="minorBidi" w:cstheme="minorBidi"/>
            <w:sz w:val="24"/>
            <w:szCs w:val="24"/>
          </w:rPr>
          <w:t>Node.js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, it is </w:t>
      </w:r>
      <w:hyperlink r:id="rId191" w:history="1">
        <w:r w:rsidRPr="00825949">
          <w:rPr>
            <w:rFonts w:asciiTheme="minorBidi" w:hAnsiTheme="minorBidi" w:cstheme="minorBidi"/>
            <w:sz w:val="24"/>
            <w:szCs w:val="24"/>
          </w:rPr>
          <w:t>event-driven</w:t>
        </w:r>
      </w:hyperlink>
      <w:r w:rsidRPr="00825949">
        <w:rPr>
          <w:rFonts w:asciiTheme="minorBidi" w:hAnsiTheme="minorBidi" w:cstheme="minorBidi"/>
          <w:sz w:val="24"/>
          <w:szCs w:val="24"/>
        </w:rPr>
        <w:t>.</w:t>
      </w:r>
    </w:p>
    <w:p w14:paraId="7D4FBBD1" w14:textId="77777777" w:rsidR="004678AB" w:rsidRDefault="00310D3E">
      <w:pPr>
        <w:keepNext/>
        <w:ind w:left="2160" w:firstLine="720"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720C12D2" wp14:editId="543B0483">
            <wp:extent cx="1781726" cy="1781726"/>
            <wp:effectExtent l="0" t="0" r="8974" b="8974"/>
            <wp:docPr id="37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9397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81726" cy="178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38A8" w14:textId="77777777" w:rsidR="004678AB" w:rsidRDefault="00310D3E">
      <w:pPr>
        <w:pStyle w:val="Caption"/>
        <w:ind w:left="2160" w:firstLine="720"/>
      </w:pPr>
      <w:r>
        <w:t xml:space="preserve">        </w:t>
      </w:r>
      <w:bookmarkStart w:id="1047" w:name="_Toc75353289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9:Socket.io</w:t>
      </w:r>
      <w:proofErr w:type="gramEnd"/>
      <w:r>
        <w:t xml:space="preserve"> Logo</w:t>
      </w:r>
      <w:bookmarkEnd w:id="1047"/>
    </w:p>
    <w:p w14:paraId="52BB8F6C" w14:textId="77777777" w:rsidR="004678AB" w:rsidRDefault="004678AB"/>
    <w:p w14:paraId="007A0EF6" w14:textId="77777777" w:rsidR="004678AB" w:rsidRDefault="00310D3E">
      <w:pPr>
        <w:rPr>
          <w:rFonts w:ascii="Bahnschrift" w:hAnsi="Bahnschrift"/>
          <w:sz w:val="28"/>
          <w:szCs w:val="28"/>
          <w:lang w:bidi="ar-TN"/>
        </w:rPr>
      </w:pPr>
      <w:r>
        <w:rPr>
          <w:rFonts w:ascii="Bahnschrift" w:hAnsi="Bahnschrift"/>
          <w:sz w:val="28"/>
          <w:szCs w:val="28"/>
          <w:lang w:bidi="ar-TN"/>
        </w:rPr>
        <w:t>Visual Studio Code</w:t>
      </w:r>
    </w:p>
    <w:p w14:paraId="659C95FB" w14:textId="77777777" w:rsidR="004678AB" w:rsidRPr="00825949" w:rsidRDefault="00310D3E">
      <w:pPr>
        <w:pStyle w:val="NoSpacing"/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color w:val="202122"/>
          <w:sz w:val="24"/>
          <w:szCs w:val="24"/>
          <w:shd w:val="clear" w:color="auto" w:fill="FFFFFF"/>
        </w:rPr>
        <w:t xml:space="preserve">Visual Studio </w:t>
      </w:r>
      <w:r w:rsidRPr="00825949">
        <w:rPr>
          <w:rFonts w:asciiTheme="minorBidi" w:hAnsiTheme="minorBidi" w:cstheme="minorBidi"/>
          <w:b/>
          <w:bCs/>
          <w:color w:val="202122"/>
          <w:sz w:val="24"/>
          <w:szCs w:val="24"/>
          <w:shd w:val="clear" w:color="auto" w:fill="FFFFFF"/>
        </w:rPr>
        <w:t>Code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is a </w:t>
      </w:r>
      <w:hyperlink r:id="rId193" w:tooltip="Source-code editor" w:history="1">
        <w:r w:rsidRPr="00825949">
          <w:rPr>
            <w:rFonts w:asciiTheme="minorBidi" w:hAnsiTheme="minorBidi" w:cstheme="minorBidi"/>
            <w:sz w:val="24"/>
            <w:szCs w:val="24"/>
          </w:rPr>
          <w:t>source-code editor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made by </w:t>
      </w:r>
      <w:hyperlink r:id="rId194" w:tooltip="Microsoft" w:history="1">
        <w:r w:rsidRPr="00825949">
          <w:rPr>
            <w:rFonts w:asciiTheme="minorBidi" w:hAnsiTheme="minorBidi" w:cstheme="minorBidi"/>
            <w:sz w:val="24"/>
            <w:szCs w:val="24"/>
          </w:rPr>
          <w:t>Microsof</w:t>
        </w:r>
        <w:r w:rsidRPr="00825949">
          <w:rPr>
            <w:rStyle w:val="Hyperlink"/>
            <w:rFonts w:asciiTheme="minorBidi" w:hAnsiTheme="minorBidi" w:cstheme="minorBidi"/>
            <w:color w:val="0645AD"/>
            <w:sz w:val="24"/>
            <w:szCs w:val="24"/>
            <w:shd w:val="clear" w:color="auto" w:fill="FFFFFF"/>
          </w:rPr>
          <w:t>t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for </w:t>
      </w:r>
      <w:hyperlink r:id="rId195" w:tooltip="Windows" w:history="1">
        <w:r w:rsidRPr="00825949">
          <w:rPr>
            <w:rFonts w:asciiTheme="minorBidi" w:hAnsiTheme="minorBidi" w:cstheme="minorBidi"/>
            <w:sz w:val="24"/>
            <w:szCs w:val="24"/>
          </w:rPr>
          <w:t>Windows</w:t>
        </w:r>
      </w:hyperlink>
      <w:r w:rsidRPr="00825949">
        <w:rPr>
          <w:rFonts w:asciiTheme="minorBidi" w:hAnsiTheme="minorBidi" w:cstheme="minorBidi"/>
          <w:sz w:val="24"/>
          <w:szCs w:val="24"/>
        </w:rPr>
        <w:t>, </w:t>
      </w:r>
      <w:hyperlink r:id="rId196" w:tooltip="Linux" w:history="1">
        <w:r w:rsidRPr="00825949">
          <w:rPr>
            <w:rFonts w:asciiTheme="minorBidi" w:hAnsiTheme="minorBidi" w:cstheme="minorBidi"/>
            <w:sz w:val="24"/>
            <w:szCs w:val="24"/>
          </w:rPr>
          <w:t>Linux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and </w:t>
      </w:r>
      <w:hyperlink r:id="rId197" w:tooltip="MacOS" w:history="1">
        <w:r w:rsidRPr="00825949">
          <w:rPr>
            <w:rFonts w:asciiTheme="minorBidi" w:hAnsiTheme="minorBidi" w:cstheme="minorBidi"/>
            <w:sz w:val="24"/>
            <w:szCs w:val="24"/>
          </w:rPr>
          <w:t>macOS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.</w:t>
      </w:r>
      <w:hyperlink r:id="rId198" w:anchor="cite_note-TechCrunch-9" w:history="1">
        <w:r w:rsidRPr="00825949">
          <w:rPr>
            <w:rStyle w:val="Hyperlink"/>
            <w:rFonts w:asciiTheme="minorBidi" w:hAnsiTheme="minorBidi" w:cstheme="minorBidi"/>
            <w:color w:val="0645AD"/>
            <w:sz w:val="24"/>
            <w:szCs w:val="24"/>
            <w:shd w:val="clear" w:color="auto" w:fill="FFFFFF"/>
            <w:vertAlign w:val="superscript"/>
          </w:rPr>
          <w:t>[9]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Features include support for </w:t>
      </w:r>
      <w:hyperlink r:id="rId199" w:tooltip="Debugging" w:history="1">
        <w:r w:rsidRPr="00825949">
          <w:rPr>
            <w:rFonts w:asciiTheme="minorBidi" w:hAnsiTheme="minorBidi" w:cstheme="minorBidi"/>
            <w:sz w:val="24"/>
            <w:szCs w:val="24"/>
          </w:rPr>
          <w:t>debugging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, </w:t>
      </w:r>
      <w:hyperlink r:id="rId200" w:tooltip="Syntax highlighting" w:history="1">
        <w:r w:rsidRPr="00825949">
          <w:rPr>
            <w:rFonts w:asciiTheme="minorBidi" w:hAnsiTheme="minorBidi" w:cstheme="minorBidi"/>
            <w:sz w:val="24"/>
            <w:szCs w:val="24"/>
          </w:rPr>
          <w:t>syntax highlighting</w:t>
        </w:r>
      </w:hyperlink>
      <w:r w:rsidRPr="00825949">
        <w:rPr>
          <w:rFonts w:asciiTheme="minorBidi" w:hAnsiTheme="minorBidi" w:cstheme="minorBidi"/>
          <w:sz w:val="24"/>
          <w:szCs w:val="24"/>
        </w:rPr>
        <w:t>, </w:t>
      </w:r>
      <w:hyperlink r:id="rId201" w:tooltip="Intelligent code completion" w:history="1">
        <w:r w:rsidRPr="00825949">
          <w:rPr>
            <w:rFonts w:asciiTheme="minorBidi" w:hAnsiTheme="minorBidi" w:cstheme="minorBidi"/>
            <w:sz w:val="24"/>
            <w:szCs w:val="24"/>
          </w:rPr>
          <w:t>intelligent code completion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, </w:t>
      </w:r>
      <w:hyperlink r:id="rId202" w:tooltip="Snippet (programming)" w:history="1">
        <w:r w:rsidRPr="00825949">
          <w:rPr>
            <w:rFonts w:asciiTheme="minorBidi" w:hAnsiTheme="minorBidi" w:cstheme="minorBidi"/>
            <w:sz w:val="24"/>
            <w:szCs w:val="24"/>
          </w:rPr>
          <w:t>snippets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, </w:t>
      </w:r>
      <w:hyperlink r:id="rId203" w:tooltip="Code refactoring" w:history="1">
        <w:r w:rsidRPr="00825949">
          <w:rPr>
            <w:rFonts w:asciiTheme="minorBidi" w:hAnsiTheme="minorBidi" w:cstheme="minorBidi"/>
            <w:sz w:val="24"/>
            <w:szCs w:val="24"/>
          </w:rPr>
          <w:t>code refactoring</w:t>
        </w:r>
      </w:hyperlink>
      <w:r w:rsidRPr="00825949">
        <w:rPr>
          <w:rFonts w:asciiTheme="minorBidi" w:hAnsiTheme="minorBidi" w:cstheme="minorBidi"/>
          <w:sz w:val="24"/>
          <w:szCs w:val="24"/>
        </w:rPr>
        <w:t>,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 and embedded </w:t>
      </w:r>
      <w:hyperlink r:id="rId204" w:history="1">
        <w:r w:rsidRPr="00825949">
          <w:rPr>
            <w:rFonts w:asciiTheme="minorBidi" w:hAnsiTheme="minorBidi" w:cstheme="minorBidi"/>
            <w:sz w:val="24"/>
            <w:szCs w:val="24"/>
          </w:rPr>
          <w:t>Git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. Users can change the </w:t>
      </w:r>
      <w:hyperlink r:id="rId205" w:tooltip="Freeware" w:history="1">
        <w:r w:rsidRPr="00825949">
          <w:rPr>
            <w:rFonts w:asciiTheme="minorBidi" w:hAnsiTheme="minorBidi" w:cstheme="minorBidi"/>
            <w:sz w:val="24"/>
            <w:szCs w:val="24"/>
          </w:rPr>
          <w:t>theme</w:t>
        </w:r>
      </w:hyperlink>
      <w:r w:rsidRPr="00825949">
        <w:rPr>
          <w:rFonts w:asciiTheme="minorBidi" w:hAnsiTheme="minorBidi" w:cstheme="minorBidi"/>
          <w:sz w:val="24"/>
          <w:szCs w:val="24"/>
        </w:rPr>
        <w:t>, </w:t>
      </w:r>
      <w:hyperlink r:id="rId206" w:tooltip="Keyboard shortcut" w:history="1">
        <w:r w:rsidRPr="00825949">
          <w:rPr>
            <w:rFonts w:asciiTheme="minorBidi" w:hAnsiTheme="minorBidi" w:cstheme="minorBidi"/>
            <w:sz w:val="24"/>
            <w:szCs w:val="24"/>
          </w:rPr>
          <w:t>keyboard shortcuts</w:t>
        </w:r>
      </w:hyperlink>
      <w:r w:rsidRPr="00825949">
        <w:rPr>
          <w:rFonts w:asciiTheme="minorBidi" w:hAnsiTheme="minorBidi" w:cstheme="minorBidi"/>
          <w:sz w:val="24"/>
          <w:szCs w:val="24"/>
        </w:rPr>
        <w:t>,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 preferences, and install </w:t>
      </w:r>
      <w:hyperlink r:id="rId207" w:tooltip="GitHub" w:history="1">
        <w:r w:rsidRPr="00825949">
          <w:rPr>
            <w:rFonts w:asciiTheme="minorBidi" w:hAnsiTheme="minorBidi" w:cstheme="minorBidi"/>
            <w:sz w:val="24"/>
            <w:szCs w:val="24"/>
          </w:rPr>
          <w:t>extensions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that add additional functionality.</w:t>
      </w:r>
    </w:p>
    <w:p w14:paraId="4332BB3D" w14:textId="77777777" w:rsidR="004678AB" w:rsidRDefault="00310D3E">
      <w:pPr>
        <w:keepNext/>
        <w:ind w:left="2880" w:firstLine="720"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77290A1A" wp14:editId="7C757297">
            <wp:extent cx="1428750" cy="1428750"/>
            <wp:effectExtent l="0" t="0" r="0" b="0"/>
            <wp:docPr id="38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8990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5FE89" w14:textId="77777777" w:rsidR="004678AB" w:rsidRDefault="00310D3E">
      <w:pPr>
        <w:pStyle w:val="Caption"/>
        <w:ind w:left="2880" w:firstLine="720"/>
      </w:pPr>
      <w:bookmarkStart w:id="1048" w:name="_Toc75353290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10:Visual</w:t>
      </w:r>
      <w:proofErr w:type="gramEnd"/>
      <w:r>
        <w:t xml:space="preserve"> Studio Code Logo</w:t>
      </w:r>
      <w:bookmarkEnd w:id="1048"/>
    </w:p>
    <w:p w14:paraId="74428C68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38116C4A" w14:textId="77777777" w:rsidR="004678AB" w:rsidRDefault="00310D3E">
      <w:pPr>
        <w:rPr>
          <w:rFonts w:ascii="Bahnschrift" w:hAnsi="Bahnschrift"/>
          <w:sz w:val="28"/>
          <w:szCs w:val="28"/>
        </w:rPr>
      </w:pPr>
      <w:proofErr w:type="spellStart"/>
      <w:r>
        <w:rPr>
          <w:rFonts w:ascii="Bahnschrift" w:hAnsi="Bahnschrift"/>
          <w:sz w:val="28"/>
          <w:szCs w:val="28"/>
        </w:rPr>
        <w:t>StarUml</w:t>
      </w:r>
      <w:proofErr w:type="spellEnd"/>
    </w:p>
    <w:p w14:paraId="0F742C20" w14:textId="77777777" w:rsidR="004678AB" w:rsidRDefault="00310D3E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StarUML is a UML tool </w:t>
      </w:r>
      <w:ins w:id="1049" w:author="Pubsure" w:date="2021-06-24T07:50:00Z">
        <w:r>
          <w:rPr>
            <w:rFonts w:ascii="Arial" w:hAnsi="Arial"/>
            <w:sz w:val="24"/>
            <w:szCs w:val="24"/>
          </w:rPr>
          <w:t xml:space="preserve">developed </w:t>
        </w:r>
      </w:ins>
      <w:r>
        <w:rPr>
          <w:rFonts w:ascii="Arial" w:hAnsi="Arial"/>
          <w:sz w:val="24"/>
          <w:szCs w:val="24"/>
        </w:rPr>
        <w:t xml:space="preserve">by </w:t>
      </w:r>
      <w:proofErr w:type="spellStart"/>
      <w:r>
        <w:rPr>
          <w:rFonts w:ascii="Arial" w:hAnsi="Arial"/>
          <w:sz w:val="24"/>
          <w:szCs w:val="24"/>
        </w:rPr>
        <w:t>MKLab</w:t>
      </w:r>
      <w:proofErr w:type="spellEnd"/>
      <w:r>
        <w:rPr>
          <w:rFonts w:ascii="Arial" w:hAnsi="Arial"/>
          <w:sz w:val="24"/>
          <w:szCs w:val="24"/>
        </w:rPr>
        <w:t>. The software was licensed under a modified version o</w:t>
      </w:r>
      <w:r>
        <w:rPr>
          <w:rFonts w:ascii="Arial" w:hAnsi="Arial"/>
          <w:sz w:val="24"/>
          <w:szCs w:val="24"/>
          <w:shd w:val="clear" w:color="auto" w:fill="FFFFFF"/>
        </w:rPr>
        <w:t xml:space="preserve">f GNU GPL until 2014, when a rewritten version 2.0.0 was released for beta testing under a proprietary license. After being </w:t>
      </w:r>
      <w:r>
        <w:rPr>
          <w:rFonts w:ascii="Arial" w:hAnsi="Arial"/>
          <w:sz w:val="24"/>
          <w:szCs w:val="24"/>
          <w:shd w:val="clear" w:color="auto" w:fill="FFFFFF"/>
        </w:rPr>
        <w:t>abandoned for some time, the project had a revival to move from Delphi to Java/Eclipse and then stopped again.</w:t>
      </w:r>
    </w:p>
    <w:p w14:paraId="76CD87E9" w14:textId="77777777" w:rsidR="004678AB" w:rsidRDefault="00310D3E">
      <w:pPr>
        <w:keepNext/>
        <w:ind w:left="2160" w:firstLine="720"/>
      </w:pPr>
      <w:r>
        <w:rPr>
          <w:rFonts w:ascii="Arial" w:hAnsi="Arial"/>
          <w:color w:val="4D5156"/>
          <w:sz w:val="21"/>
          <w:szCs w:val="21"/>
          <w:shd w:val="clear" w:color="auto" w:fill="FFFFFF"/>
        </w:rPr>
        <w:lastRenderedPageBreak/>
        <w:t> </w:t>
      </w: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40BA0178" wp14:editId="3AD720C0">
            <wp:extent cx="1759086" cy="1669301"/>
            <wp:effectExtent l="0" t="0" r="0" b="7099"/>
            <wp:docPr id="39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194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59086" cy="166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F001" w14:textId="77777777" w:rsidR="004678AB" w:rsidRDefault="00310D3E">
      <w:pPr>
        <w:pStyle w:val="Caption"/>
        <w:ind w:left="2880"/>
      </w:pPr>
      <w:r>
        <w:t xml:space="preserve">          </w:t>
      </w:r>
      <w:bookmarkStart w:id="1050" w:name="_Toc75353291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11:StarUML</w:t>
      </w:r>
      <w:proofErr w:type="gramEnd"/>
      <w:r>
        <w:t xml:space="preserve"> Logo</w:t>
      </w:r>
      <w:bookmarkEnd w:id="1050"/>
    </w:p>
    <w:p w14:paraId="547B21AA" w14:textId="77777777" w:rsidR="004678AB" w:rsidRDefault="00310D3E">
      <w:pPr>
        <w:ind w:left="2880"/>
        <w:rPr>
          <w:shd w:val="clear" w:color="auto" w:fill="FFFFFF"/>
        </w:rPr>
      </w:pPr>
      <w:r>
        <w:rPr>
          <w:shd w:val="clear" w:color="auto" w:fill="FFFFFF"/>
        </w:rPr>
        <w:t xml:space="preserve">      </w:t>
      </w:r>
    </w:p>
    <w:p w14:paraId="12C765A8" w14:textId="77777777" w:rsidR="004678AB" w:rsidRDefault="004678AB">
      <w:pPr>
        <w:ind w:left="2160" w:firstLine="720"/>
        <w:rPr>
          <w:rFonts w:ascii="Arial" w:hAnsi="Arial"/>
          <w:color w:val="4D5156"/>
          <w:sz w:val="21"/>
          <w:szCs w:val="21"/>
          <w:shd w:val="clear" w:color="auto" w:fill="FFFFFF"/>
        </w:rPr>
      </w:pPr>
    </w:p>
    <w:p w14:paraId="06938AEB" w14:textId="77777777" w:rsidR="004678AB" w:rsidRDefault="00310D3E">
      <w:pPr>
        <w:rPr>
          <w:rFonts w:ascii="Bahnschrift" w:hAnsi="Bahnschrift"/>
          <w:b/>
          <w:bCs/>
          <w:sz w:val="28"/>
          <w:szCs w:val="28"/>
          <w:shd w:val="clear" w:color="auto" w:fill="FFFFFF"/>
        </w:rPr>
      </w:pPr>
      <w:r>
        <w:rPr>
          <w:rFonts w:ascii="Bahnschrift" w:hAnsi="Bahnschrift"/>
          <w:b/>
          <w:bCs/>
          <w:sz w:val="28"/>
          <w:szCs w:val="28"/>
          <w:shd w:val="clear" w:color="auto" w:fill="FFFFFF"/>
        </w:rPr>
        <w:t>Draw.io</w:t>
      </w:r>
    </w:p>
    <w:p w14:paraId="65450547" w14:textId="77777777" w:rsidR="004678AB" w:rsidRDefault="00310D3E">
      <w:r>
        <w:rPr>
          <w:rFonts w:ascii="Arial" w:hAnsi="Arial"/>
          <w:color w:val="202124"/>
          <w:sz w:val="24"/>
          <w:szCs w:val="24"/>
          <w:shd w:val="clear" w:color="auto" w:fill="FFFFFF"/>
        </w:rPr>
        <w:t>diagrams.net (formerly 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draw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>.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io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) is </w:t>
      </w:r>
      <w:ins w:id="1051" w:author="Pubsure" w:date="2021-06-24T07:50:00Z">
        <w:r>
          <w:rPr>
            <w:rFonts w:ascii="Arial" w:hAnsi="Arial"/>
            <w:color w:val="202124"/>
            <w:sz w:val="24"/>
            <w:szCs w:val="24"/>
          </w:rPr>
          <w:t xml:space="preserve">a </w:t>
        </w:r>
      </w:ins>
      <w:r>
        <w:rPr>
          <w:rFonts w:ascii="Arial" w:hAnsi="Arial"/>
          <w:color w:val="202124"/>
          <w:sz w:val="24"/>
          <w:szCs w:val="24"/>
        </w:rPr>
        <w:t xml:space="preserve">free online diagram software. </w:t>
      </w:r>
      <w:ins w:id="1052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t>It</w:t>
        </w:r>
      </w:ins>
      <w:del w:id="1053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You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can </w:t>
      </w:r>
      <w:ins w:id="1054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t>be used</w:t>
        </w:r>
      </w:ins>
      <w:del w:id="1055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use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</w:t>
      </w:r>
      <w:del w:id="1056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 xml:space="preserve">it 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>as a flowchart maker</w:t>
      </w:r>
      <w:ins w:id="1057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t xml:space="preserve"> and</w:t>
        </w:r>
      </w:ins>
      <w:del w:id="1058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network diagram software</w:t>
      </w:r>
      <w:del w:id="1059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to create UML online, as an ER diagram tool, to design database schema, to build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BPMN online, as a circuit diagram maker, and more. 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draw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>.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io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 can import. </w:t>
      </w:r>
      <w:proofErr w:type="spellStart"/>
      <w:r>
        <w:rPr>
          <w:rFonts w:ascii="Arial" w:hAnsi="Arial"/>
          <w:color w:val="202124"/>
          <w:sz w:val="24"/>
          <w:szCs w:val="24"/>
          <w:shd w:val="clear" w:color="auto" w:fill="FFFFFF"/>
        </w:rPr>
        <w:t>vsdx</w:t>
      </w:r>
      <w:proofErr w:type="spellEnd"/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Arial" w:hAnsi="Arial"/>
          <w:color w:val="202124"/>
          <w:sz w:val="24"/>
          <w:szCs w:val="24"/>
          <w:shd w:val="clear" w:color="auto" w:fill="FFFFFF"/>
        </w:rPr>
        <w:t>Gliffy</w:t>
      </w:r>
      <w:proofErr w:type="spellEnd"/>
      <w:r>
        <w:rPr>
          <w:rFonts w:ascii="Arial" w:hAnsi="Arial"/>
          <w:color w:val="202124"/>
          <w:sz w:val="24"/>
          <w:szCs w:val="24"/>
          <w:shd w:val="clear" w:color="auto" w:fill="FFFFFF"/>
        </w:rPr>
        <w:t>™</w:t>
      </w:r>
      <w:ins w:id="1060" w:author="Pubsure" w:date="2021-06-24T07:50:00Z">
        <w:r>
          <w:rPr>
            <w:rFonts w:ascii="Arial" w:hAnsi="Arial"/>
            <w:color w:val="202124"/>
            <w:sz w:val="24"/>
            <w:szCs w:val="24"/>
          </w:rPr>
          <w:t>,</w:t>
        </w:r>
      </w:ins>
      <w:r>
        <w:rPr>
          <w:rFonts w:ascii="Arial" w:hAnsi="Arial"/>
          <w:color w:val="202124"/>
          <w:sz w:val="24"/>
          <w:szCs w:val="24"/>
        </w:rPr>
        <w:t xml:space="preserve"> and </w:t>
      </w:r>
      <w:proofErr w:type="spellStart"/>
      <w:r>
        <w:rPr>
          <w:rFonts w:ascii="Arial" w:hAnsi="Arial"/>
          <w:color w:val="202124"/>
          <w:sz w:val="24"/>
          <w:szCs w:val="24"/>
        </w:rPr>
        <w:t>Lucidchart</w:t>
      </w:r>
      <w:proofErr w:type="spellEnd"/>
      <w:r>
        <w:rPr>
          <w:rFonts w:ascii="Arial" w:hAnsi="Arial"/>
          <w:color w:val="202124"/>
          <w:sz w:val="24"/>
          <w:szCs w:val="24"/>
        </w:rPr>
        <w:t xml:space="preserve">™ files </w:t>
      </w:r>
      <w:del w:id="1061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.</w:delText>
        </w:r>
      </w:del>
    </w:p>
    <w:p w14:paraId="23E85F91" w14:textId="77777777" w:rsidR="004678AB" w:rsidRDefault="00310D3E">
      <w:pPr>
        <w:keepNext/>
        <w:ind w:left="2880" w:firstLine="720"/>
      </w:pPr>
      <w:r>
        <w:rPr>
          <w:rFonts w:ascii="Arial" w:hAnsi="Arial"/>
          <w:noProof/>
          <w:color w:val="202124"/>
          <w:sz w:val="21"/>
          <w:szCs w:val="21"/>
          <w:shd w:val="clear" w:color="auto" w:fill="FFFFFF"/>
          <w:lang w:val="fr-FR" w:eastAsia="fr-FR"/>
        </w:rPr>
        <w:drawing>
          <wp:inline distT="0" distB="0" distL="0" distR="0" wp14:anchorId="6A103C84" wp14:editId="0BEE7AD5">
            <wp:extent cx="1133471" cy="1133471"/>
            <wp:effectExtent l="0" t="0" r="0" b="0"/>
            <wp:docPr id="4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996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1" cy="113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114C" w14:textId="77777777" w:rsidR="004678AB" w:rsidRDefault="00310D3E">
      <w:pPr>
        <w:pStyle w:val="Caption"/>
        <w:ind w:left="2880" w:firstLine="720"/>
      </w:pPr>
      <w:bookmarkStart w:id="1062" w:name="_Toc75353292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12:draw.io</w:t>
      </w:r>
      <w:proofErr w:type="gramEnd"/>
      <w:r>
        <w:t xml:space="preserve"> Logo</w:t>
      </w:r>
      <w:bookmarkEnd w:id="1062"/>
    </w:p>
    <w:p w14:paraId="384F5F5C" w14:textId="77777777" w:rsidR="004678AB" w:rsidRDefault="00310D3E">
      <w:pPr>
        <w:ind w:left="2160"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 </w:t>
      </w:r>
    </w:p>
    <w:p w14:paraId="580A2297" w14:textId="77777777" w:rsidR="004678AB" w:rsidRDefault="00310D3E">
      <w:p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Git</w:t>
      </w:r>
    </w:p>
    <w:p w14:paraId="17DDD05A" w14:textId="77777777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color w:val="202122"/>
          <w:sz w:val="24"/>
          <w:szCs w:val="24"/>
          <w:shd w:val="clear" w:color="auto" w:fill="FFFFFF"/>
        </w:rPr>
        <w:t>Git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 is software for tracking 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changes in any set of </w:t>
      </w:r>
      <w:hyperlink r:id="rId211" w:tooltip="Computer file" w:history="1">
        <w:r w:rsidRPr="00825949">
          <w:rPr>
            <w:rFonts w:asciiTheme="minorBidi" w:hAnsiTheme="minorBidi" w:cstheme="minorBidi"/>
            <w:sz w:val="24"/>
            <w:szCs w:val="24"/>
          </w:rPr>
          <w:t>files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, </w:t>
      </w:r>
      <w:ins w:id="1063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</w:rPr>
          <w:t xml:space="preserve">and is </w:t>
        </w:r>
      </w:ins>
      <w:r w:rsidRPr="00825949">
        <w:rPr>
          <w:rFonts w:asciiTheme="minorBidi" w:hAnsiTheme="minorBidi" w:cstheme="minorBidi"/>
          <w:color w:val="202122"/>
          <w:sz w:val="24"/>
          <w:szCs w:val="24"/>
        </w:rPr>
        <w:t>usually used for coordinating work among</w:t>
      </w:r>
      <w:r w:rsidRPr="00825949">
        <w:rPr>
          <w:rFonts w:asciiTheme="minorBidi" w:hAnsiTheme="minorBidi" w:cstheme="minorBidi"/>
          <w:sz w:val="24"/>
          <w:szCs w:val="24"/>
        </w:rPr>
        <w:t> </w:t>
      </w:r>
      <w:hyperlink r:id="rId212" w:tooltip="Programmer" w:history="1">
        <w:r w:rsidRPr="00825949">
          <w:rPr>
            <w:rFonts w:asciiTheme="minorBidi" w:hAnsiTheme="minorBidi" w:cstheme="minorBidi"/>
            <w:sz w:val="24"/>
            <w:szCs w:val="24"/>
          </w:rPr>
          <w:t>programmers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collaboratively developing </w:t>
      </w:r>
      <w:hyperlink r:id="rId213" w:tooltip="Source code" w:history="1">
        <w:r w:rsidRPr="00825949">
          <w:rPr>
            <w:rFonts w:asciiTheme="minorBidi" w:hAnsiTheme="minorBidi" w:cstheme="minorBidi"/>
            <w:sz w:val="24"/>
            <w:szCs w:val="24"/>
          </w:rPr>
          <w:t>source code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during </w:t>
      </w:r>
      <w:hyperlink r:id="rId214" w:tooltip="Software development" w:history="1">
        <w:r w:rsidRPr="00825949">
          <w:rPr>
            <w:rFonts w:asciiTheme="minorBidi" w:hAnsiTheme="minorBidi" w:cstheme="minorBidi"/>
            <w:sz w:val="24"/>
            <w:szCs w:val="24"/>
          </w:rPr>
          <w:t>software development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. Its goals include speed</w:t>
      </w:r>
      <w:del w:id="1064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delText>,</w:delText>
        </w:r>
      </w:del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 and support for distributed, non-linear workflows (thousands of parallel branches running on different systems)</w:t>
      </w:r>
      <w:ins w:id="1065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</w:rPr>
          <w:t>.</w:t>
        </w:r>
      </w:ins>
    </w:p>
    <w:p w14:paraId="338EC9D6" w14:textId="77777777" w:rsidR="004678AB" w:rsidRDefault="00310D3E">
      <w:pPr>
        <w:keepNext/>
        <w:ind w:left="2160" w:firstLine="720"/>
      </w:pPr>
      <w:r>
        <w:rPr>
          <w:noProof/>
          <w:lang w:val="fr-FR" w:eastAsia="fr-FR"/>
        </w:rPr>
        <w:drawing>
          <wp:inline distT="0" distB="0" distL="0" distR="0" wp14:anchorId="56EAFFEA" wp14:editId="1068993D">
            <wp:extent cx="1772482" cy="744440"/>
            <wp:effectExtent l="0" t="0" r="0" b="0"/>
            <wp:docPr id="41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580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772482" cy="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1F8FA" w14:textId="77777777" w:rsidR="004678AB" w:rsidRDefault="00310D3E">
      <w:pPr>
        <w:pStyle w:val="Caption"/>
        <w:ind w:left="2880" w:firstLine="720"/>
      </w:pPr>
      <w:bookmarkStart w:id="1066" w:name="_Toc75353293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13:Git</w:t>
      </w:r>
      <w:proofErr w:type="gramEnd"/>
      <w:r>
        <w:t xml:space="preserve"> Logo</w:t>
      </w:r>
      <w:bookmarkEnd w:id="1066"/>
    </w:p>
    <w:p w14:paraId="03194752" w14:textId="77777777" w:rsidR="004678AB" w:rsidRDefault="00310D3E">
      <w:pPr>
        <w:ind w:left="2160" w:firstLine="720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   </w:t>
      </w:r>
    </w:p>
    <w:p w14:paraId="7BD1C69D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39BD6D39" w14:textId="77777777" w:rsidR="004678AB" w:rsidRDefault="00310D3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Postman</w:t>
      </w:r>
    </w:p>
    <w:p w14:paraId="3313FBC0" w14:textId="77777777" w:rsidR="004678AB" w:rsidRPr="00825949" w:rsidRDefault="00310D3E">
      <w:pPr>
        <w:rPr>
          <w:sz w:val="24"/>
          <w:szCs w:val="24"/>
        </w:rPr>
      </w:pPr>
      <w:r w:rsidRPr="00825949"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Postman</w:t>
      </w:r>
      <w:r w:rsidRPr="00825949"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 is an interactive and automatic tool for verifying the APIs of </w:t>
      </w:r>
      <w:ins w:id="1067" w:author="Pubsure" w:date="2021-06-24T07:50:00Z">
        <w:r w:rsidRPr="00825949">
          <w:rPr>
            <w:rFonts w:ascii="Arial" w:hAnsi="Arial"/>
            <w:color w:val="202124"/>
            <w:sz w:val="24"/>
            <w:szCs w:val="24"/>
            <w:shd w:val="clear" w:color="auto" w:fill="FFFFFF"/>
          </w:rPr>
          <w:t>a</w:t>
        </w:r>
      </w:ins>
      <w:del w:id="1068" w:author="Pubsure" w:date="2021-06-24T07:50:00Z">
        <w:r w:rsidRPr="00825949"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your</w:delText>
        </w:r>
      </w:del>
      <w:r w:rsidRPr="00825949"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project. </w:t>
      </w:r>
      <w:r w:rsidRPr="00825949"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Postman</w:t>
      </w:r>
      <w:r w:rsidRPr="00825949"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 is a </w:t>
      </w:r>
      <w:ins w:id="1069" w:author="Pubsure" w:date="2021-06-24T07:50:00Z">
        <w:r w:rsidRPr="00825949">
          <w:rPr>
            <w:rFonts w:ascii="Arial" w:hAnsi="Arial"/>
            <w:color w:val="202124"/>
            <w:sz w:val="24"/>
            <w:szCs w:val="24"/>
            <w:shd w:val="clear" w:color="auto" w:fill="FFFFFF"/>
          </w:rPr>
          <w:t>desktop</w:t>
        </w:r>
      </w:ins>
      <w:del w:id="1070" w:author="Pubsure" w:date="2021-06-24T07:50:00Z">
        <w:r w:rsidRPr="00825949"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Desktop</w:delText>
        </w:r>
      </w:del>
      <w:r w:rsidRPr="00825949"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application for interacting with HTTP APIs. It presents you with a friendly GUI for </w:t>
      </w:r>
      <w:r w:rsidRPr="00825949">
        <w:rPr>
          <w:rFonts w:ascii="Arial" w:hAnsi="Arial"/>
          <w:color w:val="202124"/>
          <w:sz w:val="24"/>
          <w:szCs w:val="24"/>
          <w:shd w:val="clear" w:color="auto" w:fill="FFFFFF"/>
        </w:rPr>
        <w:t>constructing requests and reading responses. It </w:t>
      </w:r>
      <w:r w:rsidRPr="00825949"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works</w:t>
      </w:r>
      <w:r w:rsidRPr="00825949">
        <w:rPr>
          <w:rFonts w:ascii="Arial" w:hAnsi="Arial"/>
          <w:color w:val="202124"/>
          <w:sz w:val="24"/>
          <w:szCs w:val="24"/>
          <w:shd w:val="clear" w:color="auto" w:fill="FFFFFF"/>
        </w:rPr>
        <w:t> on the backend</w:t>
      </w:r>
      <w:del w:id="1071" w:author="Pubsure" w:date="2021-06-24T07:50:00Z">
        <w:r w:rsidRPr="00825949"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,</w:delText>
        </w:r>
      </w:del>
      <w:r w:rsidRPr="00825949"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and </w:t>
      </w:r>
      <w:ins w:id="1072" w:author="Pubsure" w:date="2021-06-24T07:50:00Z">
        <w:r w:rsidRPr="00825949">
          <w:rPr>
            <w:rFonts w:ascii="Arial" w:hAnsi="Arial"/>
            <w:color w:val="202124"/>
            <w:sz w:val="24"/>
            <w:szCs w:val="24"/>
            <w:shd w:val="clear" w:color="auto" w:fill="FFFFFF"/>
          </w:rPr>
          <w:t>ensures</w:t>
        </w:r>
      </w:ins>
      <w:del w:id="1073" w:author="Pubsure" w:date="2021-06-24T07:50:00Z">
        <w:r w:rsidRPr="00825949"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makes sure</w:delText>
        </w:r>
      </w:del>
      <w:r w:rsidRPr="00825949"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that each API </w:t>
      </w:r>
      <w:r w:rsidRPr="00825949"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is working</w:t>
      </w:r>
      <w:r w:rsidRPr="00825949">
        <w:rPr>
          <w:rFonts w:ascii="Arial" w:hAnsi="Arial"/>
          <w:color w:val="202124"/>
          <w:sz w:val="24"/>
          <w:szCs w:val="24"/>
          <w:shd w:val="clear" w:color="auto" w:fill="FFFFFF"/>
        </w:rPr>
        <w:t> as intended</w:t>
      </w:r>
    </w:p>
    <w:p w14:paraId="20ADB8A3" w14:textId="77777777" w:rsidR="004678AB" w:rsidRDefault="00310D3E">
      <w:pPr>
        <w:keepNext/>
        <w:ind w:left="2880" w:firstLine="720"/>
      </w:pPr>
      <w:r>
        <w:rPr>
          <w:rFonts w:ascii="Arial" w:hAnsi="Arial"/>
          <w:noProof/>
          <w:color w:val="202124"/>
          <w:shd w:val="clear" w:color="auto" w:fill="FFFFFF"/>
          <w:lang w:val="fr-FR" w:eastAsia="fr-FR"/>
        </w:rPr>
        <w:drawing>
          <wp:inline distT="0" distB="0" distL="0" distR="0" wp14:anchorId="17CB7BD9" wp14:editId="745B00A1">
            <wp:extent cx="1358981" cy="1221949"/>
            <wp:effectExtent l="0" t="0" r="0" b="0"/>
            <wp:docPr id="42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7273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358981" cy="122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0E6B" w14:textId="77777777" w:rsidR="004678AB" w:rsidRDefault="00310D3E">
      <w:pPr>
        <w:pStyle w:val="Caption"/>
        <w:ind w:left="2880" w:firstLine="720"/>
      </w:pPr>
      <w:bookmarkStart w:id="1074" w:name="_Toc75353294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14:Postman</w:t>
      </w:r>
      <w:proofErr w:type="gramEnd"/>
      <w:r>
        <w:t xml:space="preserve"> Logo</w:t>
      </w:r>
      <w:bookmarkEnd w:id="1074"/>
    </w:p>
    <w:p w14:paraId="2EE30A78" w14:textId="77777777" w:rsidR="004678AB" w:rsidRDefault="00310D3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  <w:t xml:space="preserve">     </w:t>
      </w:r>
    </w:p>
    <w:p w14:paraId="57157123" w14:textId="77777777" w:rsidR="004678AB" w:rsidRDefault="00310D3E">
      <w:pPr>
        <w:rPr>
          <w:rFonts w:ascii="Bahnschrift" w:hAnsi="Bahnschrift"/>
          <w:b/>
          <w:bCs/>
          <w:color w:val="000000"/>
          <w:sz w:val="28"/>
          <w:szCs w:val="28"/>
        </w:rPr>
      </w:pPr>
      <w:r>
        <w:rPr>
          <w:rFonts w:ascii="Bahnschrift" w:hAnsi="Bahnschrift"/>
          <w:b/>
          <w:bCs/>
          <w:color w:val="000000"/>
          <w:sz w:val="28"/>
          <w:szCs w:val="28"/>
        </w:rPr>
        <w:t>Microsoft Word</w:t>
      </w:r>
    </w:p>
    <w:p w14:paraId="6CA239DB" w14:textId="2B59DFB0" w:rsidR="004678AB" w:rsidRPr="00825949" w:rsidRDefault="00310D3E">
      <w:pPr>
        <w:rPr>
          <w:rFonts w:asciiTheme="minorBidi" w:hAnsiTheme="minorBidi" w:cstheme="minorBidi"/>
          <w:sz w:val="24"/>
          <w:szCs w:val="24"/>
        </w:rPr>
      </w:pPr>
      <w:r w:rsidRPr="00825949">
        <w:rPr>
          <w:rFonts w:asciiTheme="minorBidi" w:hAnsiTheme="minorBidi" w:cstheme="minorBidi"/>
          <w:b/>
          <w:bCs/>
          <w:color w:val="202122"/>
          <w:sz w:val="24"/>
          <w:szCs w:val="24"/>
          <w:shd w:val="clear" w:color="auto" w:fill="FFFFFF"/>
        </w:rPr>
        <w:t>Microsoft Word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is a </w:t>
      </w:r>
      <w:hyperlink r:id="rId217" w:tooltip="Word processor" w:history="1">
        <w:r w:rsidRPr="00825949">
          <w:rPr>
            <w:rStyle w:val="Hyperlink"/>
            <w:rFonts w:asciiTheme="minorBidi" w:hAnsiTheme="minorBidi" w:cstheme="minorBidi"/>
            <w:color w:val="auto"/>
            <w:sz w:val="24"/>
            <w:szCs w:val="24"/>
            <w:shd w:val="clear" w:color="auto" w:fill="FFFFFF"/>
          </w:rPr>
          <w:t>word processor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developed by </w:t>
      </w:r>
      <w:hyperlink r:id="rId218" w:tooltip="Microsoft" w:history="1">
        <w:r w:rsidRPr="00825949">
          <w:rPr>
            <w:rStyle w:val="Hyperlink"/>
            <w:rFonts w:asciiTheme="minorBidi" w:hAnsiTheme="minorBidi" w:cstheme="minorBidi"/>
            <w:color w:val="auto"/>
            <w:sz w:val="24"/>
            <w:szCs w:val="24"/>
            <w:shd w:val="clear" w:color="auto" w:fill="FFFFFF"/>
          </w:rPr>
          <w:t>Microsoft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. It was first released on October 25, 1983</w:t>
      </w:r>
      <w:del w:id="1075" w:author="Pubsure" w:date="2021-06-24T07:50:00Z">
        <w:r w:rsidRPr="00825949">
          <w:rPr>
            <w:rFonts w:asciiTheme="minorBidi" w:hAnsiTheme="minorBidi" w:cstheme="minorBidi"/>
            <w:color w:val="202122"/>
            <w:sz w:val="24"/>
            <w:szCs w:val="24"/>
            <w:shd w:val="clear" w:color="auto" w:fill="FFFFFF"/>
          </w:rPr>
          <w:delText>,</w:delText>
        </w:r>
      </w:del>
      <w:hyperlink r:id="rId219" w:anchor="cite_note-6" w:history="1">
        <w:r w:rsidRPr="00825949">
          <w:rPr>
            <w:rStyle w:val="Hyperlink"/>
            <w:rFonts w:asciiTheme="minorBidi" w:hAnsiTheme="minorBidi" w:cstheme="minorBidi"/>
            <w:color w:val="0645AD"/>
            <w:sz w:val="24"/>
            <w:szCs w:val="24"/>
            <w:shd w:val="clear" w:color="auto" w:fill="FFFFFF"/>
            <w:vertAlign w:val="superscript"/>
          </w:rPr>
          <w:t>[6]</w:t>
        </w:r>
      </w:hyperlink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under the name </w:t>
      </w:r>
      <w:r w:rsidRPr="00825949">
        <w:rPr>
          <w:rFonts w:asciiTheme="minorBidi" w:hAnsiTheme="minorBidi" w:cstheme="minorBidi"/>
          <w:i/>
          <w:iCs/>
          <w:color w:val="202122"/>
          <w:sz w:val="24"/>
          <w:szCs w:val="24"/>
          <w:shd w:val="clear" w:color="auto" w:fill="FFFFFF"/>
        </w:rPr>
        <w:t>Multi-Tool Word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for </w:t>
      </w:r>
      <w:proofErr w:type="spellStart"/>
      <w:r w:rsidRPr="00825949">
        <w:rPr>
          <w:rFonts w:asciiTheme="minorBidi" w:hAnsiTheme="minorBidi" w:cstheme="minorBidi"/>
          <w:sz w:val="24"/>
          <w:szCs w:val="24"/>
        </w:rPr>
        <w:fldChar w:fldCharType="begin"/>
      </w:r>
      <w:r w:rsidRPr="00825949">
        <w:rPr>
          <w:rFonts w:asciiTheme="minorBidi" w:hAnsiTheme="minorBidi" w:cstheme="minorBidi"/>
          <w:sz w:val="24"/>
          <w:szCs w:val="24"/>
        </w:rPr>
        <w:instrText xml:space="preserve"> HYPERLINK "https://en.wikipedia.org/wiki/Xenix" \o "Xenix" </w:instrText>
      </w:r>
      <w:r w:rsidRPr="00825949">
        <w:rPr>
          <w:rFonts w:asciiTheme="minorBidi" w:hAnsiTheme="minorBidi" w:cstheme="minorBidi"/>
          <w:sz w:val="24"/>
          <w:szCs w:val="24"/>
        </w:rPr>
        <w:fldChar w:fldCharType="separate"/>
      </w:r>
      <w:r w:rsidRPr="00825949">
        <w:rPr>
          <w:rStyle w:val="Hyperlink"/>
          <w:rFonts w:asciiTheme="minorBidi" w:hAnsiTheme="minorBidi" w:cstheme="minorBidi"/>
          <w:color w:val="auto"/>
          <w:sz w:val="24"/>
          <w:szCs w:val="24"/>
          <w:shd w:val="clear" w:color="auto" w:fill="FFFFFF"/>
        </w:rPr>
        <w:t>Xenix</w:t>
      </w:r>
      <w:proofErr w:type="spellEnd"/>
      <w:r w:rsidRPr="00825949">
        <w:rPr>
          <w:rStyle w:val="Hyperlink"/>
          <w:rFonts w:asciiTheme="minorBidi" w:hAnsiTheme="minorBidi" w:cstheme="minorBidi"/>
          <w:color w:val="auto"/>
          <w:sz w:val="24"/>
          <w:szCs w:val="24"/>
          <w:shd w:val="clear" w:color="auto" w:fill="FFFFFF"/>
        </w:rPr>
        <w:fldChar w:fldCharType="end"/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 systems.</w:t>
      </w:r>
      <w:r w:rsidR="00825949"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 xml:space="preserve"> </w:t>
      </w:r>
      <w:r w:rsidRPr="00825949">
        <w:rPr>
          <w:rFonts w:asciiTheme="minorBidi" w:hAnsiTheme="minorBidi" w:cstheme="minorBidi"/>
          <w:color w:val="202122"/>
          <w:sz w:val="24"/>
          <w:szCs w:val="24"/>
          <w:shd w:val="clear" w:color="auto" w:fill="FFFFFF"/>
        </w:rPr>
        <w:t>Subsequent versions were later written for several other platforms .</w:t>
      </w:r>
    </w:p>
    <w:p w14:paraId="26928736" w14:textId="77777777" w:rsidR="004678AB" w:rsidRDefault="00310D3E">
      <w:pPr>
        <w:keepNext/>
        <w:ind w:left="2160" w:firstLine="720"/>
      </w:pPr>
      <w:r>
        <w:rPr>
          <w:rFonts w:ascii="Arial" w:hAnsi="Arial"/>
          <w:noProof/>
          <w:color w:val="202122"/>
          <w:sz w:val="21"/>
          <w:szCs w:val="21"/>
          <w:shd w:val="clear" w:color="auto" w:fill="FFFFFF"/>
          <w:lang w:val="fr-FR" w:eastAsia="fr-FR"/>
        </w:rPr>
        <w:drawing>
          <wp:inline distT="0" distB="0" distL="0" distR="0" wp14:anchorId="623427A8" wp14:editId="05E24BF3">
            <wp:extent cx="2000250" cy="2000250"/>
            <wp:effectExtent l="0" t="0" r="0" b="0"/>
            <wp:docPr id="43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9796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F7CF" w14:textId="77777777" w:rsidR="004678AB" w:rsidRDefault="00310D3E">
      <w:pPr>
        <w:pStyle w:val="Caption"/>
        <w:ind w:left="2880" w:firstLine="720"/>
      </w:pPr>
      <w:bookmarkStart w:id="1076" w:name="_Toc75353295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15:Microsoft</w:t>
      </w:r>
      <w:proofErr w:type="gramEnd"/>
      <w:r>
        <w:t xml:space="preserve"> Word Logo</w:t>
      </w:r>
      <w:bookmarkEnd w:id="1076"/>
    </w:p>
    <w:p w14:paraId="3C84AE32" w14:textId="77777777" w:rsidR="004678AB" w:rsidRDefault="00310D3E"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</w:p>
    <w:p w14:paraId="491B8084" w14:textId="77777777" w:rsidR="004678AB" w:rsidRDefault="00310D3E">
      <w:pPr>
        <w:pStyle w:val="Heading2"/>
      </w:pPr>
      <w:bookmarkStart w:id="1077" w:name="_Toc75356632"/>
      <w:bookmarkStart w:id="1078" w:name="_Toc75356872"/>
      <w:bookmarkStart w:id="1079" w:name="_Toc75356963"/>
      <w:r>
        <w:t>4.3 Implementation</w:t>
      </w:r>
      <w:bookmarkEnd w:id="1077"/>
      <w:bookmarkEnd w:id="1078"/>
      <w:bookmarkEnd w:id="1079"/>
    </w:p>
    <w:p w14:paraId="3F1E2550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this section</w:t>
      </w:r>
      <w:ins w:id="108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we </w:t>
      </w:r>
      <w:del w:id="1081" w:author="Pubsure" w:date="2021-06-24T07:50:00Z">
        <w:r>
          <w:rPr>
            <w:rFonts w:ascii="Arial" w:hAnsi="Arial"/>
            <w:sz w:val="24"/>
            <w:szCs w:val="24"/>
          </w:rPr>
          <w:delText xml:space="preserve">will </w:delText>
        </w:r>
      </w:del>
      <w:r>
        <w:rPr>
          <w:rFonts w:ascii="Arial" w:hAnsi="Arial"/>
          <w:sz w:val="24"/>
          <w:szCs w:val="24"/>
        </w:rPr>
        <w:t>present the accomplished work in our application by presenting screenshots of the main interfaces.</w:t>
      </w:r>
    </w:p>
    <w:p w14:paraId="028A5458" w14:textId="77777777" w:rsidR="004678AB" w:rsidRDefault="00310D3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 </w:t>
      </w:r>
    </w:p>
    <w:p w14:paraId="0FD26520" w14:textId="77777777" w:rsidR="004678AB" w:rsidRDefault="00310D3E">
      <w:pPr>
        <w:pStyle w:val="Heading3"/>
      </w:pPr>
      <w:bookmarkStart w:id="1082" w:name="_Toc75356633"/>
      <w:bookmarkStart w:id="1083" w:name="_Toc75356873"/>
      <w:bookmarkStart w:id="1084" w:name="_Toc75356964"/>
      <w:r>
        <w:lastRenderedPageBreak/>
        <w:t xml:space="preserve">4.3.1 </w:t>
      </w:r>
      <w:r>
        <w:t>Home Interface</w:t>
      </w:r>
      <w:bookmarkEnd w:id="1082"/>
      <w:bookmarkEnd w:id="1083"/>
      <w:bookmarkEnd w:id="1084"/>
    </w:p>
    <w:p w14:paraId="157E361A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home interface </w:t>
      </w:r>
      <w:ins w:id="1085" w:author="Pubsure" w:date="2021-06-24T07:50:00Z">
        <w:r>
          <w:rPr>
            <w:rFonts w:ascii="Arial" w:hAnsi="Arial"/>
            <w:sz w:val="24"/>
            <w:szCs w:val="24"/>
          </w:rPr>
          <w:t>provides</w:t>
        </w:r>
      </w:ins>
      <w:del w:id="1086" w:author="Pubsure" w:date="2021-06-24T07:50:00Z">
        <w:r>
          <w:rPr>
            <w:rFonts w:ascii="Arial" w:hAnsi="Arial"/>
            <w:sz w:val="24"/>
            <w:szCs w:val="24"/>
          </w:rPr>
          <w:delText>gives</w:delText>
        </w:r>
      </w:del>
      <w:r>
        <w:rPr>
          <w:rFonts w:ascii="Arial" w:hAnsi="Arial"/>
          <w:sz w:val="24"/>
          <w:szCs w:val="24"/>
        </w:rPr>
        <w:t xml:space="preserve"> a general presentation of the application</w:t>
      </w:r>
      <w:del w:id="1087" w:author="Pubsure" w:date="2021-06-24T07:50:00Z">
        <w:r>
          <w:rPr>
            <w:rFonts w:ascii="Arial" w:hAnsi="Arial"/>
            <w:sz w:val="24"/>
            <w:szCs w:val="24"/>
          </w:rPr>
          <w:delText xml:space="preserve"> and</w:delText>
        </w:r>
      </w:del>
      <w:ins w:id="108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1089" w:author="Pubsure" w:date="2021-06-24T07:50:00Z">
        <w:r>
          <w:rPr>
            <w:rFonts w:ascii="Arial" w:hAnsi="Arial"/>
            <w:sz w:val="24"/>
            <w:szCs w:val="24"/>
          </w:rPr>
          <w:delText xml:space="preserve"> its</w:delText>
        </w:r>
      </w:del>
      <w:r>
        <w:rPr>
          <w:rFonts w:ascii="Arial" w:hAnsi="Arial"/>
          <w:sz w:val="24"/>
          <w:szCs w:val="24"/>
        </w:rPr>
        <w:t xml:space="preserve"> content</w:t>
      </w:r>
      <w:ins w:id="109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 xml:space="preserve">and features. </w:t>
      </w:r>
      <w:del w:id="1091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1092" w:author="Pubsure" w:date="2021-06-24T07:50:00Z">
        <w:r>
          <w:rPr>
            <w:rFonts w:ascii="Arial" w:hAnsi="Arial"/>
            <w:sz w:val="24"/>
            <w:szCs w:val="24"/>
          </w:rPr>
          <w:t>Figure</w:t>
        </w:r>
      </w:ins>
      <w:del w:id="1093" w:author="Pubsure" w:date="2021-06-24T07:50:00Z">
        <w:r>
          <w:rPr>
            <w:rFonts w:ascii="Arial" w:hAnsi="Arial"/>
            <w:sz w:val="24"/>
            <w:szCs w:val="24"/>
          </w:rPr>
          <w:delText>figure</w:delText>
        </w:r>
      </w:del>
      <w:r>
        <w:rPr>
          <w:rFonts w:ascii="Arial" w:hAnsi="Arial"/>
          <w:sz w:val="24"/>
          <w:szCs w:val="24"/>
        </w:rPr>
        <w:t xml:space="preserve"> 4.15 represents the home page:</w:t>
      </w:r>
    </w:p>
    <w:p w14:paraId="25EE33C7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55885CAD" wp14:editId="6B5849EA">
            <wp:extent cx="5725927" cy="3219081"/>
            <wp:effectExtent l="0" t="0" r="8123" b="369"/>
            <wp:docPr id="44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414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25927" cy="321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12D7" w14:textId="77777777" w:rsidR="004678AB" w:rsidRDefault="00310D3E">
      <w:pPr>
        <w:pStyle w:val="Caption"/>
        <w:ind w:left="2160" w:firstLine="720"/>
      </w:pPr>
      <w:bookmarkStart w:id="1094" w:name="_Toc75353296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16:H</w:t>
      </w:r>
      <w:r>
        <w:t>ome</w:t>
      </w:r>
      <w:proofErr w:type="gramEnd"/>
      <w:r>
        <w:t xml:space="preserve"> page</w:t>
      </w:r>
      <w:bookmarkEnd w:id="1094"/>
    </w:p>
    <w:p w14:paraId="7AF088C2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78BB85B1" w14:textId="77777777" w:rsidR="004678AB" w:rsidRDefault="00310D3E">
      <w:pPr>
        <w:pStyle w:val="Heading3"/>
      </w:pPr>
      <w:bookmarkStart w:id="1095" w:name="_Toc75356634"/>
      <w:bookmarkStart w:id="1096" w:name="_Toc75356874"/>
      <w:bookmarkStart w:id="1097" w:name="_Toc75356965"/>
      <w:r>
        <w:t>4.3.2 Registration interface</w:t>
      </w:r>
      <w:bookmarkEnd w:id="1095"/>
      <w:bookmarkEnd w:id="1096"/>
      <w:bookmarkEnd w:id="1097"/>
    </w:p>
    <w:p w14:paraId="4D04C405" w14:textId="77777777" w:rsidR="004678AB" w:rsidRDefault="004678AB">
      <w:pPr>
        <w:rPr>
          <w:rFonts w:ascii="Arial" w:hAnsi="Arial"/>
          <w:sz w:val="24"/>
          <w:szCs w:val="24"/>
        </w:rPr>
      </w:pPr>
    </w:p>
    <w:p w14:paraId="4AE0E33C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registration interface allows the user to create an account </w:t>
      </w:r>
      <w:del w:id="1098" w:author="Pubsure" w:date="2021-06-24T07:50:00Z">
        <w:r>
          <w:rPr>
            <w:rFonts w:ascii="Arial" w:hAnsi="Arial"/>
            <w:sz w:val="24"/>
            <w:szCs w:val="24"/>
          </w:rPr>
          <w:delText xml:space="preserve">in order </w:delText>
        </w:r>
      </w:del>
      <w:r>
        <w:rPr>
          <w:rFonts w:ascii="Arial" w:hAnsi="Arial"/>
          <w:sz w:val="24"/>
          <w:szCs w:val="24"/>
        </w:rPr>
        <w:t xml:space="preserve">to gain access to its features. Figure 3.16 </w:t>
      </w:r>
      <w:ins w:id="1099" w:author="Pubsure" w:date="2021-06-24T07:50:00Z">
        <w:r>
          <w:rPr>
            <w:rFonts w:ascii="Arial" w:hAnsi="Arial"/>
            <w:sz w:val="24"/>
            <w:szCs w:val="24"/>
          </w:rPr>
          <w:t>shows</w:t>
        </w:r>
      </w:ins>
      <w:del w:id="1100" w:author="Pubsure" w:date="2021-06-24T07:50:00Z">
        <w:r>
          <w:rPr>
            <w:rFonts w:ascii="Arial" w:hAnsi="Arial"/>
            <w:sz w:val="24"/>
            <w:szCs w:val="24"/>
          </w:rPr>
          <w:delText>represents</w:delText>
        </w:r>
      </w:del>
      <w:r>
        <w:rPr>
          <w:rFonts w:ascii="Arial" w:hAnsi="Arial"/>
          <w:sz w:val="24"/>
          <w:szCs w:val="24"/>
        </w:rPr>
        <w:t xml:space="preserve"> the registration interface.</w:t>
      </w:r>
    </w:p>
    <w:p w14:paraId="307A5275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35187385" wp14:editId="0614832C">
            <wp:extent cx="5665101" cy="3570768"/>
            <wp:effectExtent l="0" t="0" r="0" b="0"/>
            <wp:docPr id="45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53947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65101" cy="357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2E4A" w14:textId="77777777" w:rsidR="004678AB" w:rsidRDefault="00310D3E">
      <w:pPr>
        <w:pStyle w:val="Caption"/>
        <w:ind w:left="2160" w:firstLine="720"/>
      </w:pPr>
      <w:bookmarkStart w:id="1101" w:name="_Toc75353297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17:Registration</w:t>
      </w:r>
      <w:proofErr w:type="gramEnd"/>
      <w:r>
        <w:t xml:space="preserve"> Interface</w:t>
      </w:r>
      <w:bookmarkEnd w:id="1101"/>
    </w:p>
    <w:p w14:paraId="048EBA48" w14:textId="77777777" w:rsidR="004678AB" w:rsidRDefault="004678AB">
      <w:pPr>
        <w:rPr>
          <w:rFonts w:ascii="Arial" w:hAnsi="Arial"/>
          <w:sz w:val="24"/>
          <w:szCs w:val="24"/>
        </w:rPr>
      </w:pPr>
    </w:p>
    <w:p w14:paraId="728D171F" w14:textId="77777777" w:rsidR="004678AB" w:rsidRDefault="00310D3E">
      <w:pPr>
        <w:pStyle w:val="Heading3"/>
      </w:pPr>
      <w:bookmarkStart w:id="1102" w:name="_Toc75356635"/>
      <w:bookmarkStart w:id="1103" w:name="_Toc75356875"/>
      <w:bookmarkStart w:id="1104" w:name="_Toc75356966"/>
      <w:r>
        <w:t xml:space="preserve">4.3.3 </w:t>
      </w:r>
      <w:r>
        <w:t>Login Interface</w:t>
      </w:r>
      <w:bookmarkEnd w:id="1102"/>
      <w:bookmarkEnd w:id="1103"/>
      <w:bookmarkEnd w:id="1104"/>
    </w:p>
    <w:p w14:paraId="29BCFE98" w14:textId="77777777" w:rsidR="004678AB" w:rsidRDefault="004678AB">
      <w:pPr>
        <w:rPr>
          <w:rFonts w:ascii="Arial" w:hAnsi="Arial"/>
          <w:sz w:val="24"/>
          <w:szCs w:val="24"/>
        </w:rPr>
      </w:pPr>
    </w:p>
    <w:p w14:paraId="527FCA49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login interface allows the user to gain access to the system after </w:t>
      </w:r>
      <w:ins w:id="1105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1106" w:author="Pubsure" w:date="2021-06-24T07:50:00Z">
        <w:r>
          <w:rPr>
            <w:rFonts w:ascii="Arial" w:hAnsi="Arial"/>
            <w:sz w:val="24"/>
            <w:szCs w:val="24"/>
          </w:rPr>
          <w:delText>a</w:delText>
        </w:r>
      </w:del>
      <w:r>
        <w:rPr>
          <w:rFonts w:ascii="Arial" w:hAnsi="Arial"/>
          <w:sz w:val="24"/>
          <w:szCs w:val="24"/>
        </w:rPr>
        <w:t xml:space="preserve"> successful validation of his credentials. Figure 4.17 </w:t>
      </w:r>
      <w:ins w:id="1107" w:author="Pubsure" w:date="2021-06-24T07:50:00Z">
        <w:r>
          <w:rPr>
            <w:rFonts w:ascii="Arial" w:hAnsi="Arial"/>
            <w:sz w:val="24"/>
            <w:szCs w:val="24"/>
          </w:rPr>
          <w:t>shows</w:t>
        </w:r>
      </w:ins>
      <w:del w:id="1108" w:author="Pubsure" w:date="2021-06-24T07:50:00Z">
        <w:r>
          <w:rPr>
            <w:rFonts w:ascii="Arial" w:hAnsi="Arial"/>
            <w:sz w:val="24"/>
            <w:szCs w:val="24"/>
          </w:rPr>
          <w:delText>represents</w:delText>
        </w:r>
      </w:del>
      <w:r>
        <w:rPr>
          <w:rFonts w:ascii="Arial" w:hAnsi="Arial"/>
          <w:sz w:val="24"/>
          <w:szCs w:val="24"/>
        </w:rPr>
        <w:t xml:space="preserve"> the login interface.</w:t>
      </w:r>
    </w:p>
    <w:p w14:paraId="0B802DC9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5BF8D7E5" wp14:editId="747F4CC5">
            <wp:extent cx="5663436" cy="3390924"/>
            <wp:effectExtent l="0" t="0" r="0" b="0"/>
            <wp:docPr id="4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7682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63436" cy="3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34A3" w14:textId="77777777" w:rsidR="004678AB" w:rsidRDefault="00310D3E">
      <w:pPr>
        <w:pStyle w:val="Caption"/>
        <w:ind w:left="2160" w:firstLine="720"/>
      </w:pPr>
      <w:bookmarkStart w:id="1109" w:name="_Toc75353298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18:Login</w:t>
      </w:r>
      <w:proofErr w:type="gramEnd"/>
      <w:r>
        <w:t xml:space="preserve"> interface</w:t>
      </w:r>
      <w:bookmarkEnd w:id="1109"/>
    </w:p>
    <w:p w14:paraId="12152909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50D3ED40" w14:textId="77777777" w:rsidR="004678AB" w:rsidRDefault="004678AB">
      <w:pPr>
        <w:rPr>
          <w:rFonts w:ascii="Arial" w:hAnsi="Arial"/>
          <w:sz w:val="24"/>
          <w:szCs w:val="24"/>
        </w:rPr>
      </w:pPr>
    </w:p>
    <w:p w14:paraId="6D4185D1" w14:textId="77777777" w:rsidR="004678AB" w:rsidRDefault="00310D3E">
      <w:pPr>
        <w:pStyle w:val="Heading3"/>
      </w:pPr>
      <w:bookmarkStart w:id="1110" w:name="_Toc75356636"/>
      <w:bookmarkStart w:id="1111" w:name="_Toc75356876"/>
      <w:bookmarkStart w:id="1112" w:name="_Toc75356967"/>
      <w:r>
        <w:t>4.3.4 Admin Dashboard interface</w:t>
      </w:r>
      <w:bookmarkEnd w:id="1110"/>
      <w:bookmarkEnd w:id="1111"/>
      <w:bookmarkEnd w:id="1112"/>
    </w:p>
    <w:p w14:paraId="05B78D67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</w:t>
      </w:r>
      <w:r>
        <w:rPr>
          <w:rFonts w:ascii="Arial" w:hAnsi="Arial"/>
          <w:sz w:val="24"/>
          <w:szCs w:val="24"/>
        </w:rPr>
        <w:t>gure 4.18 represents the admin dashboard</w:t>
      </w:r>
      <w:ins w:id="111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gives the admin more </w:t>
      </w:r>
      <w:del w:id="1114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functionalities than the normal user</w:t>
      </w:r>
      <w:ins w:id="1115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del w:id="1116" w:author="Pubsure" w:date="2021-06-24T07:50:00Z">
        <w:r>
          <w:rPr>
            <w:rFonts w:ascii="Arial" w:hAnsi="Arial"/>
            <w:sz w:val="24"/>
            <w:szCs w:val="24"/>
          </w:rPr>
          <w:delText>:</w:delText>
        </w:r>
      </w:del>
    </w:p>
    <w:p w14:paraId="6DB8603D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52B126F0" wp14:editId="712FAB50">
            <wp:extent cx="5757364" cy="3366391"/>
            <wp:effectExtent l="0" t="0" r="0" b="5459"/>
            <wp:docPr id="47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222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7364" cy="336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EA5D" w14:textId="77777777" w:rsidR="004678AB" w:rsidRDefault="00310D3E">
      <w:pPr>
        <w:pStyle w:val="Caption"/>
        <w:ind w:left="2160" w:firstLine="720"/>
      </w:pPr>
      <w:bookmarkStart w:id="1117" w:name="_Toc75353299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19:Admin</w:t>
      </w:r>
      <w:proofErr w:type="gramEnd"/>
      <w:r>
        <w:t xml:space="preserve"> Dashboard</w:t>
      </w:r>
      <w:bookmarkEnd w:id="1117"/>
    </w:p>
    <w:p w14:paraId="1C3BC256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3B9B1AD5" w14:textId="77777777" w:rsidR="004678AB" w:rsidRDefault="004678AB">
      <w:pPr>
        <w:rPr>
          <w:rFonts w:ascii="Arial" w:hAnsi="Arial"/>
          <w:sz w:val="24"/>
          <w:szCs w:val="24"/>
        </w:rPr>
      </w:pPr>
    </w:p>
    <w:p w14:paraId="4861430E" w14:textId="77777777" w:rsidR="004678AB" w:rsidRDefault="00310D3E">
      <w:pPr>
        <w:pStyle w:val="Heading3"/>
      </w:pPr>
      <w:bookmarkStart w:id="1118" w:name="_Toc75356637"/>
      <w:bookmarkStart w:id="1119" w:name="_Toc75356877"/>
      <w:bookmarkStart w:id="1120" w:name="_Toc75356968"/>
      <w:r>
        <w:t xml:space="preserve">4.3.5 Create workout </w:t>
      </w:r>
      <w:r>
        <w:t>interface</w:t>
      </w:r>
      <w:bookmarkEnd w:id="1118"/>
      <w:bookmarkEnd w:id="1119"/>
      <w:bookmarkEnd w:id="1120"/>
    </w:p>
    <w:p w14:paraId="56565C95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ins w:id="1121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1122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</w:t>
      </w:r>
      <w:ins w:id="1123" w:author="Pubsure" w:date="2021-06-24T07:50:00Z">
        <w:r>
          <w:rPr>
            <w:rFonts w:ascii="Arial" w:hAnsi="Arial"/>
            <w:sz w:val="24"/>
            <w:szCs w:val="24"/>
          </w:rPr>
          <w:t>created</w:t>
        </w:r>
      </w:ins>
      <w:del w:id="1124" w:author="Pubsure" w:date="2021-06-24T07:50:00Z">
        <w:r>
          <w:rPr>
            <w:rFonts w:ascii="Arial" w:hAnsi="Arial"/>
            <w:sz w:val="24"/>
            <w:szCs w:val="24"/>
          </w:rPr>
          <w:delText>create</w:delText>
        </w:r>
      </w:del>
      <w:r>
        <w:rPr>
          <w:rFonts w:ascii="Arial" w:hAnsi="Arial"/>
          <w:sz w:val="24"/>
          <w:szCs w:val="24"/>
        </w:rPr>
        <w:t xml:space="preserve"> workout interface permits the user to fill the </w:t>
      </w:r>
      <w:ins w:id="1125" w:author="Pubsure" w:date="2021-06-24T07:50:00Z">
        <w:r>
          <w:rPr>
            <w:rFonts w:ascii="Arial" w:hAnsi="Arial"/>
            <w:sz w:val="24"/>
            <w:szCs w:val="24"/>
          </w:rPr>
          <w:t>required</w:t>
        </w:r>
      </w:ins>
      <w:del w:id="1126" w:author="Pubsure" w:date="2021-06-24T07:50:00Z">
        <w:r>
          <w:rPr>
            <w:rFonts w:ascii="Arial" w:hAnsi="Arial"/>
            <w:sz w:val="24"/>
            <w:szCs w:val="24"/>
          </w:rPr>
          <w:delText>needed</w:delText>
        </w:r>
      </w:del>
      <w:r>
        <w:rPr>
          <w:rFonts w:ascii="Arial" w:hAnsi="Arial"/>
          <w:sz w:val="24"/>
          <w:szCs w:val="24"/>
        </w:rPr>
        <w:t xml:space="preserve"> fields, after </w:t>
      </w:r>
      <w:ins w:id="1127" w:author="Pubsure" w:date="2021-06-24T07:50:00Z">
        <w:r>
          <w:rPr>
            <w:rFonts w:ascii="Arial" w:hAnsi="Arial"/>
            <w:sz w:val="24"/>
            <w:szCs w:val="24"/>
          </w:rPr>
          <w:t>which</w:t>
        </w:r>
      </w:ins>
      <w:del w:id="1128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he can press the submit button so </w:t>
      </w:r>
      <w:ins w:id="1129" w:author="Pubsure" w:date="2021-06-24T07:50:00Z">
        <w:r>
          <w:rPr>
            <w:rFonts w:ascii="Arial" w:hAnsi="Arial"/>
            <w:sz w:val="24"/>
            <w:szCs w:val="24"/>
          </w:rPr>
          <w:t xml:space="preserve">that </w:t>
        </w:r>
      </w:ins>
      <w:r>
        <w:rPr>
          <w:rFonts w:ascii="Arial" w:hAnsi="Arial"/>
          <w:sz w:val="24"/>
          <w:szCs w:val="24"/>
        </w:rPr>
        <w:t>the workout is saved in the d</w:t>
      </w:r>
      <w:r>
        <w:rPr>
          <w:rFonts w:ascii="Arial" w:hAnsi="Arial"/>
          <w:sz w:val="24"/>
          <w:szCs w:val="24"/>
        </w:rPr>
        <w:t xml:space="preserve">atabase. Figure 4.19 and </w:t>
      </w:r>
      <w:del w:id="1130" w:author="Pubsure" w:date="2021-06-24T07:50:00Z">
        <w:r>
          <w:rPr>
            <w:rFonts w:ascii="Arial" w:hAnsi="Arial"/>
            <w:sz w:val="24"/>
            <w:szCs w:val="24"/>
          </w:rPr>
          <w:delText xml:space="preserve">figure </w:delText>
        </w:r>
      </w:del>
      <w:r>
        <w:rPr>
          <w:rFonts w:ascii="Arial" w:hAnsi="Arial"/>
          <w:sz w:val="24"/>
          <w:szCs w:val="24"/>
        </w:rPr>
        <w:t xml:space="preserve">4.20 represent the </w:t>
      </w:r>
      <w:ins w:id="1131" w:author="Pubsure" w:date="2021-06-24T07:50:00Z">
        <w:r>
          <w:rPr>
            <w:rFonts w:ascii="Arial" w:hAnsi="Arial"/>
            <w:sz w:val="24"/>
            <w:szCs w:val="24"/>
          </w:rPr>
          <w:t>created</w:t>
        </w:r>
      </w:ins>
      <w:del w:id="1132" w:author="Pubsure" w:date="2021-06-24T07:50:00Z">
        <w:r>
          <w:rPr>
            <w:rFonts w:ascii="Arial" w:hAnsi="Arial"/>
            <w:sz w:val="24"/>
            <w:szCs w:val="24"/>
          </w:rPr>
          <w:delText>create</w:delText>
        </w:r>
      </w:del>
      <w:r>
        <w:rPr>
          <w:rFonts w:ascii="Arial" w:hAnsi="Arial"/>
          <w:sz w:val="24"/>
          <w:szCs w:val="24"/>
        </w:rPr>
        <w:t xml:space="preserve"> workout interface.</w:t>
      </w:r>
    </w:p>
    <w:p w14:paraId="4A2A9A91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4CCC0C01" wp14:editId="4AF56A97">
            <wp:extent cx="5518696" cy="3102577"/>
            <wp:effectExtent l="0" t="0" r="5804" b="2573"/>
            <wp:docPr id="48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1183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18696" cy="310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8FBB" w14:textId="77777777" w:rsidR="004678AB" w:rsidRDefault="00310D3E">
      <w:pPr>
        <w:pStyle w:val="Caption"/>
        <w:ind w:left="2160" w:firstLine="720"/>
      </w:pPr>
      <w:bookmarkStart w:id="1133" w:name="_Toc75353300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20</w:t>
      </w:r>
      <w:r>
        <w:rPr>
          <w:lang w:val="fr-FR"/>
        </w:rPr>
        <w:t>:</w:t>
      </w:r>
      <w:proofErr w:type="spellStart"/>
      <w:r>
        <w:rPr>
          <w:lang w:val="fr-FR"/>
        </w:rPr>
        <w:t>Create</w:t>
      </w:r>
      <w:proofErr w:type="spellEnd"/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workout</w:t>
      </w:r>
      <w:proofErr w:type="spellEnd"/>
      <w:r>
        <w:rPr>
          <w:lang w:val="fr-FR"/>
        </w:rPr>
        <w:t xml:space="preserve"> 1</w:t>
      </w:r>
      <w:bookmarkEnd w:id="1133"/>
    </w:p>
    <w:p w14:paraId="2F2ED7B8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33167F11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4406EFBB" wp14:editId="5927C0B5">
            <wp:extent cx="5509735" cy="3097539"/>
            <wp:effectExtent l="0" t="0" r="0" b="7611"/>
            <wp:docPr id="49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87183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5" cy="309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851F" w14:textId="77777777" w:rsidR="004678AB" w:rsidRDefault="00310D3E">
      <w:pPr>
        <w:pStyle w:val="Caption"/>
        <w:ind w:left="2160" w:firstLine="720"/>
      </w:pPr>
      <w:bookmarkStart w:id="1134" w:name="_Toc75353301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21:Create</w:t>
      </w:r>
      <w:proofErr w:type="gramEnd"/>
      <w:r>
        <w:t xml:space="preserve"> Workout 2</w:t>
      </w:r>
      <w:bookmarkEnd w:id="1134"/>
    </w:p>
    <w:p w14:paraId="31A0B6DA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7D9392B3" w14:textId="77777777" w:rsidR="004678AB" w:rsidRDefault="004678AB">
      <w:pPr>
        <w:rPr>
          <w:rFonts w:ascii="Arial" w:hAnsi="Arial"/>
          <w:sz w:val="24"/>
          <w:szCs w:val="24"/>
        </w:rPr>
      </w:pPr>
    </w:p>
    <w:p w14:paraId="216FC9A3" w14:textId="77777777" w:rsidR="004678AB" w:rsidRDefault="004678AB">
      <w:pPr>
        <w:rPr>
          <w:rFonts w:ascii="Arial" w:hAnsi="Arial"/>
          <w:sz w:val="24"/>
          <w:szCs w:val="24"/>
        </w:rPr>
      </w:pPr>
    </w:p>
    <w:p w14:paraId="589743F6" w14:textId="77777777" w:rsidR="004678AB" w:rsidRDefault="004678AB">
      <w:pPr>
        <w:rPr>
          <w:rFonts w:ascii="Arial" w:hAnsi="Arial"/>
          <w:sz w:val="24"/>
          <w:szCs w:val="24"/>
        </w:rPr>
      </w:pPr>
    </w:p>
    <w:p w14:paraId="3E1714BA" w14:textId="77777777" w:rsidR="004678AB" w:rsidRDefault="00310D3E">
      <w:pPr>
        <w:pStyle w:val="Heading3"/>
      </w:pPr>
      <w:bookmarkStart w:id="1135" w:name="_Toc75356638"/>
      <w:bookmarkStart w:id="1136" w:name="_Toc75356878"/>
      <w:bookmarkStart w:id="1137" w:name="_Toc75356969"/>
      <w:r>
        <w:lastRenderedPageBreak/>
        <w:t>4.3.6 Manage Workout Interface</w:t>
      </w:r>
      <w:bookmarkEnd w:id="1135"/>
      <w:bookmarkEnd w:id="1136"/>
      <w:bookmarkEnd w:id="1137"/>
    </w:p>
    <w:p w14:paraId="1682EDAD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Figure 4.3.6 represents the Manage Workout Interface</w:t>
      </w:r>
      <w:ins w:id="113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allows the admin </w:t>
      </w:r>
      <w:ins w:id="1139" w:author="Pubsure" w:date="2021-06-24T07:50:00Z">
        <w:r>
          <w:rPr>
            <w:rFonts w:ascii="Arial" w:hAnsi="Arial"/>
            <w:sz w:val="24"/>
            <w:szCs w:val="24"/>
          </w:rPr>
          <w:t>to</w:t>
        </w:r>
      </w:ins>
      <w:del w:id="1140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consult all the workouts and delete anyone he chooses.</w:t>
      </w:r>
    </w:p>
    <w:p w14:paraId="37E4D1FA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6518CF8C" wp14:editId="03DF0801">
            <wp:extent cx="5427476" cy="3051297"/>
            <wp:effectExtent l="0" t="0" r="1774" b="0"/>
            <wp:docPr id="50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8981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27476" cy="305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2C46" w14:textId="77777777" w:rsidR="004678AB" w:rsidRDefault="00310D3E">
      <w:pPr>
        <w:pStyle w:val="Caption"/>
        <w:ind w:left="2160" w:firstLine="720"/>
      </w:pPr>
      <w:bookmarkStart w:id="1141" w:name="_Toc75353302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22:The</w:t>
      </w:r>
      <w:proofErr w:type="gramEnd"/>
      <w:r>
        <w:t xml:space="preserve"> Manage Workout Interface</w:t>
      </w:r>
      <w:bookmarkEnd w:id="1141"/>
      <w:r>
        <w:rPr>
          <w:sz w:val="24"/>
          <w:szCs w:val="24"/>
        </w:rPr>
        <w:t xml:space="preserve"> </w:t>
      </w:r>
    </w:p>
    <w:p w14:paraId="31A76C12" w14:textId="77777777" w:rsidR="004678AB" w:rsidRDefault="00310D3E">
      <w:pPr>
        <w:pStyle w:val="Heading3"/>
      </w:pPr>
      <w:bookmarkStart w:id="1142" w:name="_Toc75356639"/>
      <w:bookmarkStart w:id="1143" w:name="_Toc75356879"/>
      <w:bookmarkStart w:id="1144" w:name="_Toc75356970"/>
      <w:r>
        <w:t>4.3.7 Manage Workout Interface</w:t>
      </w:r>
      <w:bookmarkEnd w:id="1142"/>
      <w:bookmarkEnd w:id="1143"/>
      <w:bookmarkEnd w:id="1144"/>
    </w:p>
    <w:p w14:paraId="7EE9C4EE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4.3.7 </w:t>
      </w:r>
      <w:r>
        <w:rPr>
          <w:rFonts w:ascii="Arial" w:hAnsi="Arial"/>
          <w:sz w:val="24"/>
          <w:szCs w:val="24"/>
        </w:rPr>
        <w:t>represents the Manage Users Interface</w:t>
      </w:r>
      <w:ins w:id="114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allows the admin to consult all the users and delete anyone he chooses</w:t>
      </w:r>
      <w:ins w:id="1146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934C8DB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1E42AF2F" wp14:editId="7F4766FA">
            <wp:extent cx="5383429" cy="3026535"/>
            <wp:effectExtent l="0" t="0" r="7721" b="2415"/>
            <wp:docPr id="5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14228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83429" cy="3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A7711" w14:textId="77777777" w:rsidR="004678AB" w:rsidRDefault="00310D3E">
      <w:pPr>
        <w:pStyle w:val="Caption"/>
        <w:ind w:left="1440" w:firstLine="720"/>
      </w:pPr>
      <w:bookmarkStart w:id="1147" w:name="_Toc75353303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23:Manage</w:t>
      </w:r>
      <w:proofErr w:type="gramEnd"/>
      <w:r>
        <w:t xml:space="preserve"> Users Interface</w:t>
      </w:r>
      <w:bookmarkEnd w:id="1147"/>
    </w:p>
    <w:p w14:paraId="1186842C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708939EA" w14:textId="77777777" w:rsidR="004678AB" w:rsidRDefault="00310D3E">
      <w:pPr>
        <w:pStyle w:val="Heading3"/>
      </w:pPr>
      <w:bookmarkStart w:id="1148" w:name="_Toc75356640"/>
      <w:bookmarkStart w:id="1149" w:name="_Toc75356880"/>
      <w:bookmarkStart w:id="1150" w:name="_Toc75356971"/>
      <w:r>
        <w:t>4.3.8 Chat Interface</w:t>
      </w:r>
      <w:bookmarkEnd w:id="1148"/>
      <w:bookmarkEnd w:id="1149"/>
      <w:bookmarkEnd w:id="1150"/>
    </w:p>
    <w:p w14:paraId="5B7FAD1C" w14:textId="77777777" w:rsidR="004678AB" w:rsidRDefault="004678AB"/>
    <w:p w14:paraId="4C20E29D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4.3.8 represents the Chat Interface, </w:t>
      </w:r>
      <w:ins w:id="1151" w:author="Pubsure" w:date="2021-06-24T07:50:00Z">
        <w:r>
          <w:rPr>
            <w:rFonts w:ascii="Arial" w:hAnsi="Arial"/>
            <w:sz w:val="24"/>
            <w:szCs w:val="24"/>
          </w:rPr>
          <w:t xml:space="preserve">where </w:t>
        </w:r>
      </w:ins>
      <w:r>
        <w:rPr>
          <w:rFonts w:ascii="Arial" w:hAnsi="Arial"/>
          <w:sz w:val="24"/>
          <w:szCs w:val="24"/>
        </w:rPr>
        <w:t>t</w:t>
      </w:r>
      <w:r>
        <w:rPr>
          <w:rFonts w:ascii="Arial" w:hAnsi="Arial"/>
          <w:sz w:val="24"/>
          <w:szCs w:val="24"/>
        </w:rPr>
        <w:t xml:space="preserve">he user can type the name of the user he wants to chat with, the interface shows a list of users with similar </w:t>
      </w:r>
      <w:ins w:id="1152" w:author="Pubsure" w:date="2021-06-24T07:50:00Z">
        <w:r>
          <w:rPr>
            <w:rFonts w:ascii="Arial" w:hAnsi="Arial"/>
            <w:sz w:val="24"/>
            <w:szCs w:val="24"/>
          </w:rPr>
          <w:t>names</w:t>
        </w:r>
      </w:ins>
      <w:del w:id="1153" w:author="Pubsure" w:date="2021-06-24T07:50:00Z">
        <w:r>
          <w:rPr>
            <w:rFonts w:ascii="Arial" w:hAnsi="Arial"/>
            <w:sz w:val="24"/>
            <w:szCs w:val="24"/>
          </w:rPr>
          <w:delText>name</w:delText>
        </w:r>
      </w:del>
      <w:r>
        <w:rPr>
          <w:rFonts w:ascii="Arial" w:hAnsi="Arial"/>
          <w:sz w:val="24"/>
          <w:szCs w:val="24"/>
        </w:rPr>
        <w:t xml:space="preserve">, </w:t>
      </w:r>
      <w:ins w:id="1154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>the user then clicks on the user he chooses.</w:t>
      </w:r>
    </w:p>
    <w:p w14:paraId="24A279E7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71467AE8" wp14:editId="37E5FA50">
            <wp:extent cx="5637705" cy="3318549"/>
            <wp:effectExtent l="0" t="0" r="1095" b="0"/>
            <wp:docPr id="52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83415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37705" cy="331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56BB" w14:textId="77777777" w:rsidR="004678AB" w:rsidRDefault="00310D3E">
      <w:pPr>
        <w:pStyle w:val="Caption"/>
        <w:ind w:left="2160" w:firstLine="720"/>
      </w:pPr>
      <w:bookmarkStart w:id="1155" w:name="_Toc75353304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24:C</w:t>
      </w:r>
      <w:r>
        <w:t>hat</w:t>
      </w:r>
      <w:proofErr w:type="gramEnd"/>
      <w:r>
        <w:t xml:space="preserve"> Interface</w:t>
      </w:r>
      <w:bookmarkEnd w:id="1155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</w:p>
    <w:p w14:paraId="01AB062D" w14:textId="77777777" w:rsidR="004678AB" w:rsidRDefault="00310D3E">
      <w:pPr>
        <w:pStyle w:val="Heading3"/>
      </w:pPr>
      <w:bookmarkStart w:id="1156" w:name="_Toc75356641"/>
      <w:bookmarkStart w:id="1157" w:name="_Toc75356881"/>
      <w:bookmarkStart w:id="1158" w:name="_Toc75356972"/>
      <w:r>
        <w:t>4.3.8 Create Group Chat Interface</w:t>
      </w:r>
      <w:bookmarkEnd w:id="1156"/>
      <w:bookmarkEnd w:id="1157"/>
      <w:bookmarkEnd w:id="1158"/>
    </w:p>
    <w:p w14:paraId="19188F58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5E3FCFC7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4.24 </w:t>
      </w:r>
      <w:ins w:id="1159" w:author="Pubsure" w:date="2021-06-24T07:50:00Z">
        <w:r>
          <w:rPr>
            <w:rFonts w:ascii="Arial" w:hAnsi="Arial"/>
            <w:sz w:val="24"/>
            <w:szCs w:val="24"/>
          </w:rPr>
          <w:t>represents</w:t>
        </w:r>
      </w:ins>
      <w:del w:id="1160" w:author="Pubsure" w:date="2021-06-24T07:50:00Z">
        <w:r>
          <w:rPr>
            <w:rFonts w:ascii="Arial" w:hAnsi="Arial"/>
            <w:sz w:val="24"/>
            <w:szCs w:val="24"/>
          </w:rPr>
          <w:delText>represent</w:delText>
        </w:r>
      </w:del>
      <w:r>
        <w:rPr>
          <w:rFonts w:ascii="Arial" w:hAnsi="Arial"/>
          <w:sz w:val="24"/>
          <w:szCs w:val="24"/>
        </w:rPr>
        <w:t xml:space="preserve"> the Create Group Chat Interface, </w:t>
      </w:r>
      <w:ins w:id="1161" w:author="Pubsure" w:date="2021-06-24T07:50:00Z">
        <w:r>
          <w:rPr>
            <w:rFonts w:ascii="Arial" w:hAnsi="Arial"/>
            <w:sz w:val="24"/>
            <w:szCs w:val="24"/>
          </w:rPr>
          <w:t xml:space="preserve">where </w:t>
        </w:r>
      </w:ins>
      <w:r>
        <w:rPr>
          <w:rFonts w:ascii="Arial" w:hAnsi="Arial"/>
          <w:sz w:val="24"/>
          <w:szCs w:val="24"/>
        </w:rPr>
        <w:t xml:space="preserve">the user chooses the name of the group chat, and then </w:t>
      </w:r>
      <w:del w:id="1162" w:author="Pubsure" w:date="2021-06-24T07:50:00Z">
        <w:r>
          <w:rPr>
            <w:rFonts w:ascii="Arial" w:hAnsi="Arial"/>
            <w:sz w:val="24"/>
            <w:szCs w:val="24"/>
          </w:rPr>
          <w:delText xml:space="preserve">he </w:delText>
        </w:r>
      </w:del>
      <w:r>
        <w:rPr>
          <w:rFonts w:ascii="Arial" w:hAnsi="Arial"/>
          <w:sz w:val="24"/>
          <w:szCs w:val="24"/>
        </w:rPr>
        <w:t xml:space="preserve">adds the users and </w:t>
      </w:r>
      <w:ins w:id="1163" w:author="Pubsure" w:date="2021-06-24T07:50:00Z">
        <w:r>
          <w:rPr>
            <w:rFonts w:ascii="Arial" w:hAnsi="Arial"/>
            <w:sz w:val="24"/>
            <w:szCs w:val="24"/>
          </w:rPr>
          <w:t>submits</w:t>
        </w:r>
      </w:ins>
      <w:del w:id="1164" w:author="Pubsure" w:date="2021-06-24T07:50:00Z">
        <w:r>
          <w:rPr>
            <w:rFonts w:ascii="Arial" w:hAnsi="Arial"/>
            <w:sz w:val="24"/>
            <w:szCs w:val="24"/>
          </w:rPr>
          <w:delText>submit</w:delText>
        </w:r>
      </w:del>
      <w:r>
        <w:rPr>
          <w:rFonts w:ascii="Arial" w:hAnsi="Arial"/>
          <w:sz w:val="24"/>
          <w:szCs w:val="24"/>
        </w:rPr>
        <w:t>.</w:t>
      </w:r>
    </w:p>
    <w:p w14:paraId="5112E799" w14:textId="77777777" w:rsidR="004678AB" w:rsidRDefault="00310D3E">
      <w:pPr>
        <w:keepNext/>
      </w:pPr>
      <w:r>
        <w:rPr>
          <w:rFonts w:ascii="Bahnschrift" w:hAnsi="Bahnschrift"/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0CC0956C" wp14:editId="53311937">
            <wp:extent cx="5638437" cy="2997650"/>
            <wp:effectExtent l="0" t="0" r="363" b="0"/>
            <wp:docPr id="53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6810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38437" cy="29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BE68" w14:textId="77777777" w:rsidR="004678AB" w:rsidRDefault="00310D3E">
      <w:pPr>
        <w:pStyle w:val="Caption"/>
        <w:ind w:left="2160" w:firstLine="720"/>
      </w:pPr>
      <w:bookmarkStart w:id="1165" w:name="_Toc75353305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25:Create</w:t>
      </w:r>
      <w:proofErr w:type="gramEnd"/>
      <w:r>
        <w:t xml:space="preserve"> Group Chat Interface</w:t>
      </w:r>
      <w:bookmarkEnd w:id="1165"/>
      <w:r>
        <w:tab/>
      </w:r>
      <w:r>
        <w:tab/>
      </w:r>
      <w:r>
        <w:tab/>
      </w:r>
      <w:r>
        <w:rPr>
          <w:sz w:val="24"/>
          <w:szCs w:val="24"/>
        </w:rPr>
        <w:t xml:space="preserve"> </w:t>
      </w:r>
    </w:p>
    <w:p w14:paraId="3DD49637" w14:textId="77777777" w:rsidR="004678AB" w:rsidRDefault="00310D3E">
      <w:pPr>
        <w:pStyle w:val="Heading3"/>
      </w:pPr>
      <w:bookmarkStart w:id="1166" w:name="_Toc75356642"/>
      <w:bookmarkStart w:id="1167" w:name="_Toc75356882"/>
      <w:bookmarkStart w:id="1168" w:name="_Toc75356973"/>
      <w:r>
        <w:t>4.3.8 Leaderboard Interface</w:t>
      </w:r>
      <w:bookmarkEnd w:id="1166"/>
      <w:bookmarkEnd w:id="1167"/>
      <w:bookmarkEnd w:id="1168"/>
    </w:p>
    <w:p w14:paraId="1F938E2E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4.25 represents the </w:t>
      </w:r>
      <w:ins w:id="1169" w:author="Pubsure" w:date="2021-06-24T07:50:00Z">
        <w:r>
          <w:rPr>
            <w:rFonts w:ascii="Arial" w:hAnsi="Arial"/>
            <w:sz w:val="24"/>
            <w:szCs w:val="24"/>
          </w:rPr>
          <w:t>leaderboard</w:t>
        </w:r>
      </w:ins>
      <w:del w:id="1170" w:author="Pubsure" w:date="2021-06-24T07:50:00Z">
        <w:r>
          <w:rPr>
            <w:rFonts w:ascii="Arial" w:hAnsi="Arial"/>
            <w:sz w:val="24"/>
            <w:szCs w:val="24"/>
          </w:rPr>
          <w:delText>Leaderboard</w:delText>
        </w:r>
      </w:del>
      <w:r>
        <w:rPr>
          <w:rFonts w:ascii="Arial" w:hAnsi="Arial"/>
          <w:sz w:val="24"/>
          <w:szCs w:val="24"/>
        </w:rPr>
        <w:t xml:space="preserve"> </w:t>
      </w:r>
      <w:ins w:id="1171" w:author="Pubsure" w:date="2021-06-24T07:50:00Z">
        <w:r>
          <w:rPr>
            <w:rFonts w:ascii="Arial" w:hAnsi="Arial"/>
            <w:sz w:val="24"/>
            <w:szCs w:val="24"/>
          </w:rPr>
          <w:t>interface</w:t>
        </w:r>
      </w:ins>
      <w:del w:id="1172" w:author="Pubsure" w:date="2021-06-24T07:50:00Z">
        <w:r>
          <w:rPr>
            <w:rFonts w:ascii="Arial" w:hAnsi="Arial"/>
            <w:sz w:val="24"/>
            <w:szCs w:val="24"/>
          </w:rPr>
          <w:delText>Interface</w:delText>
        </w:r>
      </w:del>
      <w:r>
        <w:rPr>
          <w:rFonts w:ascii="Arial" w:hAnsi="Arial"/>
          <w:sz w:val="24"/>
          <w:szCs w:val="24"/>
        </w:rPr>
        <w:t>; any user or admin can check the leaderboard</w:t>
      </w:r>
      <w:ins w:id="117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contains the list of all users ordered by the points earned by completing each day’s workout.</w:t>
      </w:r>
    </w:p>
    <w:p w14:paraId="7AC23826" w14:textId="77777777" w:rsidR="004678AB" w:rsidRDefault="00310D3E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1DA129AD" wp14:editId="4AC88B64">
            <wp:extent cx="5711644" cy="3593573"/>
            <wp:effectExtent l="0" t="0" r="3356" b="6877"/>
            <wp:docPr id="54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9069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11644" cy="359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07EA" w14:textId="77777777" w:rsidR="004678AB" w:rsidRDefault="00310D3E">
      <w:pPr>
        <w:pStyle w:val="Caption"/>
        <w:ind w:left="2160" w:firstLine="720"/>
      </w:pPr>
      <w:bookmarkStart w:id="1174" w:name="_Toc75353306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26:Leaderboard</w:t>
      </w:r>
      <w:proofErr w:type="gramEnd"/>
      <w:r>
        <w:t xml:space="preserve"> Interface</w:t>
      </w:r>
      <w:bookmarkEnd w:id="1174"/>
    </w:p>
    <w:p w14:paraId="44C94418" w14:textId="77777777" w:rsidR="004678AB" w:rsidRDefault="00310D3E">
      <w:r>
        <w:rPr>
          <w:rFonts w:ascii="Arial" w:hAnsi="Arial"/>
          <w:sz w:val="24"/>
          <w:szCs w:val="24"/>
        </w:rPr>
        <w:lastRenderedPageBreak/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78462D60" w14:textId="77777777" w:rsidR="004678AB" w:rsidRDefault="00310D3E">
      <w:pPr>
        <w:pStyle w:val="Heading3"/>
      </w:pPr>
      <w:bookmarkStart w:id="1175" w:name="_Toc75356643"/>
      <w:bookmarkStart w:id="1176" w:name="_Toc75356883"/>
      <w:bookmarkStart w:id="1177" w:name="_Toc75356974"/>
      <w:r>
        <w:t>4.3.9 Profile Interface</w:t>
      </w:r>
      <w:bookmarkEnd w:id="1175"/>
      <w:bookmarkEnd w:id="1176"/>
      <w:bookmarkEnd w:id="1177"/>
    </w:p>
    <w:p w14:paraId="3747A1DA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4.26 represents the </w:t>
      </w:r>
      <w:ins w:id="1178" w:author="Pubsure" w:date="2021-06-24T07:50:00Z">
        <w:r>
          <w:rPr>
            <w:rFonts w:ascii="Arial" w:hAnsi="Arial"/>
            <w:sz w:val="24"/>
            <w:szCs w:val="24"/>
          </w:rPr>
          <w:t>profile</w:t>
        </w:r>
      </w:ins>
      <w:del w:id="1179" w:author="Pubsure" w:date="2021-06-24T07:50:00Z">
        <w:r>
          <w:rPr>
            <w:rFonts w:ascii="Arial" w:hAnsi="Arial"/>
            <w:sz w:val="24"/>
            <w:szCs w:val="24"/>
          </w:rPr>
          <w:delText>Profile</w:delText>
        </w:r>
      </w:del>
      <w:r>
        <w:rPr>
          <w:rFonts w:ascii="Arial" w:hAnsi="Arial"/>
          <w:sz w:val="24"/>
          <w:szCs w:val="24"/>
        </w:rPr>
        <w:t xml:space="preserve"> </w:t>
      </w:r>
      <w:ins w:id="1180" w:author="Pubsure" w:date="2021-06-24T07:50:00Z">
        <w:r>
          <w:rPr>
            <w:rFonts w:ascii="Arial" w:hAnsi="Arial"/>
            <w:sz w:val="24"/>
            <w:szCs w:val="24"/>
          </w:rPr>
          <w:t>interface</w:t>
        </w:r>
      </w:ins>
      <w:del w:id="1181" w:author="Pubsure" w:date="2021-06-24T07:50:00Z">
        <w:r>
          <w:rPr>
            <w:rFonts w:ascii="Arial" w:hAnsi="Arial"/>
            <w:sz w:val="24"/>
            <w:szCs w:val="24"/>
          </w:rPr>
          <w:delText>Interface</w:delText>
        </w:r>
      </w:del>
      <w:r>
        <w:rPr>
          <w:rFonts w:ascii="Arial" w:hAnsi="Arial"/>
          <w:sz w:val="24"/>
          <w:szCs w:val="24"/>
        </w:rPr>
        <w:t xml:space="preserve">; the user can modify </w:t>
      </w:r>
      <w:ins w:id="1182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1183" w:author="Pubsure" w:date="2021-06-24T07:50:00Z">
        <w:r>
          <w:rPr>
            <w:rFonts w:ascii="Arial" w:hAnsi="Arial"/>
            <w:sz w:val="24"/>
            <w:szCs w:val="24"/>
          </w:rPr>
          <w:delText>his</w:delText>
        </w:r>
      </w:del>
      <w:r>
        <w:rPr>
          <w:rFonts w:ascii="Arial" w:hAnsi="Arial"/>
          <w:sz w:val="24"/>
          <w:szCs w:val="24"/>
        </w:rPr>
        <w:t xml:space="preserve"> profile pictures and </w:t>
      </w:r>
      <w:ins w:id="1184" w:author="Pubsure" w:date="2021-06-24T07:50:00Z">
        <w:r>
          <w:rPr>
            <w:rFonts w:ascii="Arial" w:hAnsi="Arial"/>
            <w:sz w:val="24"/>
            <w:szCs w:val="24"/>
          </w:rPr>
          <w:t>information</w:t>
        </w:r>
      </w:ins>
      <w:del w:id="1185" w:author="Pubsure" w:date="2021-06-24T07:50:00Z">
        <w:r>
          <w:rPr>
            <w:rFonts w:ascii="Arial" w:hAnsi="Arial"/>
            <w:sz w:val="24"/>
            <w:szCs w:val="24"/>
          </w:rPr>
          <w:delText>info</w:delText>
        </w:r>
      </w:del>
      <w:r>
        <w:rPr>
          <w:rFonts w:ascii="Arial" w:hAnsi="Arial"/>
          <w:sz w:val="24"/>
          <w:szCs w:val="24"/>
        </w:rPr>
        <w:t xml:space="preserve"> using this interface.</w:t>
      </w:r>
    </w:p>
    <w:p w14:paraId="52190A47" w14:textId="77777777" w:rsidR="004678AB" w:rsidRDefault="00310D3E">
      <w:pPr>
        <w:keepNext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0A98685A" wp14:editId="13E80330">
            <wp:extent cx="6070491" cy="3725613"/>
            <wp:effectExtent l="0" t="0" r="6459" b="8187"/>
            <wp:docPr id="55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56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070491" cy="372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16B8" w14:textId="77777777" w:rsidR="004678AB" w:rsidRDefault="00310D3E">
      <w:pPr>
        <w:pStyle w:val="Caption"/>
        <w:ind w:left="2160" w:firstLine="720"/>
      </w:pPr>
      <w:bookmarkStart w:id="1186" w:name="_Toc75353307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27:Profile</w:t>
      </w:r>
      <w:proofErr w:type="gramEnd"/>
      <w:r>
        <w:t xml:space="preserve"> Interface</w:t>
      </w:r>
      <w:bookmarkEnd w:id="1186"/>
    </w:p>
    <w:p w14:paraId="55F04AEA" w14:textId="77777777" w:rsidR="004678AB" w:rsidRDefault="00310D3E">
      <w:r>
        <w:rPr>
          <w:rFonts w:ascii="Bahnschrift" w:hAnsi="Bahnschrift"/>
          <w:sz w:val="28"/>
          <w:szCs w:val="28"/>
        </w:rPr>
        <w:t xml:space="preserve"> </w:t>
      </w:r>
    </w:p>
    <w:p w14:paraId="7E76C414" w14:textId="77777777" w:rsidR="004678AB" w:rsidRDefault="00310D3E"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Arial" w:hAnsi="Arial"/>
          <w:sz w:val="24"/>
          <w:szCs w:val="24"/>
        </w:rPr>
        <w:t xml:space="preserve"> </w:t>
      </w:r>
    </w:p>
    <w:p w14:paraId="2D4D21A3" w14:textId="77777777" w:rsidR="004678AB" w:rsidRDefault="004678AB">
      <w:pPr>
        <w:rPr>
          <w:rFonts w:ascii="Arial" w:hAnsi="Arial"/>
          <w:sz w:val="24"/>
          <w:szCs w:val="24"/>
        </w:rPr>
      </w:pPr>
    </w:p>
    <w:p w14:paraId="03103320" w14:textId="77777777" w:rsidR="004678AB" w:rsidRDefault="004678AB">
      <w:pPr>
        <w:rPr>
          <w:rFonts w:ascii="Arial" w:hAnsi="Arial"/>
          <w:sz w:val="24"/>
          <w:szCs w:val="24"/>
        </w:rPr>
      </w:pPr>
    </w:p>
    <w:p w14:paraId="1F85FBFD" w14:textId="77777777" w:rsidR="004678AB" w:rsidRDefault="004678AB">
      <w:pPr>
        <w:rPr>
          <w:rFonts w:ascii="Arial" w:hAnsi="Arial"/>
          <w:sz w:val="24"/>
          <w:szCs w:val="24"/>
        </w:rPr>
      </w:pPr>
    </w:p>
    <w:p w14:paraId="7220D693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70D4C90C" w14:textId="77777777" w:rsidR="004678AB" w:rsidRDefault="00310D3E">
      <w:pPr>
        <w:pStyle w:val="Heading2"/>
      </w:pPr>
      <w:bookmarkStart w:id="1187" w:name="_Toc75356644"/>
      <w:bookmarkStart w:id="1188" w:name="_Toc75356884"/>
      <w:bookmarkStart w:id="1189" w:name="_Toc75356975"/>
      <w:r>
        <w:t>Conclusion</w:t>
      </w:r>
      <w:bookmarkEnd w:id="1187"/>
      <w:bookmarkEnd w:id="1188"/>
      <w:bookmarkEnd w:id="1189"/>
    </w:p>
    <w:p w14:paraId="2E31D71C" w14:textId="77777777" w:rsidR="004678AB" w:rsidRDefault="00310D3E">
      <w:p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 xml:space="preserve">In this chapter, we </w:t>
      </w:r>
      <w:ins w:id="1190" w:author="Pubsure" w:date="2021-06-24T07:50:00Z">
        <w:r>
          <w:rPr>
            <w:rFonts w:ascii="Bahnschrift" w:hAnsi="Bahnschrift"/>
            <w:sz w:val="24"/>
            <w:szCs w:val="24"/>
          </w:rPr>
          <w:t>describe</w:t>
        </w:r>
      </w:ins>
      <w:del w:id="1191" w:author="Pubsure" w:date="2021-06-24T07:50:00Z">
        <w:r>
          <w:rPr>
            <w:rFonts w:ascii="Bahnschrift" w:hAnsi="Bahnschrift"/>
            <w:sz w:val="24"/>
            <w:szCs w:val="24"/>
          </w:rPr>
          <w:delText>described</w:delText>
        </w:r>
      </w:del>
      <w:r>
        <w:rPr>
          <w:rFonts w:ascii="Bahnschrift" w:hAnsi="Bahnschrift"/>
          <w:sz w:val="24"/>
          <w:szCs w:val="24"/>
        </w:rPr>
        <w:t xml:space="preserve"> the development environment in which we developed our application, as well as the </w:t>
      </w:r>
      <w:ins w:id="1192" w:author="Pubsure" w:date="2021-06-24T07:50:00Z">
        <w:r>
          <w:rPr>
            <w:rFonts w:ascii="Bahnschrift" w:hAnsi="Bahnschrift"/>
            <w:sz w:val="24"/>
            <w:szCs w:val="24"/>
          </w:rPr>
          <w:t>frameworks used</w:t>
        </w:r>
      </w:ins>
      <w:del w:id="1193" w:author="Pubsure" w:date="2021-06-24T07:50:00Z">
        <w:r>
          <w:rPr>
            <w:rFonts w:ascii="Bahnschrift" w:hAnsi="Bahnschrift"/>
            <w:sz w:val="24"/>
            <w:szCs w:val="24"/>
          </w:rPr>
          <w:delText>used frameworks</w:delText>
        </w:r>
      </w:del>
      <w:r>
        <w:rPr>
          <w:rFonts w:ascii="Bahnschrift" w:hAnsi="Bahnschrift"/>
          <w:sz w:val="24"/>
          <w:szCs w:val="24"/>
        </w:rPr>
        <w:t xml:space="preserve">. </w:t>
      </w:r>
      <w:ins w:id="1194" w:author="Pubsure" w:date="2021-06-24T07:50:00Z">
        <w:r>
          <w:rPr>
            <w:rFonts w:ascii="Bahnschrift" w:hAnsi="Bahnschrift"/>
            <w:sz w:val="24"/>
            <w:szCs w:val="24"/>
          </w:rPr>
          <w:t xml:space="preserve">This is </w:t>
        </w:r>
        <w:r>
          <w:rPr>
            <w:rFonts w:ascii="Bahnschrift" w:hAnsi="Bahnschrift"/>
            <w:sz w:val="24"/>
            <w:szCs w:val="24"/>
          </w:rPr>
          <w:t>followed</w:t>
        </w:r>
      </w:ins>
      <w:del w:id="1195" w:author="Pubsure" w:date="2021-06-24T07:50:00Z">
        <w:r>
          <w:rPr>
            <w:rFonts w:ascii="Bahnschrift" w:hAnsi="Bahnschrift"/>
            <w:sz w:val="24"/>
            <w:szCs w:val="24"/>
          </w:rPr>
          <w:delText>Followed</w:delText>
        </w:r>
      </w:del>
      <w:r>
        <w:rPr>
          <w:rFonts w:ascii="Bahnschrift" w:hAnsi="Bahnschrift"/>
          <w:sz w:val="24"/>
          <w:szCs w:val="24"/>
        </w:rPr>
        <w:t xml:space="preserve"> by an overview of the work carried out </w:t>
      </w:r>
      <w:r>
        <w:rPr>
          <w:rFonts w:ascii="Bahnschrift" w:hAnsi="Bahnschrift"/>
          <w:sz w:val="24"/>
          <w:szCs w:val="24"/>
        </w:rPr>
        <w:t>through screenshots of the application’s interfaces.</w:t>
      </w:r>
    </w:p>
    <w:p w14:paraId="4916097D" w14:textId="77777777" w:rsidR="004678AB" w:rsidRDefault="004678AB">
      <w:pPr>
        <w:pageBreakBefore/>
        <w:suppressAutoHyphens w:val="0"/>
        <w:rPr>
          <w:rFonts w:ascii="Bahnschrift" w:hAnsi="Bahnschrift"/>
          <w:sz w:val="24"/>
          <w:szCs w:val="24"/>
        </w:rPr>
      </w:pPr>
    </w:p>
    <w:p w14:paraId="6D76E2B7" w14:textId="77777777" w:rsidR="004678AB" w:rsidRDefault="004678AB">
      <w:pPr>
        <w:rPr>
          <w:rFonts w:ascii="Bahnschrift" w:hAnsi="Bahnschrift"/>
          <w:sz w:val="24"/>
          <w:szCs w:val="24"/>
        </w:rPr>
      </w:pPr>
    </w:p>
    <w:p w14:paraId="04E46C50" w14:textId="77777777" w:rsidR="004678AB" w:rsidRDefault="00310D3E">
      <w:pPr>
        <w:pStyle w:val="Heading2"/>
      </w:pPr>
      <w:bookmarkStart w:id="1196" w:name="_Toc75356645"/>
      <w:bookmarkStart w:id="1197" w:name="_Toc75356885"/>
      <w:bookmarkStart w:id="1198" w:name="_Toc75356976"/>
      <w:r>
        <w:rPr>
          <w:sz w:val="28"/>
          <w:szCs w:val="28"/>
        </w:rPr>
        <w:t xml:space="preserve">General </w:t>
      </w:r>
      <w:r>
        <w:t>conclusion and perspectives</w:t>
      </w:r>
      <w:bookmarkEnd w:id="1196"/>
      <w:bookmarkEnd w:id="1197"/>
      <w:bookmarkEnd w:id="1198"/>
    </w:p>
    <w:p w14:paraId="4A1BE6D8" w14:textId="77777777" w:rsidR="004678AB" w:rsidRDefault="004678AB">
      <w:pPr>
        <w:rPr>
          <w:rFonts w:ascii="Bahnschrift" w:hAnsi="Bahnschrift"/>
          <w:sz w:val="32"/>
          <w:szCs w:val="32"/>
        </w:rPr>
      </w:pPr>
    </w:p>
    <w:p w14:paraId="2B73C5A3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period of internship in </w:t>
      </w:r>
      <w:del w:id="1199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 xml:space="preserve">Mega-DEV </w:t>
      </w:r>
      <w:del w:id="1200" w:author="Pubsure" w:date="2021-06-24T07:50:00Z">
        <w:r>
          <w:rPr>
            <w:rFonts w:ascii="Arial" w:hAnsi="Arial"/>
            <w:sz w:val="24"/>
            <w:szCs w:val="24"/>
          </w:rPr>
          <w:delText xml:space="preserve">company </w:delText>
        </w:r>
      </w:del>
      <w:r>
        <w:rPr>
          <w:rFonts w:ascii="Arial" w:hAnsi="Arial"/>
          <w:sz w:val="24"/>
          <w:szCs w:val="24"/>
        </w:rPr>
        <w:t xml:space="preserve">was quite rewarding for me. As future software </w:t>
      </w:r>
      <w:ins w:id="1201" w:author="Pubsure" w:date="2021-06-24T07:50:00Z">
        <w:r>
          <w:rPr>
            <w:rFonts w:ascii="Arial" w:hAnsi="Arial"/>
            <w:sz w:val="24"/>
            <w:szCs w:val="24"/>
          </w:rPr>
          <w:t>developers</w:t>
        </w:r>
      </w:ins>
      <w:del w:id="1202" w:author="Pubsure" w:date="2021-06-24T07:50:00Z">
        <w:r>
          <w:rPr>
            <w:rFonts w:ascii="Arial" w:hAnsi="Arial"/>
            <w:sz w:val="24"/>
            <w:szCs w:val="24"/>
          </w:rPr>
          <w:delText>developer</w:delText>
        </w:r>
      </w:del>
      <w:r>
        <w:rPr>
          <w:rFonts w:ascii="Arial" w:hAnsi="Arial"/>
          <w:sz w:val="24"/>
          <w:szCs w:val="24"/>
        </w:rPr>
        <w:t>, this internship has allowed me to learn new tec</w:t>
      </w:r>
      <w:r>
        <w:rPr>
          <w:rFonts w:ascii="Arial" w:hAnsi="Arial"/>
          <w:sz w:val="24"/>
          <w:szCs w:val="24"/>
        </w:rPr>
        <w:t xml:space="preserve">hnologies, </w:t>
      </w:r>
      <w:del w:id="1203" w:author="Pubsure" w:date="2021-06-24T07:50:00Z">
        <w:r>
          <w:rPr>
            <w:rFonts w:ascii="Arial" w:hAnsi="Arial"/>
            <w:sz w:val="24"/>
            <w:szCs w:val="24"/>
          </w:rPr>
          <w:delText xml:space="preserve">new </w:delText>
        </w:r>
      </w:del>
      <w:r>
        <w:rPr>
          <w:rFonts w:ascii="Arial" w:hAnsi="Arial"/>
          <w:sz w:val="24"/>
          <w:szCs w:val="24"/>
        </w:rPr>
        <w:t>methodologies</w:t>
      </w:r>
      <w:ins w:id="120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</w:t>
      </w:r>
      <w:del w:id="1205" w:author="Pubsure" w:date="2021-06-24T07:50:00Z">
        <w:r>
          <w:rPr>
            <w:rFonts w:ascii="Arial" w:hAnsi="Arial"/>
            <w:sz w:val="24"/>
            <w:szCs w:val="24"/>
          </w:rPr>
          <w:delText xml:space="preserve">new </w:delText>
        </w:r>
      </w:del>
      <w:r>
        <w:rPr>
          <w:rFonts w:ascii="Arial" w:hAnsi="Arial"/>
          <w:sz w:val="24"/>
          <w:szCs w:val="24"/>
        </w:rPr>
        <w:t xml:space="preserve">working </w:t>
      </w:r>
      <w:ins w:id="1206" w:author="Pubsure" w:date="2021-06-24T07:50:00Z">
        <w:r>
          <w:rPr>
            <w:rFonts w:ascii="Arial" w:hAnsi="Arial"/>
            <w:sz w:val="24"/>
            <w:szCs w:val="24"/>
          </w:rPr>
          <w:t>environments</w:t>
        </w:r>
      </w:ins>
      <w:del w:id="1207" w:author="Pubsure" w:date="2021-06-24T07:50:00Z">
        <w:r>
          <w:rPr>
            <w:rFonts w:ascii="Arial" w:hAnsi="Arial"/>
            <w:sz w:val="24"/>
            <w:szCs w:val="24"/>
          </w:rPr>
          <w:delText>environment</w:delText>
        </w:r>
      </w:del>
      <w:r>
        <w:rPr>
          <w:rFonts w:ascii="Arial" w:hAnsi="Arial"/>
          <w:sz w:val="24"/>
          <w:szCs w:val="24"/>
        </w:rPr>
        <w:t>.</w:t>
      </w:r>
    </w:p>
    <w:p w14:paraId="1371B78A" w14:textId="77777777" w:rsidR="004678AB" w:rsidRDefault="004678AB">
      <w:pPr>
        <w:rPr>
          <w:rFonts w:ascii="Arial" w:hAnsi="Arial"/>
          <w:sz w:val="24"/>
          <w:szCs w:val="24"/>
        </w:rPr>
      </w:pPr>
    </w:p>
    <w:p w14:paraId="0C9ADAE3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main objective of the project is to create a workout management system </w:t>
      </w:r>
      <w:ins w:id="1208" w:author="Pubsure" w:date="2021-06-24T07:50:00Z">
        <w:r>
          <w:rPr>
            <w:rFonts w:ascii="Arial" w:hAnsi="Arial"/>
            <w:sz w:val="24"/>
            <w:szCs w:val="24"/>
          </w:rPr>
          <w:t>based</w:t>
        </w:r>
      </w:ins>
      <w:del w:id="1209" w:author="Pubsure" w:date="2021-06-24T07:50:00Z">
        <w:r>
          <w:rPr>
            <w:rFonts w:ascii="Arial" w:hAnsi="Arial"/>
            <w:sz w:val="24"/>
            <w:szCs w:val="24"/>
          </w:rPr>
          <w:delText>as</w:delText>
        </w:r>
      </w:del>
      <w:r>
        <w:rPr>
          <w:rFonts w:ascii="Arial" w:hAnsi="Arial"/>
          <w:sz w:val="24"/>
          <w:szCs w:val="24"/>
        </w:rPr>
        <w:t xml:space="preserve"> </w:t>
      </w:r>
      <w:ins w:id="1210" w:author="Pubsure" w:date="2021-06-24T07:50:00Z">
        <w:r>
          <w:rPr>
            <w:rFonts w:ascii="Arial" w:hAnsi="Arial"/>
            <w:sz w:val="24"/>
            <w:szCs w:val="24"/>
          </w:rPr>
          <w:t>on</w:t>
        </w:r>
      </w:ins>
      <w:del w:id="1211" w:author="Pubsure" w:date="2021-06-24T07:50:00Z">
        <w:r>
          <w:rPr>
            <w:rFonts w:ascii="Arial" w:hAnsi="Arial"/>
            <w:sz w:val="24"/>
            <w:szCs w:val="24"/>
          </w:rPr>
          <w:delText>per</w:delText>
        </w:r>
      </w:del>
      <w:r>
        <w:rPr>
          <w:rFonts w:ascii="Arial" w:hAnsi="Arial"/>
          <w:sz w:val="24"/>
          <w:szCs w:val="24"/>
        </w:rPr>
        <w:t xml:space="preserve"> the requirements and specifications developed </w:t>
      </w:r>
      <w:ins w:id="1212" w:author="Pubsure" w:date="2021-06-24T07:50:00Z">
        <w:r>
          <w:rPr>
            <w:rFonts w:ascii="Arial" w:hAnsi="Arial"/>
            <w:sz w:val="24"/>
            <w:szCs w:val="24"/>
          </w:rPr>
          <w:t>by</w:t>
        </w:r>
      </w:ins>
      <w:del w:id="1213" w:author="Pubsure" w:date="2021-06-24T07:50:00Z">
        <w:r>
          <w:rPr>
            <w:rFonts w:ascii="Arial" w:hAnsi="Arial"/>
            <w:sz w:val="24"/>
            <w:szCs w:val="24"/>
          </w:rPr>
          <w:delText>with</w:delText>
        </w:r>
      </w:del>
      <w:r>
        <w:rPr>
          <w:rFonts w:ascii="Arial" w:hAnsi="Arial"/>
          <w:sz w:val="24"/>
          <w:szCs w:val="24"/>
        </w:rPr>
        <w:t xml:space="preserve"> Mega-DEV. The solution englobes different features</w:t>
      </w:r>
      <w:ins w:id="121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such as </w:t>
      </w:r>
      <w:ins w:id="1215" w:author="Pubsure" w:date="2021-06-24T07:50:00Z">
        <w:r>
          <w:rPr>
            <w:rFonts w:ascii="Arial" w:hAnsi="Arial"/>
            <w:sz w:val="24"/>
            <w:szCs w:val="24"/>
          </w:rPr>
          <w:t>workout</w:t>
        </w:r>
      </w:ins>
      <w:del w:id="1216" w:author="Pubsure" w:date="2021-06-24T07:50:00Z">
        <w:r>
          <w:rPr>
            <w:rFonts w:ascii="Arial" w:hAnsi="Arial"/>
            <w:sz w:val="24"/>
            <w:szCs w:val="24"/>
          </w:rPr>
          <w:delText>Workout</w:delText>
        </w:r>
      </w:del>
      <w:r>
        <w:rPr>
          <w:rFonts w:ascii="Arial" w:hAnsi="Arial"/>
          <w:sz w:val="24"/>
          <w:szCs w:val="24"/>
        </w:rPr>
        <w:t xml:space="preserve"> </w:t>
      </w:r>
      <w:ins w:id="1217" w:author="Pubsure" w:date="2021-06-24T07:50:00Z">
        <w:r>
          <w:rPr>
            <w:rFonts w:ascii="Arial" w:hAnsi="Arial"/>
            <w:sz w:val="24"/>
            <w:szCs w:val="24"/>
          </w:rPr>
          <w:t>management</w:t>
        </w:r>
      </w:ins>
      <w:del w:id="1218" w:author="Pubsure" w:date="2021-06-24T07:50:00Z">
        <w:r>
          <w:rPr>
            <w:rFonts w:ascii="Arial" w:hAnsi="Arial"/>
            <w:sz w:val="24"/>
            <w:szCs w:val="24"/>
          </w:rPr>
          <w:delText>Management</w:delText>
        </w:r>
      </w:del>
      <w:r>
        <w:rPr>
          <w:rFonts w:ascii="Arial" w:hAnsi="Arial"/>
          <w:sz w:val="24"/>
          <w:szCs w:val="24"/>
        </w:rPr>
        <w:t xml:space="preserve">, </w:t>
      </w:r>
      <w:ins w:id="1219" w:author="Pubsure" w:date="2021-06-24T07:50:00Z">
        <w:r>
          <w:rPr>
            <w:rFonts w:ascii="Arial" w:hAnsi="Arial"/>
            <w:sz w:val="24"/>
            <w:szCs w:val="24"/>
          </w:rPr>
          <w:t xml:space="preserve">chat </w:t>
        </w:r>
      </w:ins>
      <w:del w:id="1220" w:author="Pubsure" w:date="2021-06-24T07:50:00Z">
        <w:r>
          <w:rPr>
            <w:rFonts w:ascii="Arial" w:hAnsi="Arial"/>
            <w:sz w:val="24"/>
            <w:szCs w:val="24"/>
          </w:rPr>
          <w:delText>Chat</w:delText>
        </w:r>
      </w:del>
      <w:r>
        <w:rPr>
          <w:rFonts w:ascii="Arial" w:hAnsi="Arial"/>
          <w:sz w:val="24"/>
          <w:szCs w:val="24"/>
        </w:rPr>
        <w:t>…</w:t>
      </w:r>
    </w:p>
    <w:p w14:paraId="2BCC0152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4C5B6BDF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benefits of this work go beyond the programming knowledge as per the use of modern technologies such as React.js and Express.js frameworks</w:t>
      </w:r>
      <w:ins w:id="1221" w:author="Pubsure" w:date="2021-06-24T07:50:00Z">
        <w:r>
          <w:rPr>
            <w:rFonts w:ascii="Arial" w:hAnsi="Arial"/>
            <w:sz w:val="24"/>
            <w:szCs w:val="24"/>
          </w:rPr>
          <w:t>;</w:t>
        </w:r>
      </w:ins>
      <w:del w:id="1222" w:author="Pubsure" w:date="2021-06-24T07:50:00Z">
        <w:r>
          <w:rPr>
            <w:rFonts w:ascii="Arial" w:hAnsi="Arial"/>
            <w:sz w:val="24"/>
            <w:szCs w:val="24"/>
          </w:rPr>
          <w:delText>,</w:delText>
        </w:r>
      </w:del>
      <w:r>
        <w:rPr>
          <w:rFonts w:ascii="Arial" w:hAnsi="Arial"/>
          <w:sz w:val="24"/>
          <w:szCs w:val="24"/>
        </w:rPr>
        <w:t xml:space="preserve"> in fact</w:t>
      </w:r>
      <w:ins w:id="122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the </w:t>
      </w:r>
      <w:ins w:id="1224" w:author="Pubsure" w:date="2021-06-24T07:50:00Z">
        <w:r>
          <w:rPr>
            <w:rFonts w:ascii="Arial" w:hAnsi="Arial"/>
            <w:sz w:val="24"/>
            <w:szCs w:val="24"/>
          </w:rPr>
          <w:t>agile</w:t>
        </w:r>
      </w:ins>
      <w:del w:id="1225" w:author="Pubsure" w:date="2021-06-24T07:50:00Z">
        <w:r>
          <w:rPr>
            <w:rFonts w:ascii="Arial" w:hAnsi="Arial"/>
            <w:sz w:val="24"/>
            <w:szCs w:val="24"/>
          </w:rPr>
          <w:delText>Agile</w:delText>
        </w:r>
      </w:del>
      <w:r>
        <w:rPr>
          <w:rFonts w:ascii="Arial" w:hAnsi="Arial"/>
          <w:sz w:val="24"/>
          <w:szCs w:val="24"/>
        </w:rPr>
        <w:t xml:space="preserve"> project management approach used is a topnotch methodology that allowed us to ensure that bugs were fixed in due time and </w:t>
      </w:r>
      <w:ins w:id="1226" w:author="Pubsure" w:date="2021-06-24T07:50:00Z">
        <w:r>
          <w:rPr>
            <w:rFonts w:ascii="Arial" w:hAnsi="Arial"/>
            <w:sz w:val="24"/>
            <w:szCs w:val="24"/>
          </w:rPr>
          <w:t>waves</w:t>
        </w:r>
      </w:ins>
      <w:del w:id="1227" w:author="Pubsure" w:date="2021-06-24T07:50:00Z">
        <w:r>
          <w:rPr>
            <w:rFonts w:ascii="Arial" w:hAnsi="Arial"/>
            <w:sz w:val="24"/>
            <w:szCs w:val="24"/>
          </w:rPr>
          <w:delText>wave</w:delText>
        </w:r>
      </w:del>
      <w:r>
        <w:rPr>
          <w:rFonts w:ascii="Arial" w:hAnsi="Arial"/>
          <w:sz w:val="24"/>
          <w:szCs w:val="24"/>
        </w:rPr>
        <w:t xml:space="preserve"> </w:t>
      </w:r>
      <w:ins w:id="1228" w:author="Pubsure" w:date="2021-06-24T07:50:00Z">
        <w:r>
          <w:rPr>
            <w:rFonts w:ascii="Arial" w:hAnsi="Arial"/>
            <w:sz w:val="24"/>
            <w:szCs w:val="24"/>
          </w:rPr>
          <w:t>were</w:t>
        </w:r>
      </w:ins>
      <w:del w:id="1229" w:author="Pubsure" w:date="2021-06-24T07:50:00Z">
        <w:r>
          <w:rPr>
            <w:rFonts w:ascii="Arial" w:hAnsi="Arial"/>
            <w:sz w:val="24"/>
            <w:szCs w:val="24"/>
          </w:rPr>
          <w:delText>was</w:delText>
        </w:r>
      </w:del>
      <w:r>
        <w:rPr>
          <w:rFonts w:ascii="Arial" w:hAnsi="Arial"/>
          <w:sz w:val="24"/>
          <w:szCs w:val="24"/>
        </w:rPr>
        <w:t xml:space="preserve"> tailored through every iteration.</w:t>
      </w:r>
    </w:p>
    <w:p w14:paraId="6A4635FB" w14:textId="77777777" w:rsidR="004678AB" w:rsidRDefault="004678AB">
      <w:pPr>
        <w:rPr>
          <w:rFonts w:ascii="Arial" w:hAnsi="Arial"/>
          <w:sz w:val="24"/>
          <w:szCs w:val="24"/>
        </w:rPr>
      </w:pPr>
    </w:p>
    <w:p w14:paraId="2291D493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Even though the achieved result s</w:t>
      </w:r>
      <w:r>
        <w:rPr>
          <w:rFonts w:ascii="Arial" w:hAnsi="Arial"/>
          <w:sz w:val="24"/>
          <w:szCs w:val="24"/>
        </w:rPr>
        <w:t xml:space="preserve">atisfies the requirements, </w:t>
      </w:r>
      <w:ins w:id="1230" w:author="Pubsure" w:date="2021-06-24T07:50:00Z">
        <w:r>
          <w:rPr>
            <w:rFonts w:ascii="Arial" w:hAnsi="Arial"/>
            <w:sz w:val="24"/>
            <w:szCs w:val="24"/>
          </w:rPr>
          <w:t>there</w:t>
        </w:r>
      </w:ins>
      <w:del w:id="1231" w:author="Pubsure" w:date="2021-06-24T07:50:00Z">
        <w:r>
          <w:rPr>
            <w:rFonts w:ascii="Arial" w:hAnsi="Arial"/>
            <w:sz w:val="24"/>
            <w:szCs w:val="24"/>
          </w:rPr>
          <w:delText>theres</w:delText>
        </w:r>
      </w:del>
      <w:r>
        <w:rPr>
          <w:rFonts w:ascii="Arial" w:hAnsi="Arial"/>
          <w:sz w:val="24"/>
          <w:szCs w:val="24"/>
        </w:rPr>
        <w:t xml:space="preserve"> </w:t>
      </w:r>
      <w:ins w:id="1232" w:author="Pubsure" w:date="2021-06-24T07:50:00Z">
        <w:r>
          <w:rPr>
            <w:rFonts w:ascii="Arial" w:hAnsi="Arial"/>
            <w:sz w:val="24"/>
            <w:szCs w:val="24"/>
          </w:rPr>
          <w:t xml:space="preserve">is </w:t>
        </w:r>
      </w:ins>
      <w:r>
        <w:rPr>
          <w:rFonts w:ascii="Arial" w:hAnsi="Arial"/>
          <w:sz w:val="24"/>
          <w:szCs w:val="24"/>
        </w:rPr>
        <w:t xml:space="preserve">room for </w:t>
      </w:r>
      <w:ins w:id="1233" w:author="Pubsure" w:date="2021-06-24T07:50:00Z">
        <w:r>
          <w:rPr>
            <w:rFonts w:ascii="Arial" w:hAnsi="Arial"/>
            <w:sz w:val="24"/>
            <w:szCs w:val="24"/>
          </w:rPr>
          <w:t>improvement</w:t>
        </w:r>
      </w:ins>
      <w:del w:id="1234" w:author="Pubsure" w:date="2021-06-24T07:50:00Z">
        <w:r>
          <w:rPr>
            <w:rFonts w:ascii="Arial" w:hAnsi="Arial"/>
            <w:sz w:val="24"/>
            <w:szCs w:val="24"/>
          </w:rPr>
          <w:delText>improvements</w:delText>
        </w:r>
      </w:del>
      <w:r>
        <w:rPr>
          <w:rFonts w:ascii="Arial" w:hAnsi="Arial"/>
          <w:sz w:val="24"/>
          <w:szCs w:val="24"/>
        </w:rPr>
        <w:t xml:space="preserve">, such as adding a mobile version of the application, and </w:t>
      </w:r>
      <w:ins w:id="1235" w:author="Pubsure" w:date="2021-06-24T07:50:00Z">
        <w:r>
          <w:rPr>
            <w:rFonts w:ascii="Arial" w:hAnsi="Arial"/>
            <w:sz w:val="24"/>
            <w:szCs w:val="24"/>
          </w:rPr>
          <w:t>adding</w:t>
        </w:r>
      </w:ins>
      <w:del w:id="1236" w:author="Pubsure" w:date="2021-06-24T07:50:00Z">
        <w:r>
          <w:rPr>
            <w:rFonts w:ascii="Arial" w:hAnsi="Arial"/>
            <w:sz w:val="24"/>
            <w:szCs w:val="24"/>
          </w:rPr>
          <w:delText>to add</w:delText>
        </w:r>
      </w:del>
      <w:r>
        <w:rPr>
          <w:rFonts w:ascii="Arial" w:hAnsi="Arial"/>
          <w:sz w:val="24"/>
          <w:szCs w:val="24"/>
        </w:rPr>
        <w:t xml:space="preserve"> more interactions between the users.</w:t>
      </w:r>
    </w:p>
    <w:p w14:paraId="4F94BE94" w14:textId="77777777" w:rsidR="004678AB" w:rsidRDefault="004678AB">
      <w:pPr>
        <w:rPr>
          <w:rFonts w:ascii="Arial" w:hAnsi="Arial"/>
          <w:sz w:val="24"/>
          <w:szCs w:val="24"/>
        </w:rPr>
      </w:pPr>
    </w:p>
    <w:p w14:paraId="18600FEE" w14:textId="77777777" w:rsidR="004678AB" w:rsidRDefault="00310D3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Among the different lessons picked up during this work, is how to plan ahead and manage </w:t>
      </w:r>
      <w:del w:id="1237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time effectively to achieve the tasks before the deadlines.</w:t>
      </w:r>
    </w:p>
    <w:p w14:paraId="384FE0F9" w14:textId="77777777" w:rsidR="004678AB" w:rsidRDefault="004678AB">
      <w:pPr>
        <w:pageBreakBefore/>
        <w:suppressAutoHyphens w:val="0"/>
        <w:rPr>
          <w:rFonts w:ascii="Arial" w:hAnsi="Arial"/>
          <w:sz w:val="24"/>
          <w:szCs w:val="24"/>
        </w:rPr>
      </w:pPr>
    </w:p>
    <w:p w14:paraId="6B767D2E" w14:textId="77777777" w:rsidR="004678AB" w:rsidRDefault="00310D3E">
      <w:pPr>
        <w:pStyle w:val="Heading2"/>
      </w:pPr>
      <w:bookmarkStart w:id="1238" w:name="_Toc75356646"/>
      <w:bookmarkStart w:id="1239" w:name="_Toc75356886"/>
      <w:bookmarkStart w:id="1240" w:name="_Toc75356977"/>
      <w:r>
        <w:t>Webography</w:t>
      </w:r>
      <w:bookmarkEnd w:id="1238"/>
      <w:bookmarkEnd w:id="1239"/>
      <w:bookmarkEnd w:id="1240"/>
    </w:p>
    <w:p w14:paraId="3BAD4DEA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Three tier </w:t>
      </w:r>
      <w:proofErr w:type="gramStart"/>
      <w:r>
        <w:rPr>
          <w:rFonts w:ascii="Arial" w:hAnsi="Arial"/>
          <w:sz w:val="24"/>
          <w:szCs w:val="24"/>
        </w:rPr>
        <w:t>architecture</w:t>
      </w:r>
      <w:proofErr w:type="gramEnd"/>
      <w:r>
        <w:rPr>
          <w:rFonts w:ascii="Arial" w:hAnsi="Arial"/>
          <w:sz w:val="24"/>
          <w:szCs w:val="24"/>
        </w:rPr>
        <w:t>. Accessed 2021-05-15 https://</w:t>
      </w:r>
      <w:r>
        <w:rPr>
          <w:rFonts w:ascii="Arial" w:hAnsi="Arial"/>
          <w:sz w:val="24"/>
          <w:szCs w:val="24"/>
        </w:rPr>
        <w:t>www.ibm.com/cloud/learn/three-tier-architecture</w:t>
      </w:r>
    </w:p>
    <w:p w14:paraId="0292DBC2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Visual Studio Code: Accessed 2020-06-11. URL: https://en.wikipedia.org/wiki/Visual_Studio_Code </w:t>
      </w:r>
    </w:p>
    <w:p w14:paraId="57055B78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Redux: Accessed 2021-04-30.URL: https://en.wikipedia.org/wiki/Redux_(JavaScript_library)</w:t>
      </w:r>
    </w:p>
    <w:p w14:paraId="0392FB11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Redux: Accessed 2021-04</w:t>
      </w:r>
      <w:r>
        <w:rPr>
          <w:rFonts w:ascii="Arial" w:hAnsi="Arial"/>
          <w:sz w:val="24"/>
          <w:szCs w:val="24"/>
        </w:rPr>
        <w:t>-30. URL: https://en.wikipedia.org/wiki/Bootstrap_(front-end_framework)</w:t>
      </w:r>
    </w:p>
    <w:p w14:paraId="38B677F2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Reactstrap. Accessed 2021-02-30. url: https://www.c-sharpcorner.com/article/reactstrap-in-reactjs/</w:t>
      </w:r>
    </w:p>
    <w:p w14:paraId="4B243E4E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Express.js: Accessed 2021-03-22. URL: </w:t>
      </w:r>
      <w:r>
        <w:rPr>
          <w:rFonts w:ascii="Arial" w:hAnsi="Arial"/>
          <w:sz w:val="24"/>
          <w:szCs w:val="24"/>
        </w:rPr>
        <w:t>https://en.wikipedia.org/wiki/Express.js</w:t>
      </w:r>
    </w:p>
    <w:p w14:paraId="48770370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StarUML: Accessed 2021-04-05. URL: https://en.wikipedia.org/wiki/StarUML</w:t>
      </w:r>
    </w:p>
    <w:p w14:paraId="18CBB602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Draw.io: Accessed 2021-04-12. URL: https://app.diagrams.net/</w:t>
      </w:r>
    </w:p>
    <w:p w14:paraId="5A1227CB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Git: Accessed 2021-05-30. URL: https://en.wikipedia.org/wiki/Git</w:t>
      </w:r>
    </w:p>
    <w:p w14:paraId="058D7203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</w:pPr>
      <w:r>
        <w:rPr>
          <w:rFonts w:ascii="Arial" w:hAnsi="Arial"/>
          <w:sz w:val="24"/>
          <w:szCs w:val="24"/>
        </w:rPr>
        <w:t xml:space="preserve">Redux: Accessed </w:t>
      </w:r>
      <w:r>
        <w:rPr>
          <w:rFonts w:ascii="Arial" w:hAnsi="Arial"/>
          <w:sz w:val="24"/>
          <w:szCs w:val="24"/>
        </w:rPr>
        <w:t xml:space="preserve">2021-06-12. URL: </w:t>
      </w:r>
      <w:hyperlink r:id="rId233" w:history="1">
        <w:r>
          <w:rPr>
            <w:rFonts w:ascii="Arial" w:hAnsi="Arial"/>
            <w:sz w:val="24"/>
            <w:szCs w:val="24"/>
          </w:rPr>
          <w:t>https://www.axelerant.com/resources/team-blog/api-testing-with-postman</w:t>
        </w:r>
      </w:hyperlink>
    </w:p>
    <w:p w14:paraId="1E5B99B6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Agile methodology: Accessed 2021-02-25. ://en.wikipedia.org/wiki/</w:t>
      </w:r>
      <w:proofErr w:type="spellStart"/>
      <w:r>
        <w:rPr>
          <w:rFonts w:ascii="Arial" w:hAnsi="Arial"/>
          <w:sz w:val="24"/>
          <w:szCs w:val="24"/>
        </w:rPr>
        <w:t>Agile_software_d</w:t>
      </w:r>
      <w:r>
        <w:rPr>
          <w:rFonts w:ascii="Arial" w:hAnsi="Arial"/>
          <w:sz w:val="24"/>
          <w:szCs w:val="24"/>
        </w:rPr>
        <w:t>evelopment</w:t>
      </w:r>
      <w:proofErr w:type="spellEnd"/>
      <w:ins w:id="1241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3B248C92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</w:pPr>
      <w:r>
        <w:rPr>
          <w:rFonts w:ascii="Arial" w:hAnsi="Arial"/>
          <w:sz w:val="24"/>
          <w:szCs w:val="24"/>
        </w:rPr>
        <w:t xml:space="preserve">React Design pattern Accessed: </w:t>
      </w:r>
      <w:hyperlink r:id="rId234" w:history="1">
        <w:r>
          <w:rPr>
            <w:rFonts w:ascii="Arial" w:hAnsi="Arial"/>
            <w:sz w:val="24"/>
            <w:szCs w:val="24"/>
          </w:rPr>
          <w:t>https://www.educative.io/blog/react-design-patterns-best-pra</w:t>
        </w:r>
        <w:r>
          <w:rPr>
            <w:rFonts w:ascii="Arial" w:hAnsi="Arial"/>
            <w:sz w:val="24"/>
            <w:szCs w:val="24"/>
          </w:rPr>
          <w:t>ctices</w:t>
        </w:r>
      </w:hyperlink>
    </w:p>
    <w:p w14:paraId="04319263" w14:textId="77777777" w:rsidR="004678AB" w:rsidRDefault="00310D3E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https://en.wikipedia.org/wiki/Socket.IO</w:t>
      </w:r>
    </w:p>
    <w:p w14:paraId="7CC98F2B" w14:textId="77777777" w:rsidR="004678AB" w:rsidRDefault="004678AB">
      <w:pPr>
        <w:rPr>
          <w:rFonts w:ascii="Arial" w:hAnsi="Arial"/>
          <w:sz w:val="24"/>
          <w:szCs w:val="24"/>
        </w:rPr>
      </w:pPr>
    </w:p>
    <w:p w14:paraId="5B864F18" w14:textId="77777777" w:rsidR="004678AB" w:rsidRDefault="004678AB">
      <w:pPr>
        <w:rPr>
          <w:rFonts w:ascii="Arial" w:hAnsi="Arial"/>
          <w:sz w:val="24"/>
          <w:szCs w:val="24"/>
        </w:rPr>
      </w:pPr>
    </w:p>
    <w:p w14:paraId="4A9529E7" w14:textId="77777777" w:rsidR="004678AB" w:rsidRDefault="004678AB">
      <w:pPr>
        <w:rPr>
          <w:rFonts w:ascii="Arial" w:hAnsi="Arial"/>
          <w:sz w:val="24"/>
          <w:szCs w:val="24"/>
        </w:rPr>
      </w:pPr>
    </w:p>
    <w:p w14:paraId="5775691E" w14:textId="77777777" w:rsidR="004678AB" w:rsidRDefault="004678AB">
      <w:pPr>
        <w:rPr>
          <w:rFonts w:ascii="Arial" w:hAnsi="Arial"/>
          <w:sz w:val="28"/>
          <w:szCs w:val="28"/>
        </w:rPr>
      </w:pPr>
    </w:p>
    <w:p w14:paraId="4E4E9ACF" w14:textId="77777777" w:rsidR="004678AB" w:rsidRDefault="004678AB">
      <w:pPr>
        <w:rPr>
          <w:rFonts w:ascii="Arial" w:hAnsi="Arial"/>
          <w:sz w:val="28"/>
          <w:szCs w:val="28"/>
        </w:rPr>
      </w:pPr>
    </w:p>
    <w:p w14:paraId="3895DB28" w14:textId="77777777" w:rsidR="004678AB" w:rsidRDefault="004678AB">
      <w:pPr>
        <w:rPr>
          <w:rFonts w:ascii="Arial" w:hAnsi="Arial"/>
          <w:sz w:val="28"/>
          <w:szCs w:val="28"/>
        </w:rPr>
      </w:pPr>
    </w:p>
    <w:p w14:paraId="68054CD8" w14:textId="77777777" w:rsidR="004678AB" w:rsidRDefault="004678AB">
      <w:pPr>
        <w:rPr>
          <w:rFonts w:ascii="Arial" w:hAnsi="Arial"/>
          <w:sz w:val="28"/>
          <w:szCs w:val="28"/>
        </w:rPr>
      </w:pPr>
    </w:p>
    <w:p w14:paraId="2E61E6F7" w14:textId="77777777" w:rsidR="004678AB" w:rsidRDefault="004678AB">
      <w:pPr>
        <w:rPr>
          <w:rFonts w:ascii="Arial" w:hAnsi="Arial"/>
          <w:sz w:val="28"/>
          <w:szCs w:val="28"/>
        </w:rPr>
      </w:pPr>
    </w:p>
    <w:p w14:paraId="7CE66C2A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2ED090AD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124B1BC9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6675A6D0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4A8D6DA0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2EB37AD4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367BD97A" w14:textId="77777777" w:rsidR="004678AB" w:rsidRDefault="004678AB">
      <w:pPr>
        <w:rPr>
          <w:sz w:val="26"/>
          <w:szCs w:val="26"/>
        </w:rPr>
      </w:pPr>
    </w:p>
    <w:p w14:paraId="4852FB94" w14:textId="77777777" w:rsidR="004678AB" w:rsidRDefault="004678AB"/>
    <w:p w14:paraId="328A49F0" w14:textId="77777777" w:rsidR="004678AB" w:rsidRDefault="004678AB"/>
    <w:sectPr w:rsidR="004678AB">
      <w:pgSz w:w="12240" w:h="15840"/>
      <w:pgMar w:top="1417" w:right="1417" w:bottom="1417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altName w:val="Vrinda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entury Schoolbook">
    <w:altName w:val="Century Schoolbook"/>
    <w:charset w:val="00"/>
    <w:family w:val="roman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256A21"/>
    <w:multiLevelType w:val="multilevel"/>
    <w:tmpl w:val="7468426C"/>
    <w:lvl w:ilvl="0">
      <w:start w:val="1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405" w:hanging="40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23F36304"/>
    <w:multiLevelType w:val="multilevel"/>
    <w:tmpl w:val="BE80B964"/>
    <w:styleLink w:val="WWOutlineListStyle"/>
    <w:lvl w:ilvl="0">
      <w:start w:val="1"/>
      <w:numFmt w:val="decimal"/>
      <w:lvlText w:val="Chapter 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2EB8095E"/>
    <w:multiLevelType w:val="multilevel"/>
    <w:tmpl w:val="092092F0"/>
    <w:lvl w:ilvl="0">
      <w:numFmt w:val="bullet"/>
      <w:lvlText w:val="o"/>
      <w:lvlJc w:val="left"/>
      <w:pPr>
        <w:ind w:left="720" w:hanging="360"/>
      </w:pPr>
      <w:rPr>
        <w:rFonts w:ascii="Courier New" w:hAnsi="Courier New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o"/>
      <w:lvlJc w:val="left"/>
      <w:pPr>
        <w:ind w:left="2160" w:hanging="360"/>
      </w:pPr>
      <w:rPr>
        <w:rFonts w:ascii="Courier New" w:hAnsi="Courier New"/>
        <w:sz w:val="20"/>
      </w:rPr>
    </w:lvl>
    <w:lvl w:ilvl="3">
      <w:numFmt w:val="bullet"/>
      <w:lvlText w:val="o"/>
      <w:lvlJc w:val="left"/>
      <w:pPr>
        <w:ind w:left="2880" w:hanging="360"/>
      </w:pPr>
      <w:rPr>
        <w:rFonts w:ascii="Courier New" w:hAnsi="Courier New"/>
        <w:sz w:val="20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  <w:sz w:val="20"/>
      </w:rPr>
    </w:lvl>
    <w:lvl w:ilvl="5">
      <w:numFmt w:val="bullet"/>
      <w:lvlText w:val="o"/>
      <w:lvlJc w:val="left"/>
      <w:pPr>
        <w:ind w:left="4320" w:hanging="360"/>
      </w:pPr>
      <w:rPr>
        <w:rFonts w:ascii="Courier New" w:hAnsi="Courier New"/>
        <w:sz w:val="20"/>
      </w:rPr>
    </w:lvl>
    <w:lvl w:ilvl="6">
      <w:numFmt w:val="bullet"/>
      <w:lvlText w:val="o"/>
      <w:lvlJc w:val="left"/>
      <w:pPr>
        <w:ind w:left="5040" w:hanging="360"/>
      </w:pPr>
      <w:rPr>
        <w:rFonts w:ascii="Courier New" w:hAnsi="Courier New"/>
        <w:sz w:val="20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  <w:sz w:val="20"/>
      </w:rPr>
    </w:lvl>
    <w:lvl w:ilvl="8">
      <w:numFmt w:val="bullet"/>
      <w:lvlText w:val="o"/>
      <w:lvlJc w:val="left"/>
      <w:pPr>
        <w:ind w:left="6480" w:hanging="360"/>
      </w:pPr>
      <w:rPr>
        <w:rFonts w:ascii="Courier New" w:hAnsi="Courier New"/>
        <w:sz w:val="20"/>
      </w:rPr>
    </w:lvl>
  </w:abstractNum>
  <w:abstractNum w:abstractNumId="3" w15:restartNumberingAfterBreak="0">
    <w:nsid w:val="39984D3B"/>
    <w:multiLevelType w:val="multilevel"/>
    <w:tmpl w:val="17AC91BC"/>
    <w:styleLink w:val="WWOutlineListStyle1"/>
    <w:lvl w:ilvl="0">
      <w:start w:val="1"/>
      <w:numFmt w:val="decimal"/>
      <w:pStyle w:val="Heading1"/>
      <w:lvlText w:val="Chapter 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3ADD69D8"/>
    <w:multiLevelType w:val="multilevel"/>
    <w:tmpl w:val="AD2E45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E94265"/>
    <w:multiLevelType w:val="multilevel"/>
    <w:tmpl w:val="AAECA8CA"/>
    <w:lvl w:ilvl="0">
      <w:numFmt w:val="bullet"/>
      <w:lvlText w:val=""/>
      <w:lvlJc w:val="left"/>
      <w:pPr>
        <w:ind w:left="720" w:hanging="360"/>
      </w:pPr>
      <w:rPr>
        <w:rFonts w:ascii="Wingdings" w:hAnsi="Wingdings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522D5243"/>
    <w:multiLevelType w:val="multilevel"/>
    <w:tmpl w:val="452AC5AA"/>
    <w:lvl w:ilvl="0"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59C52476"/>
    <w:multiLevelType w:val="multilevel"/>
    <w:tmpl w:val="D9808AE4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8" w15:restartNumberingAfterBreak="0">
    <w:nsid w:val="5B80074E"/>
    <w:multiLevelType w:val="multilevel"/>
    <w:tmpl w:val="FA1C8B9A"/>
    <w:lvl w:ilvl="0"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69ED09A2"/>
    <w:multiLevelType w:val="multilevel"/>
    <w:tmpl w:val="57908C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6"/>
  </w:num>
  <w:num w:numId="7">
    <w:abstractNumId w:val="8"/>
  </w:num>
  <w:num w:numId="8">
    <w:abstractNumId w:val="5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8AB"/>
    <w:rsid w:val="00117AA8"/>
    <w:rsid w:val="001D4B23"/>
    <w:rsid w:val="002E271B"/>
    <w:rsid w:val="00310D3E"/>
    <w:rsid w:val="004678AB"/>
    <w:rsid w:val="005F1F42"/>
    <w:rsid w:val="00825949"/>
    <w:rsid w:val="009E3704"/>
    <w:rsid w:val="00CF54F5"/>
    <w:rsid w:val="00E02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."/>
  <w:listSeparator w:val=","/>
  <w14:docId w14:val="11FD7124"/>
  <w15:docId w15:val="{7E4FD454-3BF8-4B4B-9EFB-A8E6ADE61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16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suppressAutoHyphens/>
    </w:pPr>
  </w:style>
  <w:style w:type="paragraph" w:styleId="Heading1">
    <w:name w:val="heading 1"/>
    <w:basedOn w:val="Normal"/>
    <w:next w:val="Normal"/>
    <w:pPr>
      <w:keepNext/>
      <w:keepLines/>
      <w:numPr>
        <w:numId w:val="1"/>
      </w:numPr>
      <w:spacing w:before="240" w:after="0"/>
      <w:outlineLvl w:val="0"/>
    </w:pPr>
    <w:rPr>
      <w:rFonts w:ascii="Bahnschrift" w:eastAsia="Times New Roman" w:hAnsi="Bahnschrift" w:cs="Times New Roman"/>
      <w:sz w:val="40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40" w:after="0"/>
      <w:outlineLvl w:val="1"/>
    </w:pPr>
    <w:rPr>
      <w:rFonts w:ascii="Bahnschrift" w:eastAsia="Times New Roman" w:hAnsi="Bahnschrift" w:cs="Times New Roman"/>
      <w:sz w:val="32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40" w:after="0"/>
      <w:outlineLvl w:val="2"/>
    </w:pPr>
    <w:rPr>
      <w:rFonts w:ascii="Bahnschrift" w:eastAsia="Times New Roman" w:hAnsi="Bahnschrift" w:cs="Times New Roman"/>
      <w:sz w:val="28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40" w:after="0"/>
      <w:outlineLvl w:val="3"/>
    </w:pPr>
    <w:rPr>
      <w:rFonts w:ascii="Calibri Light" w:eastAsia="Times New Roman" w:hAnsi="Calibri Light" w:cs="Times New Roman"/>
      <w:i/>
      <w:iCs/>
      <w:color w:val="2F5496"/>
    </w:rPr>
  </w:style>
  <w:style w:type="paragraph" w:styleId="Heading5">
    <w:name w:val="heading 5"/>
    <w:basedOn w:val="Normal"/>
    <w:next w:val="Normal"/>
    <w:pPr>
      <w:keepNext/>
      <w:keepLines/>
      <w:spacing w:before="40" w:after="0"/>
      <w:outlineLvl w:val="4"/>
    </w:pPr>
    <w:rPr>
      <w:rFonts w:ascii="Calibri Light" w:eastAsia="Times New Roman" w:hAnsi="Calibri Light" w:cs="Times New Roman"/>
      <w:color w:val="2F5496"/>
    </w:rPr>
  </w:style>
  <w:style w:type="paragraph" w:styleId="Heading6">
    <w:name w:val="heading 6"/>
    <w:basedOn w:val="Normal"/>
    <w:next w:val="Normal"/>
    <w:pPr>
      <w:keepNext/>
      <w:keepLines/>
      <w:spacing w:before="40" w:after="0"/>
      <w:outlineLvl w:val="5"/>
    </w:pPr>
    <w:rPr>
      <w:rFonts w:ascii="Calibri Light" w:eastAsia="Times New Roman" w:hAnsi="Calibri Light" w:cs="Times New Roman"/>
      <w:color w:val="1F3763"/>
    </w:rPr>
  </w:style>
  <w:style w:type="paragraph" w:styleId="Heading7">
    <w:name w:val="heading 7"/>
    <w:basedOn w:val="Normal"/>
    <w:next w:val="Normal"/>
    <w:pPr>
      <w:keepNext/>
      <w:keepLines/>
      <w:spacing w:before="40" w:after="0"/>
      <w:outlineLvl w:val="6"/>
    </w:pPr>
    <w:rPr>
      <w:rFonts w:ascii="Calibri Light" w:eastAsia="Times New Roman" w:hAnsi="Calibri Light" w:cs="Times New Roman"/>
      <w:i/>
      <w:iCs/>
      <w:color w:val="1F3763"/>
    </w:rPr>
  </w:style>
  <w:style w:type="paragraph" w:styleId="Heading8">
    <w:name w:val="heading 8"/>
    <w:basedOn w:val="Normal"/>
    <w:next w:val="Normal"/>
    <w:pPr>
      <w:keepNext/>
      <w:keepLines/>
      <w:spacing w:before="40" w:after="0"/>
      <w:outlineLvl w:val="7"/>
    </w:pPr>
    <w:rPr>
      <w:rFonts w:ascii="Calibri Light" w:eastAsia="Times New Roman" w:hAnsi="Calibri Light" w:cs="Times New Roman"/>
      <w:color w:val="272727"/>
      <w:sz w:val="21"/>
      <w:szCs w:val="21"/>
    </w:rPr>
  </w:style>
  <w:style w:type="paragraph" w:styleId="Heading9">
    <w:name w:val="heading 9"/>
    <w:basedOn w:val="Normal"/>
    <w:next w:val="Normal"/>
    <w:pPr>
      <w:keepNext/>
      <w:keepLines/>
      <w:spacing w:before="40" w:after="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1">
    <w:name w:val="WW_OutlineListStyle_1"/>
    <w:basedOn w:val="NoList"/>
    <w:pPr>
      <w:numPr>
        <w:numId w:val="1"/>
      </w:numPr>
    </w:pPr>
  </w:style>
  <w:style w:type="paragraph" w:styleId="Title">
    <w:name w:val="Title"/>
    <w:basedOn w:val="Normal"/>
    <w:next w:val="Normal"/>
    <w:pPr>
      <w:spacing w:after="0"/>
    </w:pPr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character" w:customStyle="1" w:styleId="TitleChar">
    <w:name w:val="Title Char"/>
    <w:basedOn w:val="DefaultParagraphFont"/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paragraph" w:styleId="NoSpacing">
    <w:name w:val="No Spacing"/>
    <w:pPr>
      <w:suppressAutoHyphens/>
      <w:spacing w:after="0"/>
    </w:pPr>
  </w:style>
  <w:style w:type="paragraph" w:styleId="ListParagraph">
    <w:name w:val="List Paragraph"/>
    <w:basedOn w:val="Normal"/>
    <w:pPr>
      <w:ind w:left="720"/>
    </w:pPr>
  </w:style>
  <w:style w:type="character" w:styleId="Strong">
    <w:name w:val="Strong"/>
    <w:basedOn w:val="DefaultParagraphFont"/>
    <w:rPr>
      <w:b/>
      <w:bCs/>
    </w:rPr>
  </w:style>
  <w:style w:type="paragraph" w:customStyle="1" w:styleId="208ie">
    <w:name w:val="_208ie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pPr>
      <w:tabs>
        <w:tab w:val="center" w:pos="4703"/>
        <w:tab w:val="right" w:pos="9406"/>
      </w:tabs>
      <w:spacing w:after="0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703"/>
        <w:tab w:val="right" w:pos="9406"/>
      </w:tabs>
      <w:spacing w:after="0"/>
    </w:pPr>
  </w:style>
  <w:style w:type="character" w:customStyle="1" w:styleId="FooterChar">
    <w:name w:val="Footer Char"/>
    <w:basedOn w:val="DefaultParagraphFont"/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NormalWeb">
    <w:name w:val="Normal (Web)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Caption">
    <w:name w:val="caption"/>
    <w:aliases w:val=" Car,Car Car,Car"/>
    <w:basedOn w:val="Normal"/>
    <w:next w:val="Normal"/>
    <w:link w:val="CaptionChar"/>
    <w:qFormat/>
    <w:pPr>
      <w:spacing w:after="200"/>
    </w:pPr>
    <w:rPr>
      <w:rFonts w:ascii="Arial" w:hAnsi="Arial"/>
      <w:i/>
      <w:iCs/>
      <w:sz w:val="20"/>
      <w:szCs w:val="18"/>
    </w:rPr>
  </w:style>
  <w:style w:type="character" w:customStyle="1" w:styleId="Heading2Char">
    <w:name w:val="Heading 2 Char"/>
    <w:basedOn w:val="DefaultParagraphFont"/>
    <w:rPr>
      <w:rFonts w:ascii="Bahnschrift" w:eastAsia="Times New Roman" w:hAnsi="Bahnschrift" w:cs="Times New Roman"/>
      <w:sz w:val="32"/>
      <w:szCs w:val="26"/>
    </w:rPr>
  </w:style>
  <w:style w:type="character" w:customStyle="1" w:styleId="Heading3Char">
    <w:name w:val="Heading 3 Char"/>
    <w:basedOn w:val="DefaultParagraphFont"/>
    <w:rPr>
      <w:rFonts w:ascii="Bahnschrift" w:eastAsia="Times New Roman" w:hAnsi="Bahnschrift" w:cs="Times New Roman"/>
      <w:sz w:val="28"/>
      <w:szCs w:val="24"/>
    </w:rPr>
  </w:style>
  <w:style w:type="character" w:customStyle="1" w:styleId="Heading4Char">
    <w:name w:val="Heading 4 Char"/>
    <w:basedOn w:val="DefaultParagraphFont"/>
    <w:rPr>
      <w:rFonts w:ascii="Calibri Light" w:eastAsia="Times New Roman" w:hAnsi="Calibri Light" w:cs="Times New Roman"/>
      <w:i/>
      <w:iCs/>
      <w:color w:val="2F5496"/>
    </w:rPr>
  </w:style>
  <w:style w:type="character" w:customStyle="1" w:styleId="Heading5Char">
    <w:name w:val="Heading 5 Char"/>
    <w:basedOn w:val="DefaultParagraphFont"/>
    <w:rPr>
      <w:rFonts w:ascii="Calibri Light" w:eastAsia="Times New Roman" w:hAnsi="Calibri Light" w:cs="Times New Roman"/>
      <w:color w:val="2F5496"/>
    </w:rPr>
  </w:style>
  <w:style w:type="character" w:customStyle="1" w:styleId="Heading6Char">
    <w:name w:val="Heading 6 Char"/>
    <w:basedOn w:val="DefaultParagraphFont"/>
    <w:rPr>
      <w:rFonts w:ascii="Calibri Light" w:eastAsia="Times New Roman" w:hAnsi="Calibri Light" w:cs="Times New Roman"/>
      <w:color w:val="1F3763"/>
    </w:rPr>
  </w:style>
  <w:style w:type="character" w:customStyle="1" w:styleId="Heading7Char">
    <w:name w:val="Heading 7 Char"/>
    <w:basedOn w:val="DefaultParagraphFont"/>
    <w:rPr>
      <w:rFonts w:ascii="Calibri Light" w:eastAsia="Times New Roman" w:hAnsi="Calibri Light" w:cs="Times New Roman"/>
      <w:i/>
      <w:iCs/>
      <w:color w:val="1F3763"/>
    </w:rPr>
  </w:style>
  <w:style w:type="character" w:customStyle="1" w:styleId="Heading8Char">
    <w:name w:val="Heading 8 Char"/>
    <w:basedOn w:val="DefaultParagraphFont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basedOn w:val="DefaultParagraphFont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TableofFigures">
    <w:name w:val="table of figures"/>
    <w:basedOn w:val="Normal"/>
    <w:next w:val="Normal"/>
    <w:uiPriority w:val="99"/>
    <w:pPr>
      <w:spacing w:after="0"/>
    </w:pPr>
  </w:style>
  <w:style w:type="paragraph" w:styleId="TOCHeading">
    <w:name w:val="TOC Heading"/>
    <w:basedOn w:val="Heading1"/>
    <w:next w:val="Normal"/>
    <w:pPr>
      <w:suppressAutoHyphens w:val="0"/>
      <w:spacing w:line="254" w:lineRule="auto"/>
      <w:textAlignment w:val="auto"/>
    </w:pPr>
    <w:rPr>
      <w:rFonts w:ascii="Calibri Light" w:hAnsi="Calibri Light"/>
      <w:color w:val="2F5496"/>
      <w:sz w:val="32"/>
    </w:rPr>
  </w:style>
  <w:style w:type="paragraph" w:styleId="TOC2">
    <w:name w:val="toc 2"/>
    <w:basedOn w:val="Normal"/>
    <w:next w:val="Normal"/>
    <w:autoRedefine/>
    <w:pPr>
      <w:spacing w:after="100"/>
      <w:ind w:left="220"/>
    </w:pPr>
  </w:style>
  <w:style w:type="paragraph" w:styleId="TOC1">
    <w:name w:val="toc 1"/>
    <w:basedOn w:val="Normal"/>
    <w:next w:val="Normal"/>
    <w:autoRedefine/>
    <w:pPr>
      <w:spacing w:after="100"/>
    </w:pPr>
  </w:style>
  <w:style w:type="paragraph" w:styleId="TOC3">
    <w:name w:val="toc 3"/>
    <w:basedOn w:val="Normal"/>
    <w:next w:val="Normal"/>
    <w:autoRedefine/>
    <w:pPr>
      <w:spacing w:after="100"/>
      <w:ind w:left="440"/>
    </w:pPr>
  </w:style>
  <w:style w:type="numbering" w:customStyle="1" w:styleId="WWOutlineListStyle">
    <w:name w:val="WW_OutlineListStyle"/>
    <w:basedOn w:val="NoList"/>
    <w:pPr>
      <w:numPr>
        <w:numId w:val="2"/>
      </w:numPr>
    </w:pPr>
  </w:style>
  <w:style w:type="character" w:styleId="PageNumber">
    <w:name w:val="page number"/>
    <w:basedOn w:val="DefaultParagraphFont"/>
    <w:rsid w:val="005F1F42"/>
  </w:style>
  <w:style w:type="character" w:customStyle="1" w:styleId="CaptionChar">
    <w:name w:val="Caption Char"/>
    <w:aliases w:val=" Car Char,Car Car Char,Car Char"/>
    <w:basedOn w:val="DefaultParagraphFont"/>
    <w:link w:val="Caption"/>
    <w:rsid w:val="005F1F42"/>
    <w:rPr>
      <w:rFonts w:ascii="Arial" w:hAnsi="Arial"/>
      <w:i/>
      <w:iCs/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#_Toc75353304" TargetMode="External"/><Relationship Id="rId21" Type="http://schemas.openxmlformats.org/officeDocument/2006/relationships/hyperlink" Target="#_Toc75356930" TargetMode="External"/><Relationship Id="rId42" Type="http://schemas.openxmlformats.org/officeDocument/2006/relationships/hyperlink" Target="#_Toc75356951" TargetMode="External"/><Relationship Id="rId63" Type="http://schemas.openxmlformats.org/officeDocument/2006/relationships/hyperlink" Target="#_Toc75356972" TargetMode="External"/><Relationship Id="rId84" Type="http://schemas.openxmlformats.org/officeDocument/2006/relationships/hyperlink" Target="#_Toc75353271" TargetMode="External"/><Relationship Id="rId138" Type="http://schemas.openxmlformats.org/officeDocument/2006/relationships/image" Target="media/image19.jpeg"/><Relationship Id="rId159" Type="http://schemas.openxmlformats.org/officeDocument/2006/relationships/hyperlink" Target="https://en.wikipedia.org/wiki/Free_and_open-source" TargetMode="External"/><Relationship Id="rId170" Type="http://schemas.openxmlformats.org/officeDocument/2006/relationships/image" Target="media/image33.png"/><Relationship Id="rId191" Type="http://schemas.openxmlformats.org/officeDocument/2006/relationships/hyperlink" Target="https://en.wikipedia.org/wiki/Event-driven_architecture" TargetMode="External"/><Relationship Id="rId205" Type="http://schemas.openxmlformats.org/officeDocument/2006/relationships/hyperlink" Target="https://en.wikipedia.org/wiki/Theme_(computing)" TargetMode="External"/><Relationship Id="rId226" Type="http://schemas.openxmlformats.org/officeDocument/2006/relationships/image" Target="media/image50.png"/><Relationship Id="rId107" Type="http://schemas.openxmlformats.org/officeDocument/2006/relationships/hyperlink" Target="#_Toc75353294" TargetMode="External"/><Relationship Id="rId11" Type="http://schemas.openxmlformats.org/officeDocument/2006/relationships/hyperlink" Target="#_Toc75356920" TargetMode="External"/><Relationship Id="rId32" Type="http://schemas.openxmlformats.org/officeDocument/2006/relationships/hyperlink" Target="#_Toc75356941" TargetMode="External"/><Relationship Id="rId53" Type="http://schemas.openxmlformats.org/officeDocument/2006/relationships/hyperlink" Target="#_Toc75356962" TargetMode="External"/><Relationship Id="rId74" Type="http://schemas.openxmlformats.org/officeDocument/2006/relationships/hyperlink" Target="#_Toc75353261" TargetMode="External"/><Relationship Id="rId128" Type="http://schemas.openxmlformats.org/officeDocument/2006/relationships/image" Target="media/image10.jpeg"/><Relationship Id="rId149" Type="http://schemas.openxmlformats.org/officeDocument/2006/relationships/image" Target="media/image30.png"/><Relationship Id="rId5" Type="http://schemas.openxmlformats.org/officeDocument/2006/relationships/webSettings" Target="webSettings.xml"/><Relationship Id="rId95" Type="http://schemas.openxmlformats.org/officeDocument/2006/relationships/hyperlink" Target="#_Toc75353282" TargetMode="External"/><Relationship Id="rId160" Type="http://schemas.openxmlformats.org/officeDocument/2006/relationships/hyperlink" Target="https://en.wikipedia.org/wiki/CSS_framework" TargetMode="External"/><Relationship Id="rId181" Type="http://schemas.openxmlformats.org/officeDocument/2006/relationships/hyperlink" Target="https://en.wikipedia.org/wiki/Express.js" TargetMode="External"/><Relationship Id="rId216" Type="http://schemas.openxmlformats.org/officeDocument/2006/relationships/image" Target="media/image43.png"/><Relationship Id="rId22" Type="http://schemas.openxmlformats.org/officeDocument/2006/relationships/hyperlink" Target="#_Toc75356931" TargetMode="External"/><Relationship Id="rId43" Type="http://schemas.openxmlformats.org/officeDocument/2006/relationships/hyperlink" Target="#_Toc75356952" TargetMode="External"/><Relationship Id="rId64" Type="http://schemas.openxmlformats.org/officeDocument/2006/relationships/hyperlink" Target="#_Toc75356973" TargetMode="External"/><Relationship Id="rId118" Type="http://schemas.openxmlformats.org/officeDocument/2006/relationships/hyperlink" Target="#_Toc75353305" TargetMode="External"/><Relationship Id="rId139" Type="http://schemas.openxmlformats.org/officeDocument/2006/relationships/image" Target="media/image20.jpeg"/><Relationship Id="rId80" Type="http://schemas.openxmlformats.org/officeDocument/2006/relationships/hyperlink" Target="#_Toc75353267" TargetMode="External"/><Relationship Id="rId85" Type="http://schemas.openxmlformats.org/officeDocument/2006/relationships/hyperlink" Target="#_Toc75353272" TargetMode="External"/><Relationship Id="rId150" Type="http://schemas.openxmlformats.org/officeDocument/2006/relationships/image" Target="media/image31.png"/><Relationship Id="rId155" Type="http://schemas.openxmlformats.org/officeDocument/2006/relationships/hyperlink" Target="https://en.wikipedia.org/wiki/Angular_(web_framework)" TargetMode="External"/><Relationship Id="rId171" Type="http://schemas.openxmlformats.org/officeDocument/2006/relationships/image" Target="media/image34.png"/><Relationship Id="rId176" Type="http://schemas.openxmlformats.org/officeDocument/2006/relationships/hyperlink" Target="https://en.wikipedia.org/wiki/Web_application" TargetMode="External"/><Relationship Id="rId192" Type="http://schemas.openxmlformats.org/officeDocument/2006/relationships/image" Target="media/image38.png"/><Relationship Id="rId197" Type="http://schemas.openxmlformats.org/officeDocument/2006/relationships/hyperlink" Target="https://en.wikipedia.org/wiki/MacOS" TargetMode="External"/><Relationship Id="rId206" Type="http://schemas.openxmlformats.org/officeDocument/2006/relationships/hyperlink" Target="https://en.wikipedia.org/wiki/Keyboard_shortcut" TargetMode="External"/><Relationship Id="rId227" Type="http://schemas.openxmlformats.org/officeDocument/2006/relationships/image" Target="media/image51.png"/><Relationship Id="rId201" Type="http://schemas.openxmlformats.org/officeDocument/2006/relationships/hyperlink" Target="https://en.wikipedia.org/wiki/Intelligent_code_completion" TargetMode="External"/><Relationship Id="rId222" Type="http://schemas.openxmlformats.org/officeDocument/2006/relationships/image" Target="media/image46.png"/><Relationship Id="rId12" Type="http://schemas.openxmlformats.org/officeDocument/2006/relationships/hyperlink" Target="#_Toc75356921" TargetMode="External"/><Relationship Id="rId17" Type="http://schemas.openxmlformats.org/officeDocument/2006/relationships/hyperlink" Target="#_Toc75356926" TargetMode="External"/><Relationship Id="rId33" Type="http://schemas.openxmlformats.org/officeDocument/2006/relationships/hyperlink" Target="#_Toc75356942" TargetMode="External"/><Relationship Id="rId38" Type="http://schemas.openxmlformats.org/officeDocument/2006/relationships/hyperlink" Target="#_Toc75356947" TargetMode="External"/><Relationship Id="rId59" Type="http://schemas.openxmlformats.org/officeDocument/2006/relationships/hyperlink" Target="#_Toc75356968" TargetMode="External"/><Relationship Id="rId103" Type="http://schemas.openxmlformats.org/officeDocument/2006/relationships/hyperlink" Target="#_Toc75353290" TargetMode="External"/><Relationship Id="rId108" Type="http://schemas.openxmlformats.org/officeDocument/2006/relationships/hyperlink" Target="#_Toc75353295" TargetMode="External"/><Relationship Id="rId124" Type="http://schemas.openxmlformats.org/officeDocument/2006/relationships/image" Target="media/image6.png"/><Relationship Id="rId129" Type="http://schemas.openxmlformats.org/officeDocument/2006/relationships/image" Target="media/image11.jpeg"/><Relationship Id="rId54" Type="http://schemas.openxmlformats.org/officeDocument/2006/relationships/hyperlink" Target="#_Toc75356963" TargetMode="External"/><Relationship Id="rId70" Type="http://schemas.openxmlformats.org/officeDocument/2006/relationships/hyperlink" Target="#_Toc75353257" TargetMode="External"/><Relationship Id="rId75" Type="http://schemas.openxmlformats.org/officeDocument/2006/relationships/hyperlink" Target="#_Toc75353262" TargetMode="External"/><Relationship Id="rId91" Type="http://schemas.openxmlformats.org/officeDocument/2006/relationships/hyperlink" Target="#_Toc75353278" TargetMode="External"/><Relationship Id="rId96" Type="http://schemas.openxmlformats.org/officeDocument/2006/relationships/hyperlink" Target="#_Toc75353283" TargetMode="External"/><Relationship Id="rId140" Type="http://schemas.openxmlformats.org/officeDocument/2006/relationships/image" Target="media/image21.png"/><Relationship Id="rId145" Type="http://schemas.openxmlformats.org/officeDocument/2006/relationships/image" Target="media/image26.jpeg"/><Relationship Id="rId161" Type="http://schemas.openxmlformats.org/officeDocument/2006/relationships/hyperlink" Target="https://en.wikipedia.org/wiki/Responsive_web_design" TargetMode="External"/><Relationship Id="rId166" Type="http://schemas.openxmlformats.org/officeDocument/2006/relationships/hyperlink" Target="https://en.wikipedia.org/wiki/Form_(HTML)" TargetMode="External"/><Relationship Id="rId182" Type="http://schemas.openxmlformats.org/officeDocument/2006/relationships/image" Target="media/image36.png"/><Relationship Id="rId187" Type="http://schemas.openxmlformats.org/officeDocument/2006/relationships/hyperlink" Target="https://en.wikipedia.org/wiki/Web_browser" TargetMode="External"/><Relationship Id="rId217" Type="http://schemas.openxmlformats.org/officeDocument/2006/relationships/hyperlink" Target="https://en.wikipedia.org/wiki/Word_processor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12" Type="http://schemas.openxmlformats.org/officeDocument/2006/relationships/hyperlink" Target="https://en.wikipedia.org/wiki/Programmer" TargetMode="External"/><Relationship Id="rId233" Type="http://schemas.openxmlformats.org/officeDocument/2006/relationships/hyperlink" Target="https://www.axelerant.com/resources/team-blog/api-testing-with-postman" TargetMode="External"/><Relationship Id="rId23" Type="http://schemas.openxmlformats.org/officeDocument/2006/relationships/hyperlink" Target="#_Toc75356932" TargetMode="External"/><Relationship Id="rId28" Type="http://schemas.openxmlformats.org/officeDocument/2006/relationships/hyperlink" Target="#_Toc75356937" TargetMode="External"/><Relationship Id="rId49" Type="http://schemas.openxmlformats.org/officeDocument/2006/relationships/hyperlink" Target="#_Toc75356958" TargetMode="External"/><Relationship Id="rId114" Type="http://schemas.openxmlformats.org/officeDocument/2006/relationships/hyperlink" Target="#_Toc75353301" TargetMode="External"/><Relationship Id="rId119" Type="http://schemas.openxmlformats.org/officeDocument/2006/relationships/hyperlink" Target="#_Toc75353306" TargetMode="External"/><Relationship Id="rId44" Type="http://schemas.openxmlformats.org/officeDocument/2006/relationships/hyperlink" Target="#_Toc75356953" TargetMode="External"/><Relationship Id="rId60" Type="http://schemas.openxmlformats.org/officeDocument/2006/relationships/hyperlink" Target="#_Toc75356969" TargetMode="External"/><Relationship Id="rId65" Type="http://schemas.openxmlformats.org/officeDocument/2006/relationships/hyperlink" Target="#_Toc75356974" TargetMode="External"/><Relationship Id="rId81" Type="http://schemas.openxmlformats.org/officeDocument/2006/relationships/hyperlink" Target="#_Toc75353268" TargetMode="External"/><Relationship Id="rId86" Type="http://schemas.openxmlformats.org/officeDocument/2006/relationships/hyperlink" Target="#_Toc75353273" TargetMode="External"/><Relationship Id="rId130" Type="http://schemas.openxmlformats.org/officeDocument/2006/relationships/image" Target="media/image12.jpg"/><Relationship Id="rId135" Type="http://schemas.openxmlformats.org/officeDocument/2006/relationships/image" Target="media/image16.png"/><Relationship Id="rId151" Type="http://schemas.openxmlformats.org/officeDocument/2006/relationships/hyperlink" Target="https://en.wikipedia.org/wiki/Open-source_software" TargetMode="External"/><Relationship Id="rId156" Type="http://schemas.openxmlformats.org/officeDocument/2006/relationships/hyperlink" Target="https://en.wikipedia.org/wiki/User_interface" TargetMode="External"/><Relationship Id="rId177" Type="http://schemas.openxmlformats.org/officeDocument/2006/relationships/hyperlink" Target="https://en.wikipedia.org/wiki/API" TargetMode="External"/><Relationship Id="rId198" Type="http://schemas.openxmlformats.org/officeDocument/2006/relationships/hyperlink" Target="https://en.wikipedia.org/wiki/Visual_Studio_Code" TargetMode="External"/><Relationship Id="rId172" Type="http://schemas.openxmlformats.org/officeDocument/2006/relationships/image" Target="media/image35.png"/><Relationship Id="rId193" Type="http://schemas.openxmlformats.org/officeDocument/2006/relationships/hyperlink" Target="https://en.wikipedia.org/wiki/Source-code_editor" TargetMode="External"/><Relationship Id="rId202" Type="http://schemas.openxmlformats.org/officeDocument/2006/relationships/hyperlink" Target="https://en.wikipedia.org/wiki/Snippet_(programming)" TargetMode="External"/><Relationship Id="rId207" Type="http://schemas.openxmlformats.org/officeDocument/2006/relationships/hyperlink" Target="https://en.wikipedia.org/wiki/Plug-in_(computing)" TargetMode="External"/><Relationship Id="rId223" Type="http://schemas.openxmlformats.org/officeDocument/2006/relationships/image" Target="media/image47.png"/><Relationship Id="rId228" Type="http://schemas.openxmlformats.org/officeDocument/2006/relationships/image" Target="media/image52.png"/><Relationship Id="rId13" Type="http://schemas.openxmlformats.org/officeDocument/2006/relationships/hyperlink" Target="#_Toc75356922" TargetMode="External"/><Relationship Id="rId18" Type="http://schemas.openxmlformats.org/officeDocument/2006/relationships/hyperlink" Target="#_Toc75356927" TargetMode="External"/><Relationship Id="rId39" Type="http://schemas.openxmlformats.org/officeDocument/2006/relationships/hyperlink" Target="#_Toc75356948" TargetMode="External"/><Relationship Id="rId109" Type="http://schemas.openxmlformats.org/officeDocument/2006/relationships/hyperlink" Target="#_Toc75353296" TargetMode="External"/><Relationship Id="rId34" Type="http://schemas.openxmlformats.org/officeDocument/2006/relationships/hyperlink" Target="#_Toc75356943" TargetMode="External"/><Relationship Id="rId50" Type="http://schemas.openxmlformats.org/officeDocument/2006/relationships/hyperlink" Target="#_Toc75356959" TargetMode="External"/><Relationship Id="rId55" Type="http://schemas.openxmlformats.org/officeDocument/2006/relationships/hyperlink" Target="#_Toc75356964" TargetMode="External"/><Relationship Id="rId76" Type="http://schemas.openxmlformats.org/officeDocument/2006/relationships/hyperlink" Target="#_Toc75353263" TargetMode="External"/><Relationship Id="rId97" Type="http://schemas.openxmlformats.org/officeDocument/2006/relationships/hyperlink" Target="#_Toc75353284" TargetMode="External"/><Relationship Id="rId104" Type="http://schemas.openxmlformats.org/officeDocument/2006/relationships/hyperlink" Target="#_Toc75353291" TargetMode="External"/><Relationship Id="rId120" Type="http://schemas.openxmlformats.org/officeDocument/2006/relationships/hyperlink" Target="#_Toc75353307" TargetMode="External"/><Relationship Id="rId125" Type="http://schemas.openxmlformats.org/officeDocument/2006/relationships/image" Target="media/image7.png"/><Relationship Id="rId141" Type="http://schemas.openxmlformats.org/officeDocument/2006/relationships/image" Target="media/image22.png"/><Relationship Id="rId146" Type="http://schemas.openxmlformats.org/officeDocument/2006/relationships/image" Target="media/image27.jpeg"/><Relationship Id="rId167" Type="http://schemas.openxmlformats.org/officeDocument/2006/relationships/hyperlink" Target="https://en.wikipedia.org/wiki/Button_(computing)" TargetMode="External"/><Relationship Id="rId188" Type="http://schemas.openxmlformats.org/officeDocument/2006/relationships/hyperlink" Target="https://en.wikipedia.org/wiki/Server-side" TargetMode="External"/><Relationship Id="rId7" Type="http://schemas.openxmlformats.org/officeDocument/2006/relationships/image" Target="media/image2.png"/><Relationship Id="rId71" Type="http://schemas.openxmlformats.org/officeDocument/2006/relationships/hyperlink" Target="#_Toc75353258" TargetMode="External"/><Relationship Id="rId92" Type="http://schemas.openxmlformats.org/officeDocument/2006/relationships/hyperlink" Target="#_Toc75353279" TargetMode="External"/><Relationship Id="rId162" Type="http://schemas.openxmlformats.org/officeDocument/2006/relationships/hyperlink" Target="https://en.wikipedia.org/wiki/Front-end_web_development" TargetMode="External"/><Relationship Id="rId183" Type="http://schemas.openxmlformats.org/officeDocument/2006/relationships/image" Target="media/image37.png"/><Relationship Id="rId213" Type="http://schemas.openxmlformats.org/officeDocument/2006/relationships/hyperlink" Target="https://en.wikipedia.org/wiki/Source_code" TargetMode="External"/><Relationship Id="rId218" Type="http://schemas.openxmlformats.org/officeDocument/2006/relationships/hyperlink" Target="https://en.wikipedia.org/wiki/Microsoft" TargetMode="External"/><Relationship Id="rId234" Type="http://schemas.openxmlformats.org/officeDocument/2006/relationships/hyperlink" Target="https://www.educative.io/blog/react-design-patterns-best-practices" TargetMode="External"/><Relationship Id="rId2" Type="http://schemas.openxmlformats.org/officeDocument/2006/relationships/numbering" Target="numbering.xml"/><Relationship Id="rId29" Type="http://schemas.openxmlformats.org/officeDocument/2006/relationships/hyperlink" Target="#_Toc75356938" TargetMode="External"/><Relationship Id="rId24" Type="http://schemas.openxmlformats.org/officeDocument/2006/relationships/hyperlink" Target="#_Toc75356933" TargetMode="External"/><Relationship Id="rId40" Type="http://schemas.openxmlformats.org/officeDocument/2006/relationships/hyperlink" Target="#_Toc75356949" TargetMode="External"/><Relationship Id="rId45" Type="http://schemas.openxmlformats.org/officeDocument/2006/relationships/hyperlink" Target="#_Toc75356954" TargetMode="External"/><Relationship Id="rId66" Type="http://schemas.openxmlformats.org/officeDocument/2006/relationships/hyperlink" Target="#_Toc75356975" TargetMode="External"/><Relationship Id="rId87" Type="http://schemas.openxmlformats.org/officeDocument/2006/relationships/hyperlink" Target="#_Toc75353274" TargetMode="External"/><Relationship Id="rId110" Type="http://schemas.openxmlformats.org/officeDocument/2006/relationships/hyperlink" Target="#_Toc75353297" TargetMode="External"/><Relationship Id="rId115" Type="http://schemas.openxmlformats.org/officeDocument/2006/relationships/hyperlink" Target="#_Toc75353302" TargetMode="External"/><Relationship Id="rId131" Type="http://schemas.openxmlformats.org/officeDocument/2006/relationships/image" Target="media/image13.jpeg"/><Relationship Id="rId136" Type="http://schemas.openxmlformats.org/officeDocument/2006/relationships/image" Target="media/image17.png"/><Relationship Id="rId157" Type="http://schemas.openxmlformats.org/officeDocument/2006/relationships/hyperlink" Target="https://en.wikipedia.org/wiki/React_(JavaScript_library)" TargetMode="External"/><Relationship Id="rId178" Type="http://schemas.openxmlformats.org/officeDocument/2006/relationships/hyperlink" Target="https://en.wikipedia.org/wiki/Express.js" TargetMode="External"/><Relationship Id="rId61" Type="http://schemas.openxmlformats.org/officeDocument/2006/relationships/hyperlink" Target="#_Toc75356970" TargetMode="External"/><Relationship Id="rId82" Type="http://schemas.openxmlformats.org/officeDocument/2006/relationships/hyperlink" Target="file:///D:\Projects\node-projects\fitness\allchaptersmerged.odt" TargetMode="External"/><Relationship Id="rId152" Type="http://schemas.openxmlformats.org/officeDocument/2006/relationships/hyperlink" Target="https://en.wikipedia.org/wiki/JavaScript_library" TargetMode="External"/><Relationship Id="rId173" Type="http://schemas.openxmlformats.org/officeDocument/2006/relationships/hyperlink" Target="https://en.wikipedia.org/wiki/Web_application_framework" TargetMode="External"/><Relationship Id="rId194" Type="http://schemas.openxmlformats.org/officeDocument/2006/relationships/hyperlink" Target="https://en.wikipedia.org/wiki/Microsoft" TargetMode="External"/><Relationship Id="rId199" Type="http://schemas.openxmlformats.org/officeDocument/2006/relationships/hyperlink" Target="https://en.wikipedia.org/wiki/Debugging" TargetMode="External"/><Relationship Id="rId203" Type="http://schemas.openxmlformats.org/officeDocument/2006/relationships/hyperlink" Target="https://en.wikipedia.org/wiki/Code_refactoring" TargetMode="External"/><Relationship Id="rId208" Type="http://schemas.openxmlformats.org/officeDocument/2006/relationships/image" Target="media/image39.png"/><Relationship Id="rId229" Type="http://schemas.openxmlformats.org/officeDocument/2006/relationships/image" Target="media/image53.png"/><Relationship Id="rId19" Type="http://schemas.openxmlformats.org/officeDocument/2006/relationships/hyperlink" Target="#_Toc75356928" TargetMode="External"/><Relationship Id="rId224" Type="http://schemas.openxmlformats.org/officeDocument/2006/relationships/image" Target="media/image48.png"/><Relationship Id="rId14" Type="http://schemas.openxmlformats.org/officeDocument/2006/relationships/hyperlink" Target="#_Toc75356923" TargetMode="External"/><Relationship Id="rId30" Type="http://schemas.openxmlformats.org/officeDocument/2006/relationships/hyperlink" Target="#_Toc75356939" TargetMode="External"/><Relationship Id="rId35" Type="http://schemas.openxmlformats.org/officeDocument/2006/relationships/hyperlink" Target="#_Toc75356944" TargetMode="External"/><Relationship Id="rId56" Type="http://schemas.openxmlformats.org/officeDocument/2006/relationships/hyperlink" Target="#_Toc75356965" TargetMode="External"/><Relationship Id="rId77" Type="http://schemas.openxmlformats.org/officeDocument/2006/relationships/hyperlink" Target="#_Toc75353264" TargetMode="External"/><Relationship Id="rId100" Type="http://schemas.openxmlformats.org/officeDocument/2006/relationships/hyperlink" Target="#_Toc75353287" TargetMode="External"/><Relationship Id="rId105" Type="http://schemas.openxmlformats.org/officeDocument/2006/relationships/hyperlink" Target="#_Toc75353292" TargetMode="External"/><Relationship Id="rId126" Type="http://schemas.openxmlformats.org/officeDocument/2006/relationships/image" Target="media/image8.png"/><Relationship Id="rId147" Type="http://schemas.openxmlformats.org/officeDocument/2006/relationships/image" Target="media/image28.jpeg"/><Relationship Id="rId168" Type="http://schemas.openxmlformats.org/officeDocument/2006/relationships/hyperlink" Target="https://en.wikipedia.org/wiki/Web_navigation" TargetMode="External"/><Relationship Id="rId8" Type="http://schemas.openxmlformats.org/officeDocument/2006/relationships/hyperlink" Target="#_Toc75356917" TargetMode="External"/><Relationship Id="rId51" Type="http://schemas.openxmlformats.org/officeDocument/2006/relationships/hyperlink" Target="#_Toc75356960" TargetMode="External"/><Relationship Id="rId72" Type="http://schemas.openxmlformats.org/officeDocument/2006/relationships/hyperlink" Target="#_Toc75353259" TargetMode="External"/><Relationship Id="rId93" Type="http://schemas.openxmlformats.org/officeDocument/2006/relationships/hyperlink" Target="#_Toc75353280" TargetMode="External"/><Relationship Id="rId98" Type="http://schemas.openxmlformats.org/officeDocument/2006/relationships/hyperlink" Target="#_Toc75353285" TargetMode="External"/><Relationship Id="rId121" Type="http://schemas.openxmlformats.org/officeDocument/2006/relationships/image" Target="media/image3.png"/><Relationship Id="rId142" Type="http://schemas.openxmlformats.org/officeDocument/2006/relationships/image" Target="media/image23.jpeg"/><Relationship Id="rId163" Type="http://schemas.openxmlformats.org/officeDocument/2006/relationships/hyperlink" Target="https://en.wikipedia.org/wiki/CSS" TargetMode="External"/><Relationship Id="rId184" Type="http://schemas.openxmlformats.org/officeDocument/2006/relationships/hyperlink" Target="https://en.wikipedia.org/wiki/JavaScript" TargetMode="External"/><Relationship Id="rId189" Type="http://schemas.openxmlformats.org/officeDocument/2006/relationships/hyperlink" Target="https://en.wikipedia.org/wiki/Node.js" TargetMode="External"/><Relationship Id="rId219" Type="http://schemas.openxmlformats.org/officeDocument/2006/relationships/hyperlink" Target="https://en.wikipedia.org/wiki/Microsoft_Word" TargetMode="External"/><Relationship Id="rId3" Type="http://schemas.openxmlformats.org/officeDocument/2006/relationships/styles" Target="styles.xml"/><Relationship Id="rId214" Type="http://schemas.openxmlformats.org/officeDocument/2006/relationships/hyperlink" Target="https://en.wikipedia.org/wiki/Software_development" TargetMode="External"/><Relationship Id="rId230" Type="http://schemas.openxmlformats.org/officeDocument/2006/relationships/image" Target="media/image54.png"/><Relationship Id="rId235" Type="http://schemas.openxmlformats.org/officeDocument/2006/relationships/fontTable" Target="fontTable.xml"/><Relationship Id="rId25" Type="http://schemas.openxmlformats.org/officeDocument/2006/relationships/hyperlink" Target="#_Toc75356934" TargetMode="External"/><Relationship Id="rId46" Type="http://schemas.openxmlformats.org/officeDocument/2006/relationships/hyperlink" Target="#_Toc75356955" TargetMode="External"/><Relationship Id="rId67" Type="http://schemas.openxmlformats.org/officeDocument/2006/relationships/hyperlink" Target="#_Toc75356976" TargetMode="External"/><Relationship Id="rId116" Type="http://schemas.openxmlformats.org/officeDocument/2006/relationships/hyperlink" Target="#_Toc75353303" TargetMode="External"/><Relationship Id="rId137" Type="http://schemas.openxmlformats.org/officeDocument/2006/relationships/image" Target="media/image18.jpeg"/><Relationship Id="rId158" Type="http://schemas.openxmlformats.org/officeDocument/2006/relationships/image" Target="media/image32.png"/><Relationship Id="rId20" Type="http://schemas.openxmlformats.org/officeDocument/2006/relationships/hyperlink" Target="#_Toc75356929" TargetMode="External"/><Relationship Id="rId41" Type="http://schemas.openxmlformats.org/officeDocument/2006/relationships/hyperlink" Target="#_Toc75356950" TargetMode="External"/><Relationship Id="rId62" Type="http://schemas.openxmlformats.org/officeDocument/2006/relationships/hyperlink" Target="#_Toc75356971" TargetMode="External"/><Relationship Id="rId83" Type="http://schemas.openxmlformats.org/officeDocument/2006/relationships/hyperlink" Target="#_Toc75353270" TargetMode="External"/><Relationship Id="rId88" Type="http://schemas.openxmlformats.org/officeDocument/2006/relationships/hyperlink" Target="#_Toc75353275" TargetMode="External"/><Relationship Id="rId111" Type="http://schemas.openxmlformats.org/officeDocument/2006/relationships/hyperlink" Target="#_Toc75353298" TargetMode="External"/><Relationship Id="rId132" Type="http://schemas.openxmlformats.org/officeDocument/2006/relationships/image" Target="media/image14.jpeg"/><Relationship Id="rId153" Type="http://schemas.openxmlformats.org/officeDocument/2006/relationships/hyperlink" Target="https://en.wikipedia.org/wiki/State_(computer_science)" TargetMode="External"/><Relationship Id="rId174" Type="http://schemas.openxmlformats.org/officeDocument/2006/relationships/hyperlink" Target="https://en.wikipedia.org/wiki/Node.js" TargetMode="External"/><Relationship Id="rId179" Type="http://schemas.openxmlformats.org/officeDocument/2006/relationships/hyperlink" Target="https://en.wikipedia.org/wiki/De_facto_standard" TargetMode="External"/><Relationship Id="rId195" Type="http://schemas.openxmlformats.org/officeDocument/2006/relationships/hyperlink" Target="https://en.wikipedia.org/wiki/Windows" TargetMode="External"/><Relationship Id="rId209" Type="http://schemas.openxmlformats.org/officeDocument/2006/relationships/image" Target="media/image40.png"/><Relationship Id="rId190" Type="http://schemas.openxmlformats.org/officeDocument/2006/relationships/hyperlink" Target="https://en.wikipedia.org/wiki/Node.js" TargetMode="External"/><Relationship Id="rId204" Type="http://schemas.openxmlformats.org/officeDocument/2006/relationships/hyperlink" Target="https://en.wikipedia.org/wiki/Git" TargetMode="External"/><Relationship Id="rId220" Type="http://schemas.openxmlformats.org/officeDocument/2006/relationships/image" Target="media/image44.png"/><Relationship Id="rId225" Type="http://schemas.openxmlformats.org/officeDocument/2006/relationships/image" Target="media/image49.png"/><Relationship Id="rId15" Type="http://schemas.openxmlformats.org/officeDocument/2006/relationships/hyperlink" Target="#_Toc75356924" TargetMode="External"/><Relationship Id="rId36" Type="http://schemas.openxmlformats.org/officeDocument/2006/relationships/hyperlink" Target="#_Toc75356945" TargetMode="External"/><Relationship Id="rId57" Type="http://schemas.openxmlformats.org/officeDocument/2006/relationships/hyperlink" Target="#_Toc75356966" TargetMode="External"/><Relationship Id="rId106" Type="http://schemas.openxmlformats.org/officeDocument/2006/relationships/hyperlink" Target="#_Toc75353293" TargetMode="External"/><Relationship Id="rId127" Type="http://schemas.openxmlformats.org/officeDocument/2006/relationships/image" Target="media/image9.png"/><Relationship Id="rId10" Type="http://schemas.openxmlformats.org/officeDocument/2006/relationships/hyperlink" Target="#_Toc75356919" TargetMode="External"/><Relationship Id="rId31" Type="http://schemas.openxmlformats.org/officeDocument/2006/relationships/hyperlink" Target="#_Toc75356940" TargetMode="External"/><Relationship Id="rId52" Type="http://schemas.openxmlformats.org/officeDocument/2006/relationships/hyperlink" Target="#_Toc75356961" TargetMode="External"/><Relationship Id="rId73" Type="http://schemas.openxmlformats.org/officeDocument/2006/relationships/hyperlink" Target="#_Toc75353260" TargetMode="External"/><Relationship Id="rId78" Type="http://schemas.openxmlformats.org/officeDocument/2006/relationships/hyperlink" Target="#_Toc75353265" TargetMode="External"/><Relationship Id="rId94" Type="http://schemas.openxmlformats.org/officeDocument/2006/relationships/hyperlink" Target="#_Toc75353281" TargetMode="External"/><Relationship Id="rId99" Type="http://schemas.openxmlformats.org/officeDocument/2006/relationships/hyperlink" Target="#_Toc75353286" TargetMode="External"/><Relationship Id="rId101" Type="http://schemas.openxmlformats.org/officeDocument/2006/relationships/hyperlink" Target="#_Toc75353288" TargetMode="External"/><Relationship Id="rId122" Type="http://schemas.openxmlformats.org/officeDocument/2006/relationships/image" Target="media/image4.png"/><Relationship Id="rId143" Type="http://schemas.openxmlformats.org/officeDocument/2006/relationships/image" Target="media/image24.png"/><Relationship Id="rId148" Type="http://schemas.openxmlformats.org/officeDocument/2006/relationships/image" Target="media/image29.png"/><Relationship Id="rId164" Type="http://schemas.openxmlformats.org/officeDocument/2006/relationships/hyperlink" Target="https://en.wikipedia.org/wiki/JavaScript" TargetMode="External"/><Relationship Id="rId169" Type="http://schemas.openxmlformats.org/officeDocument/2006/relationships/hyperlink" Target="https://en.wikipedia.org/wiki/GitHub" TargetMode="External"/><Relationship Id="rId185" Type="http://schemas.openxmlformats.org/officeDocument/2006/relationships/hyperlink" Target="https://en.wikipedia.org/wiki/Web_application" TargetMode="External"/><Relationship Id="rId4" Type="http://schemas.openxmlformats.org/officeDocument/2006/relationships/settings" Target="settings.xml"/><Relationship Id="rId9" Type="http://schemas.openxmlformats.org/officeDocument/2006/relationships/hyperlink" Target="#_Toc75356918" TargetMode="External"/><Relationship Id="rId180" Type="http://schemas.openxmlformats.org/officeDocument/2006/relationships/hyperlink" Target="https://en.wikipedia.org/wiki/Node.js" TargetMode="External"/><Relationship Id="rId210" Type="http://schemas.openxmlformats.org/officeDocument/2006/relationships/image" Target="media/image41.png"/><Relationship Id="rId215" Type="http://schemas.openxmlformats.org/officeDocument/2006/relationships/image" Target="media/image42.png"/><Relationship Id="rId236" Type="http://schemas.openxmlformats.org/officeDocument/2006/relationships/theme" Target="theme/theme1.xml"/><Relationship Id="rId26" Type="http://schemas.openxmlformats.org/officeDocument/2006/relationships/hyperlink" Target="#_Toc75356935" TargetMode="External"/><Relationship Id="rId231" Type="http://schemas.openxmlformats.org/officeDocument/2006/relationships/image" Target="media/image55.png"/><Relationship Id="rId47" Type="http://schemas.openxmlformats.org/officeDocument/2006/relationships/hyperlink" Target="#_Toc75356956" TargetMode="External"/><Relationship Id="rId68" Type="http://schemas.openxmlformats.org/officeDocument/2006/relationships/hyperlink" Target="#_Toc75356977" TargetMode="External"/><Relationship Id="rId89" Type="http://schemas.openxmlformats.org/officeDocument/2006/relationships/hyperlink" Target="#_Toc75353276" TargetMode="External"/><Relationship Id="rId112" Type="http://schemas.openxmlformats.org/officeDocument/2006/relationships/hyperlink" Target="#_Toc75353299" TargetMode="External"/><Relationship Id="rId133" Type="http://schemas.openxmlformats.org/officeDocument/2006/relationships/hyperlink" Target="https://en.wikipedia.org/wiki/Model&#8211;view&#8211;controller" TargetMode="External"/><Relationship Id="rId154" Type="http://schemas.openxmlformats.org/officeDocument/2006/relationships/hyperlink" Target="https://en.wikipedia.org/wiki/React_(web_framework)" TargetMode="External"/><Relationship Id="rId175" Type="http://schemas.openxmlformats.org/officeDocument/2006/relationships/hyperlink" Target="https://en.wikipedia.org/wiki/Free_and_open-source_software" TargetMode="External"/><Relationship Id="rId196" Type="http://schemas.openxmlformats.org/officeDocument/2006/relationships/hyperlink" Target="https://en.wikipedia.org/wiki/Linux" TargetMode="External"/><Relationship Id="rId200" Type="http://schemas.openxmlformats.org/officeDocument/2006/relationships/hyperlink" Target="https://en.wikipedia.org/wiki/Syntax_highlighting" TargetMode="External"/><Relationship Id="rId16" Type="http://schemas.openxmlformats.org/officeDocument/2006/relationships/hyperlink" Target="#_Toc75356925" TargetMode="External"/><Relationship Id="rId221" Type="http://schemas.openxmlformats.org/officeDocument/2006/relationships/image" Target="media/image45.png"/><Relationship Id="rId37" Type="http://schemas.openxmlformats.org/officeDocument/2006/relationships/hyperlink" Target="#_Toc75356946" TargetMode="External"/><Relationship Id="rId58" Type="http://schemas.openxmlformats.org/officeDocument/2006/relationships/hyperlink" Target="#_Toc75356967" TargetMode="External"/><Relationship Id="rId79" Type="http://schemas.openxmlformats.org/officeDocument/2006/relationships/hyperlink" Target="#_Toc75353266" TargetMode="External"/><Relationship Id="rId102" Type="http://schemas.openxmlformats.org/officeDocument/2006/relationships/hyperlink" Target="#_Toc75353289" TargetMode="External"/><Relationship Id="rId123" Type="http://schemas.openxmlformats.org/officeDocument/2006/relationships/image" Target="media/image5.png"/><Relationship Id="rId144" Type="http://schemas.openxmlformats.org/officeDocument/2006/relationships/image" Target="media/image25.jpeg"/><Relationship Id="rId90" Type="http://schemas.openxmlformats.org/officeDocument/2006/relationships/hyperlink" Target="#_Toc75353277" TargetMode="External"/><Relationship Id="rId165" Type="http://schemas.openxmlformats.org/officeDocument/2006/relationships/hyperlink" Target="https://en.wikipedia.org/wiki/Web_design" TargetMode="External"/><Relationship Id="rId186" Type="http://schemas.openxmlformats.org/officeDocument/2006/relationships/hyperlink" Target="https://en.wikipedia.org/wiki/Client-side" TargetMode="External"/><Relationship Id="rId211" Type="http://schemas.openxmlformats.org/officeDocument/2006/relationships/hyperlink" Target="https://en.wikipedia.org/wiki/Computer_file" TargetMode="External"/><Relationship Id="rId232" Type="http://schemas.openxmlformats.org/officeDocument/2006/relationships/image" Target="media/image56.png"/><Relationship Id="rId27" Type="http://schemas.openxmlformats.org/officeDocument/2006/relationships/hyperlink" Target="#_Toc75356936" TargetMode="External"/><Relationship Id="rId48" Type="http://schemas.openxmlformats.org/officeDocument/2006/relationships/hyperlink" Target="#_Toc75356957" TargetMode="External"/><Relationship Id="rId69" Type="http://schemas.openxmlformats.org/officeDocument/2006/relationships/hyperlink" Target="#_Toc75353256" TargetMode="External"/><Relationship Id="rId113" Type="http://schemas.openxmlformats.org/officeDocument/2006/relationships/hyperlink" Target="#_Toc75353300" TargetMode="External"/><Relationship Id="rId134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9403B-866B-470E-983F-E59E26C30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70</Pages>
  <Words>10407</Words>
  <Characters>59326</Characters>
  <Application>Microsoft Office Word</Application>
  <DocSecurity>0</DocSecurity>
  <Lines>494</Lines>
  <Paragraphs>139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69594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rami.ferjani</dc:creator>
  <cp:lastModifiedBy>rami.ferjani</cp:lastModifiedBy>
  <cp:revision>2</cp:revision>
  <cp:lastPrinted>2021-06-23T20:56:00Z</cp:lastPrinted>
  <dcterms:created xsi:type="dcterms:W3CDTF">2021-06-25T23:26:00Z</dcterms:created>
  <dcterms:modified xsi:type="dcterms:W3CDTF">2021-06-25T23:26:00Z</dcterms:modified>
</cp:coreProperties>
</file>