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8C68D1" w:rsidRDefault="008F1845" w:rsidP="00902E2C">
      <w:pPr>
        <w:spacing w:after="0"/>
        <w:rPr>
          <w:rFonts w:ascii="Arial" w:hAnsi="Arial"/>
          <w:sz w:val="20"/>
          <w:szCs w:val="20"/>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r w:rsidRPr="00F41D21">
                    <w:rPr>
                      <w:b/>
                      <w:i/>
                      <w:iCs/>
                      <w:sz w:val="20"/>
                      <w:szCs w:val="20"/>
                    </w:rPr>
                    <w:t>D</w:t>
                  </w:r>
                  <w:r>
                    <w:rPr>
                      <w:b/>
                      <w:i/>
                      <w:iCs/>
                      <w:sz w:val="20"/>
                      <w:szCs w:val="20"/>
                    </w:rPr>
                    <w:t>é</w:t>
                  </w:r>
                  <w:r w:rsidRPr="00F41D21">
                    <w:rPr>
                      <w:b/>
                      <w:i/>
                      <w:iCs/>
                      <w:sz w:val="20"/>
                      <w:szCs w:val="20"/>
                    </w:rPr>
                    <w:t xml:space="preserve">partment </w:t>
                  </w:r>
                  <w:r>
                    <w:rPr>
                      <w:b/>
                      <w:i/>
                      <w:iCs/>
                      <w:sz w:val="20"/>
                      <w:szCs w:val="20"/>
                    </w:rPr>
                    <w:t>Informatique</w:t>
                  </w:r>
                </w:p>
              </w:txbxContent>
            </v:textbox>
          </v:shape>
        </w:pict>
      </w:r>
      <w:r w:rsidR="005F1F42" w:rsidRPr="008C68D1">
        <w:rPr>
          <w:noProof/>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8C68D1" w:rsidRDefault="005F1F42" w:rsidP="00F41D21">
      <w:pPr>
        <w:spacing w:after="0"/>
        <w:rPr>
          <w:rFonts w:ascii="Arial" w:hAnsi="Arial"/>
          <w:sz w:val="20"/>
          <w:szCs w:val="20"/>
        </w:rPr>
      </w:pPr>
    </w:p>
    <w:p w14:paraId="427AEFCE" w14:textId="77777777" w:rsidR="005F1F42" w:rsidRPr="008C68D1" w:rsidRDefault="005F1F42" w:rsidP="00F41D21">
      <w:pPr>
        <w:keepNext/>
        <w:spacing w:after="0"/>
        <w:jc w:val="center"/>
        <w:outlineLvl w:val="0"/>
        <w:rPr>
          <w:rFonts w:ascii="Century Schoolbook" w:hAnsi="Century Schoolbook"/>
          <w:b/>
          <w:sz w:val="40"/>
          <w:szCs w:val="40"/>
        </w:rPr>
      </w:pPr>
    </w:p>
    <w:p w14:paraId="014E97E4" w14:textId="77777777" w:rsidR="005F1F42" w:rsidRPr="008C68D1" w:rsidRDefault="005F1F42" w:rsidP="00F41D21">
      <w:pPr>
        <w:keepNext/>
        <w:spacing w:after="0"/>
        <w:outlineLvl w:val="0"/>
        <w:rPr>
          <w:rFonts w:ascii="Century Schoolbook" w:hAnsi="Century Schoolbook"/>
          <w:b/>
          <w:sz w:val="28"/>
          <w:szCs w:val="28"/>
        </w:rPr>
      </w:pPr>
    </w:p>
    <w:p w14:paraId="3F25C871" w14:textId="77777777" w:rsidR="005F1F42" w:rsidRPr="008C68D1" w:rsidRDefault="005F1F42" w:rsidP="00F41D21">
      <w:pPr>
        <w:autoSpaceDE w:val="0"/>
        <w:adjustRightInd w:val="0"/>
        <w:spacing w:after="120"/>
        <w:ind w:firstLine="709"/>
        <w:jc w:val="right"/>
        <w:rPr>
          <w:rFonts w:eastAsia="Batang"/>
          <w:b/>
          <w:bCs/>
          <w:sz w:val="16"/>
          <w:szCs w:val="16"/>
          <w:lang w:eastAsia="ko-KR"/>
        </w:rPr>
      </w:pPr>
    </w:p>
    <w:p w14:paraId="27875CE3" w14:textId="77777777" w:rsidR="005F1F42" w:rsidRPr="008C68D1" w:rsidRDefault="005F1F42" w:rsidP="00F41D21">
      <w:pPr>
        <w:autoSpaceDE w:val="0"/>
        <w:adjustRightInd w:val="0"/>
        <w:spacing w:after="120"/>
        <w:ind w:firstLine="709"/>
        <w:jc w:val="right"/>
        <w:rPr>
          <w:rFonts w:eastAsia="Batang"/>
          <w:b/>
          <w:bCs/>
          <w:sz w:val="8"/>
          <w:szCs w:val="8"/>
          <w:lang w:eastAsia="ko-KR"/>
        </w:rPr>
      </w:pPr>
    </w:p>
    <w:p w14:paraId="0F033A7F" w14:textId="1336FB9F" w:rsidR="005F1F42" w:rsidRPr="008C68D1" w:rsidRDefault="005F1F42" w:rsidP="00F41D21">
      <w:pPr>
        <w:autoSpaceDE w:val="0"/>
        <w:adjustRightInd w:val="0"/>
        <w:spacing w:after="120"/>
        <w:ind w:firstLine="709"/>
        <w:jc w:val="right"/>
        <w:rPr>
          <w:rFonts w:eastAsia="Batang"/>
          <w:sz w:val="20"/>
          <w:szCs w:val="20"/>
          <w:lang w:eastAsia="ko-KR"/>
        </w:rPr>
      </w:pPr>
      <w:r w:rsidRPr="008C68D1">
        <w:rPr>
          <w:rFonts w:eastAsia="Batang"/>
          <w:b/>
          <w:bCs/>
          <w:lang w:eastAsia="ko-KR"/>
        </w:rPr>
        <w:t>N° d’ordre :</w:t>
      </w:r>
      <w:r w:rsidR="0000301C">
        <w:rPr>
          <w:rFonts w:eastAsia="Batang"/>
          <w:b/>
          <w:bCs/>
          <w:lang w:eastAsia="ko-KR"/>
        </w:rPr>
        <w:t>LA32</w:t>
      </w:r>
    </w:p>
    <w:p w14:paraId="09E7DF4D" w14:textId="77777777" w:rsidR="005F1F42" w:rsidRPr="008C68D1" w:rsidRDefault="005F1F42" w:rsidP="00F41D21">
      <w:pPr>
        <w:keepNext/>
        <w:spacing w:after="0"/>
        <w:jc w:val="center"/>
        <w:outlineLvl w:val="0"/>
        <w:rPr>
          <w:rFonts w:ascii="Century Schoolbook" w:hAnsi="Century Schoolbook"/>
          <w:b/>
          <w:sz w:val="18"/>
          <w:szCs w:val="2"/>
        </w:rPr>
      </w:pPr>
    </w:p>
    <w:p w14:paraId="1F6E3330" w14:textId="77777777"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Mémoire de Projet</w:t>
      </w:r>
    </w:p>
    <w:p w14:paraId="61AE8457" w14:textId="33459E69"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De 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8F1845"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30D6F797" w14:textId="39BF0326" w:rsidR="005F1F42" w:rsidRPr="005F1F42" w:rsidRDefault="005F1F42" w:rsidP="00396DD2">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41E51912" w14:textId="77777777" w:rsidR="005F1F42" w:rsidRPr="005F1F42" w:rsidRDefault="005F1F42" w:rsidP="007E02B8">
      <w:pPr>
        <w:spacing w:after="0"/>
        <w:jc w:val="center"/>
        <w:rPr>
          <w:rFonts w:ascii="Arial" w:hAnsi="Arial"/>
          <w:lang w:val="fr-FR"/>
        </w:rPr>
      </w:pPr>
    </w:p>
    <w:p w14:paraId="0CFFB0BE" w14:textId="77777777" w:rsidR="005F1F42" w:rsidRPr="005F1F42" w:rsidRDefault="005F1F42" w:rsidP="007E02B8">
      <w:pPr>
        <w:spacing w:after="0"/>
        <w:jc w:val="center"/>
        <w:rPr>
          <w:rFonts w:ascii="Arial" w:hAnsi="Arial"/>
          <w:b/>
          <w:bCs/>
          <w:i/>
          <w:iCs/>
          <w:lang w:val="fr-FR"/>
        </w:rPr>
      </w:pPr>
      <w:r w:rsidRPr="005F1F42">
        <w:rPr>
          <w:rFonts w:ascii="Arial" w:hAnsi="Arial"/>
          <w:b/>
          <w:bCs/>
          <w:i/>
          <w:iCs/>
          <w:lang w:val="fr-FR"/>
        </w:rPr>
        <w:t>par</w:t>
      </w:r>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5F1F42" w:rsidRDefault="005F1F42" w:rsidP="007E02B8">
      <w:pPr>
        <w:spacing w:after="0"/>
        <w:jc w:val="center"/>
        <w:rPr>
          <w:b/>
          <w:bCs/>
          <w:i/>
          <w:iCs/>
          <w:sz w:val="28"/>
          <w:szCs w:val="28"/>
          <w:lang w:val="fr-FR"/>
        </w:rPr>
      </w:pPr>
      <w:r>
        <w:rPr>
          <w:b/>
          <w:bCs/>
          <w:i/>
          <w:iCs/>
          <w:sz w:val="28"/>
          <w:szCs w:val="2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8F1845"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8F1845"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r w:rsidRPr="00B14852">
              <w:rPr>
                <w:rFonts w:ascii="ArialMT" w:hAnsi="ArialMT"/>
                <w:sz w:val="24"/>
              </w:rPr>
              <w:t xml:space="preserve">Président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Maissa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Pédagogique</w:t>
            </w:r>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M./Mme :</w:t>
            </w:r>
            <w:r>
              <w:rPr>
                <w:rFonts w:ascii="ArialMT" w:hAnsi="ArialMT"/>
                <w:sz w:val="24"/>
              </w:rPr>
              <w:t>Kais JRAD</w:t>
            </w:r>
          </w:p>
        </w:tc>
        <w:tc>
          <w:tcPr>
            <w:tcW w:w="1398" w:type="pct"/>
          </w:tcPr>
          <w:p w14:paraId="7C6878F7" w14:textId="4110C44D"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Professionnel</w:t>
            </w:r>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8F1845"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DC715D6"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Le Projet consiste a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suivit et gestion des activités sportifs pour le compte de la société Mega-DEV dans le cadre de l’obtention du Diplôme National de License Appliquée en Sciences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4857DD4B"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L’application permet a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8F1845"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Mots clés</w:t>
      </w:r>
      <w:r w:rsidRPr="00BA176C">
        <w:rPr>
          <w:rFonts w:asciiTheme="minorBidi" w:hAnsiTheme="minorBidi" w:cstheme="minorBidi"/>
          <w:b/>
          <w:bCs/>
        </w:rPr>
        <w:t xml:space="preserve"> :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8F1845"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3B36FC1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 xml:space="preserve">The project consists in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77777777"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8F1845"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268FE5DA" w14:textId="41A7BAE0" w:rsidR="004678AB" w:rsidRPr="0045264A" w:rsidRDefault="005F1F42" w:rsidP="0045264A">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bookmarkEnd w:id="3"/>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who gave me the strength and patient to finish this work.</w:t>
      </w:r>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Samira and Ridha</w:t>
      </w:r>
    </w:p>
    <w:p w14:paraId="6E4D06F2" w14:textId="4FB08202" w:rsidR="004678AB" w:rsidRPr="000750C4" w:rsidRDefault="00F02A24">
      <w:pPr>
        <w:suppressAutoHyphens w:val="0"/>
        <w:ind w:firstLine="720"/>
        <w:rPr>
          <w:rFonts w:ascii="Candara" w:hAnsi="Candara"/>
          <w:sz w:val="24"/>
          <w:szCs w:val="24"/>
        </w:rPr>
      </w:pPr>
      <w:r>
        <w:rPr>
          <w:rFonts w:ascii="Candara" w:hAnsi="Candara"/>
          <w:sz w:val="24"/>
          <w:szCs w:val="24"/>
        </w:rPr>
        <w:t>For raising me</w:t>
      </w:r>
      <w:r w:rsidR="00310D3E" w:rsidRPr="000750C4">
        <w:rPr>
          <w:rFonts w:ascii="Candara" w:hAnsi="Candara"/>
          <w:sz w:val="24"/>
          <w:szCs w:val="24"/>
        </w:rPr>
        <w:t xml:space="preserv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4" w:author="Pubsure" w:date="2021-06-24T07:50:00Z">
        <w:r w:rsidRPr="000750C4">
          <w:rPr>
            <w:rFonts w:ascii="Candara" w:hAnsi="Candara"/>
            <w:sz w:val="24"/>
            <w:szCs w:val="24"/>
          </w:rPr>
          <w:t>,</w:t>
        </w:r>
      </w:ins>
      <w:r w:rsidRPr="000750C4">
        <w:rPr>
          <w:rFonts w:ascii="Candara" w:hAnsi="Candara"/>
          <w:sz w:val="24"/>
          <w:szCs w:val="24"/>
        </w:rPr>
        <w:t xml:space="preserve"> </w:t>
      </w:r>
      <w:r w:rsidRPr="00AF7159">
        <w:rPr>
          <w:rFonts w:ascii="Candara" w:hAnsi="Candara"/>
          <w:b/>
          <w:bCs/>
          <w:sz w:val="24"/>
          <w:szCs w:val="24"/>
        </w:rPr>
        <w:t>Meriem</w:t>
      </w:r>
      <w:r w:rsidRPr="000750C4">
        <w:rPr>
          <w:rFonts w:ascii="Candara" w:hAnsi="Candara"/>
          <w:sz w:val="24"/>
          <w:szCs w:val="24"/>
        </w:rPr>
        <w:t xml:space="preserve"> and my brother </w:t>
      </w:r>
      <w:r w:rsidRPr="00AF7159">
        <w:rPr>
          <w:rFonts w:ascii="Candara" w:hAnsi="Candara"/>
          <w:b/>
          <w:bCs/>
          <w:sz w:val="24"/>
          <w:szCs w:val="24"/>
        </w:rPr>
        <w:t>Anis</w:t>
      </w:r>
      <w:r w:rsidRPr="000750C4">
        <w:rPr>
          <w:rFonts w:ascii="Candara" w:hAnsi="Candara"/>
          <w:sz w:val="24"/>
          <w:szCs w:val="24"/>
        </w:rPr>
        <w:t xml:space="preserve">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5" w:author="Pubsure" w:date="2021-06-24T07:50:00Z">
        <w:r w:rsidRPr="000750C4">
          <w:rPr>
            <w:rFonts w:ascii="Candara" w:hAnsi="Candara"/>
            <w:sz w:val="24"/>
            <w:szCs w:val="24"/>
          </w:rPr>
          <w:t>the</w:t>
        </w:r>
      </w:ins>
      <w:del w:id="6"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7"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8"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Kais Jrad , the director of Mega-DEV</w:t>
      </w:r>
      <w:ins w:id="9" w:author="Pubsure" w:date="2021-06-24T07:50:00Z">
        <w:r>
          <w:rPr>
            <w:rFonts w:ascii="Arial" w:hAnsi="Arial"/>
            <w:sz w:val="24"/>
            <w:szCs w:val="24"/>
          </w:rPr>
          <w:t>,</w:t>
        </w:r>
      </w:ins>
      <w:r>
        <w:rPr>
          <w:rFonts w:ascii="Arial" w:hAnsi="Arial"/>
          <w:sz w:val="24"/>
          <w:szCs w:val="24"/>
        </w:rPr>
        <w:t xml:space="preserve"> </w:t>
      </w:r>
      <w:ins w:id="10" w:author="Pubsure" w:date="2021-06-24T07:50:00Z">
        <w:r>
          <w:rPr>
            <w:rFonts w:ascii="Arial" w:hAnsi="Arial"/>
            <w:sz w:val="24"/>
            <w:szCs w:val="24"/>
          </w:rPr>
          <w:t>which</w:t>
        </w:r>
      </w:ins>
      <w:del w:id="11"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Ben Ftima Fakher</w:t>
      </w:r>
      <w:ins w:id="12"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3" w:author="Pubsure" w:date="2021-06-24T07:50:00Z">
        <w:r>
          <w:rPr>
            <w:rFonts w:ascii="Arial" w:hAnsi="Arial"/>
            <w:sz w:val="24"/>
            <w:szCs w:val="24"/>
          </w:rPr>
          <w:t>,</w:t>
        </w:r>
      </w:ins>
      <w:r>
        <w:rPr>
          <w:rFonts w:ascii="Arial" w:hAnsi="Arial"/>
          <w:sz w:val="24"/>
          <w:szCs w:val="24"/>
        </w:rPr>
        <w:t xml:space="preserve"> which was very precious to me. Finally, </w:t>
      </w:r>
      <w:ins w:id="14" w:author="Pubsure" w:date="2021-06-24T07:50:00Z">
        <w:r>
          <w:rPr>
            <w:rFonts w:ascii="Arial" w:hAnsi="Arial"/>
            <w:sz w:val="24"/>
            <w:szCs w:val="24"/>
          </w:rPr>
          <w:t>I would</w:t>
        </w:r>
      </w:ins>
      <w:del w:id="15" w:author="Pubsure" w:date="2021-06-24T07:50:00Z">
        <w:r>
          <w:rPr>
            <w:rFonts w:ascii="Arial" w:hAnsi="Arial"/>
            <w:sz w:val="24"/>
            <w:szCs w:val="24"/>
          </w:rPr>
          <w:delText>my thanks also</w:delText>
        </w:r>
      </w:del>
      <w:r>
        <w:rPr>
          <w:rFonts w:ascii="Arial" w:hAnsi="Arial"/>
          <w:sz w:val="24"/>
          <w:szCs w:val="24"/>
        </w:rPr>
        <w:t xml:space="preserve"> </w:t>
      </w:r>
      <w:ins w:id="16" w:author="Pubsure" w:date="2021-06-24T07:50:00Z">
        <w:r>
          <w:rPr>
            <w:rFonts w:ascii="Arial" w:hAnsi="Arial"/>
            <w:sz w:val="24"/>
            <w:szCs w:val="24"/>
          </w:rPr>
          <w:t>like</w:t>
        </w:r>
      </w:ins>
      <w:del w:id="17" w:author="Pubsure" w:date="2021-06-24T07:50:00Z">
        <w:r>
          <w:rPr>
            <w:rFonts w:ascii="Arial" w:hAnsi="Arial"/>
            <w:sz w:val="24"/>
            <w:szCs w:val="24"/>
          </w:rPr>
          <w:delText>go</w:delText>
        </w:r>
      </w:del>
      <w:r>
        <w:rPr>
          <w:rFonts w:ascii="Arial" w:hAnsi="Arial"/>
          <w:sz w:val="24"/>
          <w:szCs w:val="24"/>
        </w:rPr>
        <w:t xml:space="preserve"> to </w:t>
      </w:r>
      <w:ins w:id="18"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19" w:author="Pubsure" w:date="2021-06-24T07:50:00Z">
        <w:r>
          <w:rPr>
            <w:rFonts w:ascii="Arial" w:hAnsi="Arial"/>
            <w:sz w:val="24"/>
            <w:szCs w:val="24"/>
          </w:rPr>
          <w:delText xml:space="preserve">My thanks go </w:delText>
        </w:r>
      </w:del>
      <w:r w:rsidR="00825949">
        <w:rPr>
          <w:rFonts w:ascii="Arial" w:hAnsi="Arial"/>
          <w:sz w:val="24"/>
          <w:szCs w:val="24"/>
        </w:rPr>
        <w:t>Finally,</w:t>
      </w:r>
      <w:del w:id="20" w:author="Pubsure" w:date="2021-06-24T07:50:00Z">
        <w:r>
          <w:rPr>
            <w:rFonts w:ascii="Arial" w:hAnsi="Arial"/>
            <w:sz w:val="24"/>
            <w:szCs w:val="24"/>
          </w:rPr>
          <w:delText>finally</w:delText>
        </w:r>
      </w:del>
      <w:ins w:id="21" w:author="Pubsure" w:date="2021-06-24T07:50:00Z">
        <w:r>
          <w:rPr>
            <w:rFonts w:ascii="Arial" w:hAnsi="Arial"/>
            <w:sz w:val="24"/>
            <w:szCs w:val="24"/>
          </w:rPr>
          <w:t xml:space="preserve"> I thank</w:t>
        </w:r>
      </w:ins>
      <w:del w:id="22"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sdt>
      <w:sdtPr>
        <w:rPr>
          <w:rFonts w:ascii="Calibri" w:hAnsi="Calibri"/>
          <w:color w:val="auto"/>
          <w:sz w:val="22"/>
        </w:rPr>
        <w:id w:val="-1311165608"/>
        <w:docPartObj>
          <w:docPartGallery w:val="Table of Contents"/>
          <w:docPartUnique/>
        </w:docPartObj>
      </w:sdtPr>
      <w:sdtEndPr>
        <w:rPr>
          <w:b/>
          <w:bCs/>
          <w:noProof/>
        </w:rPr>
      </w:sdtEndPr>
      <w:sdtContent>
        <w:p w14:paraId="15B535E2" w14:textId="0ED9AE01" w:rsidR="00877A09" w:rsidRDefault="00877A09">
          <w:pPr>
            <w:pStyle w:val="TOCHeading"/>
            <w:rPr>
              <w:color w:val="auto"/>
            </w:rPr>
          </w:pPr>
          <w:r w:rsidRPr="000176A9">
            <w:rPr>
              <w:color w:val="auto"/>
            </w:rPr>
            <w:t>Table of Contents</w:t>
          </w:r>
        </w:p>
        <w:p w14:paraId="4FF520B2" w14:textId="41D690E3" w:rsidR="000176A9" w:rsidRDefault="000176A9" w:rsidP="000176A9"/>
        <w:p w14:paraId="5F811EF1" w14:textId="77777777" w:rsidR="000176A9" w:rsidRPr="000176A9" w:rsidRDefault="000176A9" w:rsidP="000176A9"/>
        <w:p w14:paraId="3E36B9B6" w14:textId="56813DA8" w:rsidR="0045264A" w:rsidRDefault="00877A09">
          <w:pPr>
            <w:pStyle w:val="TOC1"/>
            <w:tabs>
              <w:tab w:val="left" w:pos="1100"/>
              <w:tab w:val="right" w:leader="dot" w:pos="93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585304" w:history="1">
            <w:r w:rsidR="0045264A" w:rsidRPr="00D82826">
              <w:rPr>
                <w:rStyle w:val="Hyperlink"/>
                <w:noProof/>
                <w:lang w:val="fr-FR"/>
              </w:rPr>
              <w:t>Chapter 1</w:t>
            </w:r>
            <w:r w:rsidR="0045264A">
              <w:rPr>
                <w:rFonts w:asciiTheme="minorHAnsi" w:eastAsiaTheme="minorEastAsia" w:hAnsiTheme="minorHAnsi" w:cstheme="minorBidi"/>
                <w:noProof/>
              </w:rPr>
              <w:tab/>
            </w:r>
            <w:r w:rsidR="0045264A" w:rsidRPr="00D82826">
              <w:rPr>
                <w:rStyle w:val="Hyperlink"/>
                <w:noProof/>
                <w:lang w:val="fr-FR"/>
              </w:rPr>
              <w:t>: Context and Objectives</w:t>
            </w:r>
            <w:r w:rsidR="0045264A">
              <w:rPr>
                <w:noProof/>
                <w:webHidden/>
              </w:rPr>
              <w:tab/>
            </w:r>
            <w:r w:rsidR="0045264A">
              <w:rPr>
                <w:noProof/>
                <w:webHidden/>
              </w:rPr>
              <w:fldChar w:fldCharType="begin"/>
            </w:r>
            <w:r w:rsidR="0045264A">
              <w:rPr>
                <w:noProof/>
                <w:webHidden/>
              </w:rPr>
              <w:instrText xml:space="preserve"> PAGEREF _Toc75585304 \h </w:instrText>
            </w:r>
            <w:r w:rsidR="0045264A">
              <w:rPr>
                <w:noProof/>
                <w:webHidden/>
              </w:rPr>
            </w:r>
            <w:r w:rsidR="0045264A">
              <w:rPr>
                <w:noProof/>
                <w:webHidden/>
              </w:rPr>
              <w:fldChar w:fldCharType="separate"/>
            </w:r>
            <w:r w:rsidR="00FA5C82">
              <w:rPr>
                <w:noProof/>
                <w:webHidden/>
              </w:rPr>
              <w:t>12</w:t>
            </w:r>
            <w:r w:rsidR="0045264A">
              <w:rPr>
                <w:noProof/>
                <w:webHidden/>
              </w:rPr>
              <w:fldChar w:fldCharType="end"/>
            </w:r>
          </w:hyperlink>
        </w:p>
        <w:p w14:paraId="547F55DB" w14:textId="35A667C9" w:rsidR="0045264A" w:rsidRDefault="008F1845">
          <w:pPr>
            <w:pStyle w:val="TOC2"/>
            <w:tabs>
              <w:tab w:val="right" w:leader="dot" w:pos="9396"/>
            </w:tabs>
            <w:rPr>
              <w:rFonts w:asciiTheme="minorHAnsi" w:eastAsiaTheme="minorEastAsia" w:hAnsiTheme="minorHAnsi" w:cstheme="minorBidi"/>
              <w:noProof/>
            </w:rPr>
          </w:pPr>
          <w:hyperlink w:anchor="_Toc75585305" w:history="1">
            <w:r w:rsidR="0045264A" w:rsidRPr="00D82826">
              <w:rPr>
                <w:rStyle w:val="Hyperlink"/>
                <w:noProof/>
                <w:lang w:val="fr-FR"/>
              </w:rPr>
              <w:t>Introduction</w:t>
            </w:r>
            <w:r w:rsidR="0045264A">
              <w:rPr>
                <w:noProof/>
                <w:webHidden/>
              </w:rPr>
              <w:tab/>
            </w:r>
            <w:r w:rsidR="0045264A">
              <w:rPr>
                <w:noProof/>
                <w:webHidden/>
              </w:rPr>
              <w:fldChar w:fldCharType="begin"/>
            </w:r>
            <w:r w:rsidR="0045264A">
              <w:rPr>
                <w:noProof/>
                <w:webHidden/>
              </w:rPr>
              <w:instrText xml:space="preserve"> PAGEREF _Toc75585305 \h </w:instrText>
            </w:r>
            <w:r w:rsidR="0045264A">
              <w:rPr>
                <w:noProof/>
                <w:webHidden/>
              </w:rPr>
            </w:r>
            <w:r w:rsidR="0045264A">
              <w:rPr>
                <w:noProof/>
                <w:webHidden/>
              </w:rPr>
              <w:fldChar w:fldCharType="separate"/>
            </w:r>
            <w:r w:rsidR="00FA5C82">
              <w:rPr>
                <w:noProof/>
                <w:webHidden/>
              </w:rPr>
              <w:t>12</w:t>
            </w:r>
            <w:r w:rsidR="0045264A">
              <w:rPr>
                <w:noProof/>
                <w:webHidden/>
              </w:rPr>
              <w:fldChar w:fldCharType="end"/>
            </w:r>
          </w:hyperlink>
        </w:p>
        <w:p w14:paraId="340D8B20" w14:textId="2E5CD44F" w:rsidR="0045264A" w:rsidRDefault="008F1845">
          <w:pPr>
            <w:pStyle w:val="TOC2"/>
            <w:tabs>
              <w:tab w:val="right" w:leader="dot" w:pos="9396"/>
            </w:tabs>
            <w:rPr>
              <w:rFonts w:asciiTheme="minorHAnsi" w:eastAsiaTheme="minorEastAsia" w:hAnsiTheme="minorHAnsi" w:cstheme="minorBidi"/>
              <w:noProof/>
            </w:rPr>
          </w:pPr>
          <w:hyperlink w:anchor="_Toc75585306" w:history="1">
            <w:r w:rsidR="0045264A" w:rsidRPr="00D82826">
              <w:rPr>
                <w:rStyle w:val="Hyperlink"/>
                <w:noProof/>
              </w:rPr>
              <w:t>1.1 Internship Context</w:t>
            </w:r>
            <w:r w:rsidR="0045264A">
              <w:rPr>
                <w:noProof/>
                <w:webHidden/>
              </w:rPr>
              <w:tab/>
            </w:r>
            <w:r w:rsidR="0045264A">
              <w:rPr>
                <w:noProof/>
                <w:webHidden/>
              </w:rPr>
              <w:fldChar w:fldCharType="begin"/>
            </w:r>
            <w:r w:rsidR="0045264A">
              <w:rPr>
                <w:noProof/>
                <w:webHidden/>
              </w:rPr>
              <w:instrText xml:space="preserve"> PAGEREF _Toc75585306 \h </w:instrText>
            </w:r>
            <w:r w:rsidR="0045264A">
              <w:rPr>
                <w:noProof/>
                <w:webHidden/>
              </w:rPr>
            </w:r>
            <w:r w:rsidR="0045264A">
              <w:rPr>
                <w:noProof/>
                <w:webHidden/>
              </w:rPr>
              <w:fldChar w:fldCharType="separate"/>
            </w:r>
            <w:r w:rsidR="00FA5C82">
              <w:rPr>
                <w:noProof/>
                <w:webHidden/>
              </w:rPr>
              <w:t>12</w:t>
            </w:r>
            <w:r w:rsidR="0045264A">
              <w:rPr>
                <w:noProof/>
                <w:webHidden/>
              </w:rPr>
              <w:fldChar w:fldCharType="end"/>
            </w:r>
          </w:hyperlink>
        </w:p>
        <w:p w14:paraId="069F18EE" w14:textId="3760D229" w:rsidR="0045264A" w:rsidRDefault="008F1845">
          <w:pPr>
            <w:pStyle w:val="TOC2"/>
            <w:tabs>
              <w:tab w:val="right" w:leader="dot" w:pos="9396"/>
            </w:tabs>
            <w:rPr>
              <w:rFonts w:asciiTheme="minorHAnsi" w:eastAsiaTheme="minorEastAsia" w:hAnsiTheme="minorHAnsi" w:cstheme="minorBidi"/>
              <w:noProof/>
            </w:rPr>
          </w:pPr>
          <w:hyperlink w:anchor="_Toc75585307" w:history="1">
            <w:r w:rsidR="0045264A" w:rsidRPr="00D82826">
              <w:rPr>
                <w:rStyle w:val="Hyperlink"/>
                <w:noProof/>
              </w:rPr>
              <w:t>1.2 Presentation of the host company</w:t>
            </w:r>
            <w:r w:rsidR="0045264A">
              <w:rPr>
                <w:noProof/>
                <w:webHidden/>
              </w:rPr>
              <w:tab/>
            </w:r>
            <w:r w:rsidR="0045264A">
              <w:rPr>
                <w:noProof/>
                <w:webHidden/>
              </w:rPr>
              <w:fldChar w:fldCharType="begin"/>
            </w:r>
            <w:r w:rsidR="0045264A">
              <w:rPr>
                <w:noProof/>
                <w:webHidden/>
              </w:rPr>
              <w:instrText xml:space="preserve"> PAGEREF _Toc75585307 \h </w:instrText>
            </w:r>
            <w:r w:rsidR="0045264A">
              <w:rPr>
                <w:noProof/>
                <w:webHidden/>
              </w:rPr>
            </w:r>
            <w:r w:rsidR="0045264A">
              <w:rPr>
                <w:noProof/>
                <w:webHidden/>
              </w:rPr>
              <w:fldChar w:fldCharType="separate"/>
            </w:r>
            <w:r w:rsidR="00FA5C82">
              <w:rPr>
                <w:noProof/>
                <w:webHidden/>
              </w:rPr>
              <w:t>12</w:t>
            </w:r>
            <w:r w:rsidR="0045264A">
              <w:rPr>
                <w:noProof/>
                <w:webHidden/>
              </w:rPr>
              <w:fldChar w:fldCharType="end"/>
            </w:r>
          </w:hyperlink>
        </w:p>
        <w:p w14:paraId="208C0ED2" w14:textId="6650CBC9" w:rsidR="0045264A" w:rsidRDefault="008F1845">
          <w:pPr>
            <w:pStyle w:val="TOC2"/>
            <w:tabs>
              <w:tab w:val="right" w:leader="dot" w:pos="9396"/>
            </w:tabs>
            <w:rPr>
              <w:rFonts w:asciiTheme="minorHAnsi" w:eastAsiaTheme="minorEastAsia" w:hAnsiTheme="minorHAnsi" w:cstheme="minorBidi"/>
              <w:noProof/>
            </w:rPr>
          </w:pPr>
          <w:hyperlink w:anchor="_Toc75585308" w:history="1">
            <w:r w:rsidR="0045264A" w:rsidRPr="00D82826">
              <w:rPr>
                <w:rStyle w:val="Hyperlink"/>
                <w:noProof/>
              </w:rPr>
              <w:t>1.3 Motivation and problematic</w:t>
            </w:r>
            <w:r w:rsidR="0045264A">
              <w:rPr>
                <w:noProof/>
                <w:webHidden/>
              </w:rPr>
              <w:tab/>
            </w:r>
            <w:r w:rsidR="0045264A">
              <w:rPr>
                <w:noProof/>
                <w:webHidden/>
              </w:rPr>
              <w:fldChar w:fldCharType="begin"/>
            </w:r>
            <w:r w:rsidR="0045264A">
              <w:rPr>
                <w:noProof/>
                <w:webHidden/>
              </w:rPr>
              <w:instrText xml:space="preserve"> PAGEREF _Toc75585308 \h </w:instrText>
            </w:r>
            <w:r w:rsidR="0045264A">
              <w:rPr>
                <w:noProof/>
                <w:webHidden/>
              </w:rPr>
            </w:r>
            <w:r w:rsidR="0045264A">
              <w:rPr>
                <w:noProof/>
                <w:webHidden/>
              </w:rPr>
              <w:fldChar w:fldCharType="separate"/>
            </w:r>
            <w:r w:rsidR="00FA5C82">
              <w:rPr>
                <w:noProof/>
                <w:webHidden/>
              </w:rPr>
              <w:t>13</w:t>
            </w:r>
            <w:r w:rsidR="0045264A">
              <w:rPr>
                <w:noProof/>
                <w:webHidden/>
              </w:rPr>
              <w:fldChar w:fldCharType="end"/>
            </w:r>
          </w:hyperlink>
        </w:p>
        <w:p w14:paraId="38215625" w14:textId="4FA26E26" w:rsidR="0045264A" w:rsidRDefault="008F1845">
          <w:pPr>
            <w:pStyle w:val="TOC2"/>
            <w:tabs>
              <w:tab w:val="right" w:leader="dot" w:pos="9396"/>
            </w:tabs>
            <w:rPr>
              <w:rFonts w:asciiTheme="minorHAnsi" w:eastAsiaTheme="minorEastAsia" w:hAnsiTheme="minorHAnsi" w:cstheme="minorBidi"/>
              <w:noProof/>
            </w:rPr>
          </w:pPr>
          <w:hyperlink w:anchor="_Toc75585309" w:history="1">
            <w:r w:rsidR="0045264A" w:rsidRPr="00D82826">
              <w:rPr>
                <w:rStyle w:val="Hyperlink"/>
                <w:noProof/>
              </w:rPr>
              <w:t>1.4 Study of existing solution on the market</w:t>
            </w:r>
            <w:r w:rsidR="0045264A">
              <w:rPr>
                <w:noProof/>
                <w:webHidden/>
              </w:rPr>
              <w:tab/>
            </w:r>
            <w:r w:rsidR="0045264A">
              <w:rPr>
                <w:noProof/>
                <w:webHidden/>
              </w:rPr>
              <w:fldChar w:fldCharType="begin"/>
            </w:r>
            <w:r w:rsidR="0045264A">
              <w:rPr>
                <w:noProof/>
                <w:webHidden/>
              </w:rPr>
              <w:instrText xml:space="preserve"> PAGEREF _Toc75585309 \h </w:instrText>
            </w:r>
            <w:r w:rsidR="0045264A">
              <w:rPr>
                <w:noProof/>
                <w:webHidden/>
              </w:rPr>
            </w:r>
            <w:r w:rsidR="0045264A">
              <w:rPr>
                <w:noProof/>
                <w:webHidden/>
              </w:rPr>
              <w:fldChar w:fldCharType="separate"/>
            </w:r>
            <w:r w:rsidR="00FA5C82">
              <w:rPr>
                <w:noProof/>
                <w:webHidden/>
              </w:rPr>
              <w:t>13</w:t>
            </w:r>
            <w:r w:rsidR="0045264A">
              <w:rPr>
                <w:noProof/>
                <w:webHidden/>
              </w:rPr>
              <w:fldChar w:fldCharType="end"/>
            </w:r>
          </w:hyperlink>
        </w:p>
        <w:p w14:paraId="71F2AAB2" w14:textId="33E69843" w:rsidR="0045264A" w:rsidRDefault="008F1845">
          <w:pPr>
            <w:pStyle w:val="TOC3"/>
            <w:tabs>
              <w:tab w:val="right" w:leader="dot" w:pos="9396"/>
            </w:tabs>
            <w:rPr>
              <w:rFonts w:asciiTheme="minorHAnsi" w:eastAsiaTheme="minorEastAsia" w:hAnsiTheme="minorHAnsi" w:cstheme="minorBidi"/>
              <w:noProof/>
            </w:rPr>
          </w:pPr>
          <w:hyperlink w:anchor="_Toc75585310" w:history="1">
            <w:r w:rsidR="0045264A" w:rsidRPr="00D82826">
              <w:rPr>
                <w:rStyle w:val="Hyperlink"/>
                <w:noProof/>
              </w:rPr>
              <w:t>1.4.1 fitness Blender</w:t>
            </w:r>
            <w:r w:rsidR="0045264A">
              <w:rPr>
                <w:noProof/>
                <w:webHidden/>
              </w:rPr>
              <w:tab/>
            </w:r>
            <w:r w:rsidR="0045264A">
              <w:rPr>
                <w:noProof/>
                <w:webHidden/>
              </w:rPr>
              <w:fldChar w:fldCharType="begin"/>
            </w:r>
            <w:r w:rsidR="0045264A">
              <w:rPr>
                <w:noProof/>
                <w:webHidden/>
              </w:rPr>
              <w:instrText xml:space="preserve"> PAGEREF _Toc75585310 \h </w:instrText>
            </w:r>
            <w:r w:rsidR="0045264A">
              <w:rPr>
                <w:noProof/>
                <w:webHidden/>
              </w:rPr>
            </w:r>
            <w:r w:rsidR="0045264A">
              <w:rPr>
                <w:noProof/>
                <w:webHidden/>
              </w:rPr>
              <w:fldChar w:fldCharType="separate"/>
            </w:r>
            <w:r w:rsidR="00FA5C82">
              <w:rPr>
                <w:noProof/>
                <w:webHidden/>
              </w:rPr>
              <w:t>13</w:t>
            </w:r>
            <w:r w:rsidR="0045264A">
              <w:rPr>
                <w:noProof/>
                <w:webHidden/>
              </w:rPr>
              <w:fldChar w:fldCharType="end"/>
            </w:r>
          </w:hyperlink>
        </w:p>
        <w:p w14:paraId="058B6607" w14:textId="3E6DC34A" w:rsidR="0045264A" w:rsidRDefault="008F1845">
          <w:pPr>
            <w:pStyle w:val="TOC3"/>
            <w:tabs>
              <w:tab w:val="right" w:leader="dot" w:pos="9396"/>
            </w:tabs>
            <w:rPr>
              <w:rFonts w:asciiTheme="minorHAnsi" w:eastAsiaTheme="minorEastAsia" w:hAnsiTheme="minorHAnsi" w:cstheme="minorBidi"/>
              <w:noProof/>
            </w:rPr>
          </w:pPr>
          <w:hyperlink w:anchor="_Toc75585311" w:history="1">
            <w:r w:rsidR="0045264A" w:rsidRPr="00D82826">
              <w:rPr>
                <w:rStyle w:val="Hyperlink"/>
                <w:noProof/>
              </w:rPr>
              <w:t>1.4.2 BodyBuilding.com</w:t>
            </w:r>
            <w:r w:rsidR="0045264A">
              <w:rPr>
                <w:noProof/>
                <w:webHidden/>
              </w:rPr>
              <w:tab/>
            </w:r>
            <w:r w:rsidR="0045264A">
              <w:rPr>
                <w:noProof/>
                <w:webHidden/>
              </w:rPr>
              <w:fldChar w:fldCharType="begin"/>
            </w:r>
            <w:r w:rsidR="0045264A">
              <w:rPr>
                <w:noProof/>
                <w:webHidden/>
              </w:rPr>
              <w:instrText xml:space="preserve"> PAGEREF _Toc75585311 \h </w:instrText>
            </w:r>
            <w:r w:rsidR="0045264A">
              <w:rPr>
                <w:noProof/>
                <w:webHidden/>
              </w:rPr>
            </w:r>
            <w:r w:rsidR="0045264A">
              <w:rPr>
                <w:noProof/>
                <w:webHidden/>
              </w:rPr>
              <w:fldChar w:fldCharType="separate"/>
            </w:r>
            <w:r w:rsidR="00FA5C82">
              <w:rPr>
                <w:noProof/>
                <w:webHidden/>
              </w:rPr>
              <w:t>16</w:t>
            </w:r>
            <w:r w:rsidR="0045264A">
              <w:rPr>
                <w:noProof/>
                <w:webHidden/>
              </w:rPr>
              <w:fldChar w:fldCharType="end"/>
            </w:r>
          </w:hyperlink>
        </w:p>
        <w:p w14:paraId="4FD5DBA8" w14:textId="09218715" w:rsidR="0045264A" w:rsidRDefault="008F1845">
          <w:pPr>
            <w:pStyle w:val="TOC2"/>
            <w:tabs>
              <w:tab w:val="right" w:leader="dot" w:pos="9396"/>
            </w:tabs>
            <w:rPr>
              <w:rFonts w:asciiTheme="minorHAnsi" w:eastAsiaTheme="minorEastAsia" w:hAnsiTheme="minorHAnsi" w:cstheme="minorBidi"/>
              <w:noProof/>
            </w:rPr>
          </w:pPr>
          <w:hyperlink w:anchor="_Toc75585312" w:history="1">
            <w:r w:rsidR="0045264A" w:rsidRPr="00D82826">
              <w:rPr>
                <w:rStyle w:val="Hyperlink"/>
                <w:noProof/>
              </w:rPr>
              <w:t>1.5 Criticism of the existing solutions</w:t>
            </w:r>
            <w:r w:rsidR="0045264A">
              <w:rPr>
                <w:noProof/>
                <w:webHidden/>
              </w:rPr>
              <w:tab/>
            </w:r>
            <w:r w:rsidR="0045264A">
              <w:rPr>
                <w:noProof/>
                <w:webHidden/>
              </w:rPr>
              <w:fldChar w:fldCharType="begin"/>
            </w:r>
            <w:r w:rsidR="0045264A">
              <w:rPr>
                <w:noProof/>
                <w:webHidden/>
              </w:rPr>
              <w:instrText xml:space="preserve"> PAGEREF _Toc75585312 \h </w:instrText>
            </w:r>
            <w:r w:rsidR="0045264A">
              <w:rPr>
                <w:noProof/>
                <w:webHidden/>
              </w:rPr>
            </w:r>
            <w:r w:rsidR="0045264A">
              <w:rPr>
                <w:noProof/>
                <w:webHidden/>
              </w:rPr>
              <w:fldChar w:fldCharType="separate"/>
            </w:r>
            <w:r w:rsidR="00FA5C82">
              <w:rPr>
                <w:noProof/>
                <w:webHidden/>
              </w:rPr>
              <w:t>20</w:t>
            </w:r>
            <w:r w:rsidR="0045264A">
              <w:rPr>
                <w:noProof/>
                <w:webHidden/>
              </w:rPr>
              <w:fldChar w:fldCharType="end"/>
            </w:r>
          </w:hyperlink>
        </w:p>
        <w:p w14:paraId="5A588FF3" w14:textId="709BFF3E" w:rsidR="0045264A" w:rsidRDefault="008F1845">
          <w:pPr>
            <w:pStyle w:val="TOC2"/>
            <w:tabs>
              <w:tab w:val="right" w:leader="dot" w:pos="9396"/>
            </w:tabs>
            <w:rPr>
              <w:rFonts w:asciiTheme="minorHAnsi" w:eastAsiaTheme="minorEastAsia" w:hAnsiTheme="minorHAnsi" w:cstheme="minorBidi"/>
              <w:noProof/>
            </w:rPr>
          </w:pPr>
          <w:hyperlink w:anchor="_Toc75585313" w:history="1">
            <w:r w:rsidR="0045264A" w:rsidRPr="00D82826">
              <w:rPr>
                <w:rStyle w:val="Hyperlink"/>
                <w:noProof/>
              </w:rPr>
              <w:t>1.6 Our solution</w:t>
            </w:r>
            <w:r w:rsidR="0045264A">
              <w:rPr>
                <w:noProof/>
                <w:webHidden/>
              </w:rPr>
              <w:tab/>
            </w:r>
            <w:r w:rsidR="0045264A">
              <w:rPr>
                <w:noProof/>
                <w:webHidden/>
              </w:rPr>
              <w:fldChar w:fldCharType="begin"/>
            </w:r>
            <w:r w:rsidR="0045264A">
              <w:rPr>
                <w:noProof/>
                <w:webHidden/>
              </w:rPr>
              <w:instrText xml:space="preserve"> PAGEREF _Toc75585313 \h </w:instrText>
            </w:r>
            <w:r w:rsidR="0045264A">
              <w:rPr>
                <w:noProof/>
                <w:webHidden/>
              </w:rPr>
            </w:r>
            <w:r w:rsidR="0045264A">
              <w:rPr>
                <w:noProof/>
                <w:webHidden/>
              </w:rPr>
              <w:fldChar w:fldCharType="separate"/>
            </w:r>
            <w:r w:rsidR="00FA5C82">
              <w:rPr>
                <w:noProof/>
                <w:webHidden/>
              </w:rPr>
              <w:t>21</w:t>
            </w:r>
            <w:r w:rsidR="0045264A">
              <w:rPr>
                <w:noProof/>
                <w:webHidden/>
              </w:rPr>
              <w:fldChar w:fldCharType="end"/>
            </w:r>
          </w:hyperlink>
        </w:p>
        <w:p w14:paraId="129747E7" w14:textId="1712F4DF" w:rsidR="0045264A" w:rsidRDefault="008F1845">
          <w:pPr>
            <w:pStyle w:val="TOC2"/>
            <w:tabs>
              <w:tab w:val="right" w:leader="dot" w:pos="9396"/>
            </w:tabs>
            <w:rPr>
              <w:rFonts w:asciiTheme="minorHAnsi" w:eastAsiaTheme="minorEastAsia" w:hAnsiTheme="minorHAnsi" w:cstheme="minorBidi"/>
              <w:noProof/>
            </w:rPr>
          </w:pPr>
          <w:hyperlink w:anchor="_Toc75585314" w:history="1">
            <w:r w:rsidR="0045264A" w:rsidRPr="00D82826">
              <w:rPr>
                <w:rStyle w:val="Hyperlink"/>
                <w:noProof/>
              </w:rPr>
              <w:t>1.7 Methodologies</w:t>
            </w:r>
            <w:r w:rsidR="0045264A">
              <w:rPr>
                <w:noProof/>
                <w:webHidden/>
              </w:rPr>
              <w:tab/>
            </w:r>
            <w:r w:rsidR="0045264A">
              <w:rPr>
                <w:noProof/>
                <w:webHidden/>
              </w:rPr>
              <w:fldChar w:fldCharType="begin"/>
            </w:r>
            <w:r w:rsidR="0045264A">
              <w:rPr>
                <w:noProof/>
                <w:webHidden/>
              </w:rPr>
              <w:instrText xml:space="preserve"> PAGEREF _Toc75585314 \h </w:instrText>
            </w:r>
            <w:r w:rsidR="0045264A">
              <w:rPr>
                <w:noProof/>
                <w:webHidden/>
              </w:rPr>
            </w:r>
            <w:r w:rsidR="0045264A">
              <w:rPr>
                <w:noProof/>
                <w:webHidden/>
              </w:rPr>
              <w:fldChar w:fldCharType="separate"/>
            </w:r>
            <w:r w:rsidR="00FA5C82">
              <w:rPr>
                <w:noProof/>
                <w:webHidden/>
              </w:rPr>
              <w:t>22</w:t>
            </w:r>
            <w:r w:rsidR="0045264A">
              <w:rPr>
                <w:noProof/>
                <w:webHidden/>
              </w:rPr>
              <w:fldChar w:fldCharType="end"/>
            </w:r>
          </w:hyperlink>
        </w:p>
        <w:p w14:paraId="50AE2E9A" w14:textId="7BA7A396" w:rsidR="0045264A" w:rsidRDefault="008F1845">
          <w:pPr>
            <w:pStyle w:val="TOC1"/>
            <w:tabs>
              <w:tab w:val="left" w:pos="1100"/>
              <w:tab w:val="right" w:leader="dot" w:pos="9396"/>
            </w:tabs>
            <w:rPr>
              <w:rFonts w:asciiTheme="minorHAnsi" w:eastAsiaTheme="minorEastAsia" w:hAnsiTheme="minorHAnsi" w:cstheme="minorBidi"/>
              <w:noProof/>
            </w:rPr>
          </w:pPr>
          <w:hyperlink w:anchor="_Toc75585315" w:history="1">
            <w:r w:rsidR="0045264A" w:rsidRPr="00D82826">
              <w:rPr>
                <w:rStyle w:val="Hyperlink"/>
                <w:noProof/>
              </w:rPr>
              <w:t>Chapter 2</w:t>
            </w:r>
            <w:r w:rsidR="0045264A">
              <w:rPr>
                <w:rFonts w:asciiTheme="minorHAnsi" w:eastAsiaTheme="minorEastAsia" w:hAnsiTheme="minorHAnsi" w:cstheme="minorBidi"/>
                <w:noProof/>
              </w:rPr>
              <w:tab/>
            </w:r>
            <w:r w:rsidR="0045264A" w:rsidRPr="00D82826">
              <w:rPr>
                <w:rStyle w:val="Hyperlink"/>
                <w:noProof/>
              </w:rPr>
              <w:t>Specifications and Conceptions</w:t>
            </w:r>
            <w:r w:rsidR="0045264A">
              <w:rPr>
                <w:noProof/>
                <w:webHidden/>
              </w:rPr>
              <w:tab/>
            </w:r>
            <w:r w:rsidR="0045264A">
              <w:rPr>
                <w:noProof/>
                <w:webHidden/>
              </w:rPr>
              <w:fldChar w:fldCharType="begin"/>
            </w:r>
            <w:r w:rsidR="0045264A">
              <w:rPr>
                <w:noProof/>
                <w:webHidden/>
              </w:rPr>
              <w:instrText xml:space="preserve"> PAGEREF _Toc75585315 \h </w:instrText>
            </w:r>
            <w:r w:rsidR="0045264A">
              <w:rPr>
                <w:noProof/>
                <w:webHidden/>
              </w:rPr>
            </w:r>
            <w:r w:rsidR="0045264A">
              <w:rPr>
                <w:noProof/>
                <w:webHidden/>
              </w:rPr>
              <w:fldChar w:fldCharType="separate"/>
            </w:r>
            <w:r w:rsidR="00FA5C82">
              <w:rPr>
                <w:noProof/>
                <w:webHidden/>
              </w:rPr>
              <w:t>26</w:t>
            </w:r>
            <w:r w:rsidR="0045264A">
              <w:rPr>
                <w:noProof/>
                <w:webHidden/>
              </w:rPr>
              <w:fldChar w:fldCharType="end"/>
            </w:r>
          </w:hyperlink>
        </w:p>
        <w:p w14:paraId="453EA0F0" w14:textId="329E2584" w:rsidR="0045264A" w:rsidRDefault="008F1845">
          <w:pPr>
            <w:pStyle w:val="TOC2"/>
            <w:tabs>
              <w:tab w:val="right" w:leader="dot" w:pos="9396"/>
            </w:tabs>
            <w:rPr>
              <w:rFonts w:asciiTheme="minorHAnsi" w:eastAsiaTheme="minorEastAsia" w:hAnsiTheme="minorHAnsi" w:cstheme="minorBidi"/>
              <w:noProof/>
            </w:rPr>
          </w:pPr>
          <w:hyperlink w:anchor="_Toc75585316" w:history="1">
            <w:r w:rsidR="0045264A" w:rsidRPr="00D82826">
              <w:rPr>
                <w:rStyle w:val="Hyperlink"/>
                <w:noProof/>
              </w:rPr>
              <w:t>2.5 Identification of Actors</w:t>
            </w:r>
            <w:r w:rsidR="0045264A">
              <w:rPr>
                <w:noProof/>
                <w:webHidden/>
              </w:rPr>
              <w:tab/>
            </w:r>
            <w:r w:rsidR="0045264A">
              <w:rPr>
                <w:noProof/>
                <w:webHidden/>
              </w:rPr>
              <w:fldChar w:fldCharType="begin"/>
            </w:r>
            <w:r w:rsidR="0045264A">
              <w:rPr>
                <w:noProof/>
                <w:webHidden/>
              </w:rPr>
              <w:instrText xml:space="preserve"> PAGEREF _Toc75585316 \h </w:instrText>
            </w:r>
            <w:r w:rsidR="0045264A">
              <w:rPr>
                <w:noProof/>
                <w:webHidden/>
              </w:rPr>
            </w:r>
            <w:r w:rsidR="0045264A">
              <w:rPr>
                <w:noProof/>
                <w:webHidden/>
              </w:rPr>
              <w:fldChar w:fldCharType="separate"/>
            </w:r>
            <w:r w:rsidR="00FA5C82">
              <w:rPr>
                <w:noProof/>
                <w:webHidden/>
              </w:rPr>
              <w:t>28</w:t>
            </w:r>
            <w:r w:rsidR="0045264A">
              <w:rPr>
                <w:noProof/>
                <w:webHidden/>
              </w:rPr>
              <w:fldChar w:fldCharType="end"/>
            </w:r>
          </w:hyperlink>
        </w:p>
        <w:p w14:paraId="0EB0EC9C" w14:textId="694ADD33" w:rsidR="0045264A" w:rsidRDefault="008F1845">
          <w:pPr>
            <w:pStyle w:val="TOC3"/>
            <w:tabs>
              <w:tab w:val="right" w:leader="dot" w:pos="9396"/>
            </w:tabs>
            <w:rPr>
              <w:rFonts w:asciiTheme="minorHAnsi" w:eastAsiaTheme="minorEastAsia" w:hAnsiTheme="minorHAnsi" w:cstheme="minorBidi"/>
              <w:noProof/>
            </w:rPr>
          </w:pPr>
          <w:hyperlink w:anchor="_Toc75585317" w:history="1">
            <w:r w:rsidR="0045264A" w:rsidRPr="00D82826">
              <w:rPr>
                <w:rStyle w:val="Hyperlink"/>
                <w:noProof/>
              </w:rPr>
              <w:t>2.4.1 Global use-case diagram:</w:t>
            </w:r>
            <w:r w:rsidR="0045264A">
              <w:rPr>
                <w:noProof/>
                <w:webHidden/>
              </w:rPr>
              <w:tab/>
            </w:r>
            <w:r w:rsidR="0045264A">
              <w:rPr>
                <w:noProof/>
                <w:webHidden/>
              </w:rPr>
              <w:fldChar w:fldCharType="begin"/>
            </w:r>
            <w:r w:rsidR="0045264A">
              <w:rPr>
                <w:noProof/>
                <w:webHidden/>
              </w:rPr>
              <w:instrText xml:space="preserve"> PAGEREF _Toc75585317 \h </w:instrText>
            </w:r>
            <w:r w:rsidR="0045264A">
              <w:rPr>
                <w:noProof/>
                <w:webHidden/>
              </w:rPr>
            </w:r>
            <w:r w:rsidR="0045264A">
              <w:rPr>
                <w:noProof/>
                <w:webHidden/>
              </w:rPr>
              <w:fldChar w:fldCharType="separate"/>
            </w:r>
            <w:r w:rsidR="00FA5C82">
              <w:rPr>
                <w:noProof/>
                <w:webHidden/>
              </w:rPr>
              <w:t>29</w:t>
            </w:r>
            <w:r w:rsidR="0045264A">
              <w:rPr>
                <w:noProof/>
                <w:webHidden/>
              </w:rPr>
              <w:fldChar w:fldCharType="end"/>
            </w:r>
          </w:hyperlink>
        </w:p>
        <w:p w14:paraId="3471D2D9" w14:textId="5316D174" w:rsidR="0045264A" w:rsidRDefault="008F1845">
          <w:pPr>
            <w:pStyle w:val="TOC3"/>
            <w:tabs>
              <w:tab w:val="right" w:leader="dot" w:pos="9396"/>
            </w:tabs>
            <w:rPr>
              <w:rFonts w:asciiTheme="minorHAnsi" w:eastAsiaTheme="minorEastAsia" w:hAnsiTheme="minorHAnsi" w:cstheme="minorBidi"/>
              <w:noProof/>
            </w:rPr>
          </w:pPr>
          <w:hyperlink w:anchor="_Toc75585318" w:history="1">
            <w:r w:rsidR="0045264A" w:rsidRPr="00D82826">
              <w:rPr>
                <w:rStyle w:val="Hyperlink"/>
                <w:noProof/>
              </w:rPr>
              <w:t>2.4.2 Authentication use-case diagram:</w:t>
            </w:r>
            <w:r w:rsidR="0045264A">
              <w:rPr>
                <w:noProof/>
                <w:webHidden/>
              </w:rPr>
              <w:tab/>
            </w:r>
            <w:r w:rsidR="0045264A">
              <w:rPr>
                <w:noProof/>
                <w:webHidden/>
              </w:rPr>
              <w:fldChar w:fldCharType="begin"/>
            </w:r>
            <w:r w:rsidR="0045264A">
              <w:rPr>
                <w:noProof/>
                <w:webHidden/>
              </w:rPr>
              <w:instrText xml:space="preserve"> PAGEREF _Toc75585318 \h </w:instrText>
            </w:r>
            <w:r w:rsidR="0045264A">
              <w:rPr>
                <w:noProof/>
                <w:webHidden/>
              </w:rPr>
            </w:r>
            <w:r w:rsidR="0045264A">
              <w:rPr>
                <w:noProof/>
                <w:webHidden/>
              </w:rPr>
              <w:fldChar w:fldCharType="separate"/>
            </w:r>
            <w:r w:rsidR="00FA5C82">
              <w:rPr>
                <w:noProof/>
                <w:webHidden/>
              </w:rPr>
              <w:t>29</w:t>
            </w:r>
            <w:r w:rsidR="0045264A">
              <w:rPr>
                <w:noProof/>
                <w:webHidden/>
              </w:rPr>
              <w:fldChar w:fldCharType="end"/>
            </w:r>
          </w:hyperlink>
        </w:p>
        <w:p w14:paraId="0DB28ED3" w14:textId="77B964BF" w:rsidR="0045264A" w:rsidRDefault="008F1845">
          <w:pPr>
            <w:pStyle w:val="TOC2"/>
            <w:tabs>
              <w:tab w:val="right" w:leader="dot" w:pos="9396"/>
            </w:tabs>
            <w:rPr>
              <w:rFonts w:asciiTheme="minorHAnsi" w:eastAsiaTheme="minorEastAsia" w:hAnsiTheme="minorHAnsi" w:cstheme="minorBidi"/>
              <w:noProof/>
            </w:rPr>
          </w:pPr>
          <w:hyperlink w:anchor="_Toc75585319"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_Toc75585319 \h </w:instrText>
            </w:r>
            <w:r w:rsidR="0045264A">
              <w:rPr>
                <w:noProof/>
                <w:webHidden/>
              </w:rPr>
            </w:r>
            <w:r w:rsidR="0045264A">
              <w:rPr>
                <w:noProof/>
                <w:webHidden/>
              </w:rPr>
              <w:fldChar w:fldCharType="separate"/>
            </w:r>
            <w:r w:rsidR="00FA5C82">
              <w:rPr>
                <w:noProof/>
                <w:webHidden/>
              </w:rPr>
              <w:t>36</w:t>
            </w:r>
            <w:r w:rsidR="0045264A">
              <w:rPr>
                <w:noProof/>
                <w:webHidden/>
              </w:rPr>
              <w:fldChar w:fldCharType="end"/>
            </w:r>
          </w:hyperlink>
        </w:p>
        <w:p w14:paraId="161DECC7" w14:textId="21F4FCF8" w:rsidR="0045264A" w:rsidRDefault="008F1845">
          <w:pPr>
            <w:pStyle w:val="TOC1"/>
            <w:tabs>
              <w:tab w:val="left" w:pos="1100"/>
              <w:tab w:val="right" w:leader="dot" w:pos="9396"/>
            </w:tabs>
            <w:rPr>
              <w:rFonts w:asciiTheme="minorHAnsi" w:eastAsiaTheme="minorEastAsia" w:hAnsiTheme="minorHAnsi" w:cstheme="minorBidi"/>
              <w:noProof/>
            </w:rPr>
          </w:pPr>
          <w:hyperlink w:anchor="_Toc75585320" w:history="1">
            <w:r w:rsidR="0045264A" w:rsidRPr="00D82826">
              <w:rPr>
                <w:rStyle w:val="Hyperlink"/>
                <w:noProof/>
              </w:rPr>
              <w:t>Chapter 3</w:t>
            </w:r>
            <w:r w:rsidR="0045264A">
              <w:rPr>
                <w:rFonts w:asciiTheme="minorHAnsi" w:eastAsiaTheme="minorEastAsia" w:hAnsiTheme="minorHAnsi" w:cstheme="minorBidi"/>
                <w:noProof/>
              </w:rPr>
              <w:tab/>
            </w:r>
            <w:r w:rsidR="0045264A" w:rsidRPr="00D82826">
              <w:rPr>
                <w:rStyle w:val="Hyperlink"/>
                <w:noProof/>
              </w:rPr>
              <w:t>Design and architecture</w:t>
            </w:r>
            <w:r w:rsidR="0045264A">
              <w:rPr>
                <w:noProof/>
                <w:webHidden/>
              </w:rPr>
              <w:tab/>
            </w:r>
            <w:r w:rsidR="0045264A">
              <w:rPr>
                <w:noProof/>
                <w:webHidden/>
              </w:rPr>
              <w:fldChar w:fldCharType="begin"/>
            </w:r>
            <w:r w:rsidR="0045264A">
              <w:rPr>
                <w:noProof/>
                <w:webHidden/>
              </w:rPr>
              <w:instrText xml:space="preserve"> PAGEREF _Toc75585320 \h </w:instrText>
            </w:r>
            <w:r w:rsidR="0045264A">
              <w:rPr>
                <w:noProof/>
                <w:webHidden/>
              </w:rPr>
            </w:r>
            <w:r w:rsidR="0045264A">
              <w:rPr>
                <w:noProof/>
                <w:webHidden/>
              </w:rPr>
              <w:fldChar w:fldCharType="separate"/>
            </w:r>
            <w:r w:rsidR="00FA5C82">
              <w:rPr>
                <w:noProof/>
                <w:webHidden/>
              </w:rPr>
              <w:t>37</w:t>
            </w:r>
            <w:r w:rsidR="0045264A">
              <w:rPr>
                <w:noProof/>
                <w:webHidden/>
              </w:rPr>
              <w:fldChar w:fldCharType="end"/>
            </w:r>
          </w:hyperlink>
        </w:p>
        <w:p w14:paraId="151143A5" w14:textId="6E3D3A2A" w:rsidR="0045264A" w:rsidRDefault="008F1845">
          <w:pPr>
            <w:pStyle w:val="TOC3"/>
            <w:tabs>
              <w:tab w:val="right" w:leader="dot" w:pos="9396"/>
            </w:tabs>
            <w:rPr>
              <w:rFonts w:asciiTheme="minorHAnsi" w:eastAsiaTheme="minorEastAsia" w:hAnsiTheme="minorHAnsi" w:cstheme="minorBidi"/>
              <w:noProof/>
            </w:rPr>
          </w:pPr>
          <w:hyperlink w:anchor="_Toc75585321" w:history="1">
            <w:r w:rsidR="0045264A" w:rsidRPr="00D82826">
              <w:rPr>
                <w:rStyle w:val="Hyperlink"/>
                <w:noProof/>
              </w:rPr>
              <w:t>3.2.1 MVC MERN Stack</w:t>
            </w:r>
            <w:r w:rsidR="0045264A">
              <w:rPr>
                <w:noProof/>
                <w:webHidden/>
              </w:rPr>
              <w:tab/>
            </w:r>
            <w:r w:rsidR="0045264A">
              <w:rPr>
                <w:noProof/>
                <w:webHidden/>
              </w:rPr>
              <w:fldChar w:fldCharType="begin"/>
            </w:r>
            <w:r w:rsidR="0045264A">
              <w:rPr>
                <w:noProof/>
                <w:webHidden/>
              </w:rPr>
              <w:instrText xml:space="preserve"> PAGEREF _Toc75585321 \h </w:instrText>
            </w:r>
            <w:r w:rsidR="0045264A">
              <w:rPr>
                <w:noProof/>
                <w:webHidden/>
              </w:rPr>
            </w:r>
            <w:r w:rsidR="0045264A">
              <w:rPr>
                <w:noProof/>
                <w:webHidden/>
              </w:rPr>
              <w:fldChar w:fldCharType="separate"/>
            </w:r>
            <w:r w:rsidR="00FA5C82">
              <w:rPr>
                <w:noProof/>
                <w:webHidden/>
              </w:rPr>
              <w:t>37</w:t>
            </w:r>
            <w:r w:rsidR="0045264A">
              <w:rPr>
                <w:noProof/>
                <w:webHidden/>
              </w:rPr>
              <w:fldChar w:fldCharType="end"/>
            </w:r>
          </w:hyperlink>
        </w:p>
        <w:p w14:paraId="525CD101" w14:textId="565267BF" w:rsidR="0045264A" w:rsidRDefault="008F1845">
          <w:pPr>
            <w:pStyle w:val="TOC3"/>
            <w:tabs>
              <w:tab w:val="right" w:leader="dot" w:pos="9396"/>
            </w:tabs>
            <w:rPr>
              <w:rFonts w:asciiTheme="minorHAnsi" w:eastAsiaTheme="minorEastAsia" w:hAnsiTheme="minorHAnsi" w:cstheme="minorBidi"/>
              <w:noProof/>
            </w:rPr>
          </w:pPr>
          <w:hyperlink w:anchor="_Toc75585322" w:history="1">
            <w:r w:rsidR="0045264A" w:rsidRPr="00D82826">
              <w:rPr>
                <w:rStyle w:val="Hyperlink"/>
                <w:noProof/>
              </w:rPr>
              <w:t>3.2.2 MVC Flow</w:t>
            </w:r>
            <w:r w:rsidR="0045264A">
              <w:rPr>
                <w:noProof/>
                <w:webHidden/>
              </w:rPr>
              <w:tab/>
            </w:r>
            <w:r w:rsidR="0045264A">
              <w:rPr>
                <w:noProof/>
                <w:webHidden/>
              </w:rPr>
              <w:fldChar w:fldCharType="begin"/>
            </w:r>
            <w:r w:rsidR="0045264A">
              <w:rPr>
                <w:noProof/>
                <w:webHidden/>
              </w:rPr>
              <w:instrText xml:space="preserve"> PAGEREF _Toc75585322 \h </w:instrText>
            </w:r>
            <w:r w:rsidR="0045264A">
              <w:rPr>
                <w:noProof/>
                <w:webHidden/>
              </w:rPr>
            </w:r>
            <w:r w:rsidR="0045264A">
              <w:rPr>
                <w:noProof/>
                <w:webHidden/>
              </w:rPr>
              <w:fldChar w:fldCharType="separate"/>
            </w:r>
            <w:r w:rsidR="00FA5C82">
              <w:rPr>
                <w:noProof/>
                <w:webHidden/>
              </w:rPr>
              <w:t>39</w:t>
            </w:r>
            <w:r w:rsidR="0045264A">
              <w:rPr>
                <w:noProof/>
                <w:webHidden/>
              </w:rPr>
              <w:fldChar w:fldCharType="end"/>
            </w:r>
          </w:hyperlink>
        </w:p>
        <w:p w14:paraId="4DCAF8D1" w14:textId="1B1BC5BB" w:rsidR="0045264A" w:rsidRDefault="008F1845">
          <w:pPr>
            <w:pStyle w:val="TOC2"/>
            <w:tabs>
              <w:tab w:val="right" w:leader="dot" w:pos="9396"/>
            </w:tabs>
            <w:rPr>
              <w:rFonts w:asciiTheme="minorHAnsi" w:eastAsiaTheme="minorEastAsia" w:hAnsiTheme="minorHAnsi" w:cstheme="minorBidi"/>
              <w:noProof/>
            </w:rPr>
          </w:pPr>
          <w:hyperlink w:anchor="_Toc75585323" w:history="1">
            <w:r w:rsidR="0045264A" w:rsidRPr="00D82826">
              <w:rPr>
                <w:rStyle w:val="Hyperlink"/>
                <w:noProof/>
              </w:rPr>
              <w:t>3.4 Deployment Diagram</w:t>
            </w:r>
            <w:r w:rsidR="0045264A">
              <w:rPr>
                <w:noProof/>
                <w:webHidden/>
              </w:rPr>
              <w:tab/>
            </w:r>
            <w:r w:rsidR="0045264A">
              <w:rPr>
                <w:noProof/>
                <w:webHidden/>
              </w:rPr>
              <w:fldChar w:fldCharType="begin"/>
            </w:r>
            <w:r w:rsidR="0045264A">
              <w:rPr>
                <w:noProof/>
                <w:webHidden/>
              </w:rPr>
              <w:instrText xml:space="preserve"> PAGEREF _Toc75585323 \h </w:instrText>
            </w:r>
            <w:r w:rsidR="0045264A">
              <w:rPr>
                <w:noProof/>
                <w:webHidden/>
              </w:rPr>
            </w:r>
            <w:r w:rsidR="0045264A">
              <w:rPr>
                <w:noProof/>
                <w:webHidden/>
              </w:rPr>
              <w:fldChar w:fldCharType="separate"/>
            </w:r>
            <w:r w:rsidR="00FA5C82">
              <w:rPr>
                <w:noProof/>
                <w:webHidden/>
              </w:rPr>
              <w:t>41</w:t>
            </w:r>
            <w:r w:rsidR="0045264A">
              <w:rPr>
                <w:noProof/>
                <w:webHidden/>
              </w:rPr>
              <w:fldChar w:fldCharType="end"/>
            </w:r>
          </w:hyperlink>
        </w:p>
        <w:p w14:paraId="7EB84183" w14:textId="4A31BD95" w:rsidR="0045264A" w:rsidRDefault="008F1845">
          <w:pPr>
            <w:pStyle w:val="TOC2"/>
            <w:tabs>
              <w:tab w:val="right" w:leader="dot" w:pos="9396"/>
            </w:tabs>
            <w:rPr>
              <w:rFonts w:asciiTheme="minorHAnsi" w:eastAsiaTheme="minorEastAsia" w:hAnsiTheme="minorHAnsi" w:cstheme="minorBidi"/>
              <w:noProof/>
            </w:rPr>
          </w:pPr>
          <w:hyperlink w:anchor="_Toc75585324" w:history="1">
            <w:r w:rsidR="0045264A" w:rsidRPr="00D82826">
              <w:rPr>
                <w:rStyle w:val="Hyperlink"/>
                <w:noProof/>
              </w:rPr>
              <w:t>3.5 Logical Architecture</w:t>
            </w:r>
            <w:r w:rsidR="0045264A">
              <w:rPr>
                <w:noProof/>
                <w:webHidden/>
              </w:rPr>
              <w:tab/>
            </w:r>
            <w:r w:rsidR="0045264A">
              <w:rPr>
                <w:noProof/>
                <w:webHidden/>
              </w:rPr>
              <w:fldChar w:fldCharType="begin"/>
            </w:r>
            <w:r w:rsidR="0045264A">
              <w:rPr>
                <w:noProof/>
                <w:webHidden/>
              </w:rPr>
              <w:instrText xml:space="preserve"> PAGEREF _Toc75585324 \h </w:instrText>
            </w:r>
            <w:r w:rsidR="0045264A">
              <w:rPr>
                <w:noProof/>
                <w:webHidden/>
              </w:rPr>
            </w:r>
            <w:r w:rsidR="0045264A">
              <w:rPr>
                <w:noProof/>
                <w:webHidden/>
              </w:rPr>
              <w:fldChar w:fldCharType="separate"/>
            </w:r>
            <w:r w:rsidR="00FA5C82">
              <w:rPr>
                <w:noProof/>
                <w:webHidden/>
              </w:rPr>
              <w:t>42</w:t>
            </w:r>
            <w:r w:rsidR="0045264A">
              <w:rPr>
                <w:noProof/>
                <w:webHidden/>
              </w:rPr>
              <w:fldChar w:fldCharType="end"/>
            </w:r>
          </w:hyperlink>
        </w:p>
        <w:p w14:paraId="7DB64BC0" w14:textId="2B54E43E" w:rsidR="0045264A" w:rsidRDefault="008F1845">
          <w:pPr>
            <w:pStyle w:val="TOC2"/>
            <w:tabs>
              <w:tab w:val="right" w:leader="dot" w:pos="9396"/>
            </w:tabs>
            <w:rPr>
              <w:rFonts w:asciiTheme="minorHAnsi" w:eastAsiaTheme="minorEastAsia" w:hAnsiTheme="minorHAnsi" w:cstheme="minorBidi"/>
              <w:noProof/>
            </w:rPr>
          </w:pPr>
          <w:hyperlink w:anchor="_Toc75585325" w:history="1">
            <w:r w:rsidR="0045264A" w:rsidRPr="00D82826">
              <w:rPr>
                <w:rStyle w:val="Hyperlink"/>
                <w:noProof/>
              </w:rPr>
              <w:t>3.6 Sequence diagrams</w:t>
            </w:r>
            <w:r w:rsidR="0045264A">
              <w:rPr>
                <w:noProof/>
                <w:webHidden/>
              </w:rPr>
              <w:tab/>
            </w:r>
            <w:r w:rsidR="0045264A">
              <w:rPr>
                <w:noProof/>
                <w:webHidden/>
              </w:rPr>
              <w:fldChar w:fldCharType="begin"/>
            </w:r>
            <w:r w:rsidR="0045264A">
              <w:rPr>
                <w:noProof/>
                <w:webHidden/>
              </w:rPr>
              <w:instrText xml:space="preserve"> PAGEREF _Toc75585325 \h </w:instrText>
            </w:r>
            <w:r w:rsidR="0045264A">
              <w:rPr>
                <w:noProof/>
                <w:webHidden/>
              </w:rPr>
            </w:r>
            <w:r w:rsidR="0045264A">
              <w:rPr>
                <w:noProof/>
                <w:webHidden/>
              </w:rPr>
              <w:fldChar w:fldCharType="separate"/>
            </w:r>
            <w:r w:rsidR="00FA5C82">
              <w:rPr>
                <w:noProof/>
                <w:webHidden/>
              </w:rPr>
              <w:t>45</w:t>
            </w:r>
            <w:r w:rsidR="0045264A">
              <w:rPr>
                <w:noProof/>
                <w:webHidden/>
              </w:rPr>
              <w:fldChar w:fldCharType="end"/>
            </w:r>
          </w:hyperlink>
        </w:p>
        <w:p w14:paraId="55850D0B" w14:textId="07B2ADE5" w:rsidR="0045264A" w:rsidRDefault="008F1845">
          <w:pPr>
            <w:pStyle w:val="TOC3"/>
            <w:tabs>
              <w:tab w:val="right" w:leader="dot" w:pos="9396"/>
            </w:tabs>
            <w:rPr>
              <w:rFonts w:asciiTheme="minorHAnsi" w:eastAsiaTheme="minorEastAsia" w:hAnsiTheme="minorHAnsi" w:cstheme="minorBidi"/>
              <w:noProof/>
            </w:rPr>
          </w:pPr>
          <w:hyperlink w:anchor="_Toc75585326" w:history="1">
            <w:r w:rsidR="0045264A" w:rsidRPr="00D82826">
              <w:rPr>
                <w:rStyle w:val="Hyperlink"/>
                <w:noProof/>
                <w:shd w:val="clear" w:color="auto" w:fill="FFFFFF"/>
              </w:rPr>
              <w:t>3.5.1 Authentication Sequence Diagram</w:t>
            </w:r>
            <w:r w:rsidR="0045264A">
              <w:rPr>
                <w:noProof/>
                <w:webHidden/>
              </w:rPr>
              <w:tab/>
            </w:r>
            <w:r w:rsidR="0045264A">
              <w:rPr>
                <w:noProof/>
                <w:webHidden/>
              </w:rPr>
              <w:fldChar w:fldCharType="begin"/>
            </w:r>
            <w:r w:rsidR="0045264A">
              <w:rPr>
                <w:noProof/>
                <w:webHidden/>
              </w:rPr>
              <w:instrText xml:space="preserve"> PAGEREF _Toc75585326 \h </w:instrText>
            </w:r>
            <w:r w:rsidR="0045264A">
              <w:rPr>
                <w:noProof/>
                <w:webHidden/>
              </w:rPr>
            </w:r>
            <w:r w:rsidR="0045264A">
              <w:rPr>
                <w:noProof/>
                <w:webHidden/>
              </w:rPr>
              <w:fldChar w:fldCharType="separate"/>
            </w:r>
            <w:r w:rsidR="00FA5C82">
              <w:rPr>
                <w:noProof/>
                <w:webHidden/>
              </w:rPr>
              <w:t>45</w:t>
            </w:r>
            <w:r w:rsidR="0045264A">
              <w:rPr>
                <w:noProof/>
                <w:webHidden/>
              </w:rPr>
              <w:fldChar w:fldCharType="end"/>
            </w:r>
          </w:hyperlink>
        </w:p>
        <w:p w14:paraId="6C52486B" w14:textId="7D9C3D60" w:rsidR="0045264A" w:rsidRDefault="008F1845">
          <w:pPr>
            <w:pStyle w:val="TOC3"/>
            <w:tabs>
              <w:tab w:val="right" w:leader="dot" w:pos="9396"/>
            </w:tabs>
            <w:rPr>
              <w:rFonts w:asciiTheme="minorHAnsi" w:eastAsiaTheme="minorEastAsia" w:hAnsiTheme="minorHAnsi" w:cstheme="minorBidi"/>
              <w:noProof/>
            </w:rPr>
          </w:pPr>
          <w:hyperlink w:anchor="_Toc75585327" w:history="1">
            <w:r w:rsidR="0045264A" w:rsidRPr="00D82826">
              <w:rPr>
                <w:rStyle w:val="Hyperlink"/>
                <w:noProof/>
                <w:shd w:val="clear" w:color="auto" w:fill="FFFFFF"/>
              </w:rPr>
              <w:t>3.5.1 User Management Sequence Diagram</w:t>
            </w:r>
            <w:r w:rsidR="0045264A">
              <w:rPr>
                <w:noProof/>
                <w:webHidden/>
              </w:rPr>
              <w:tab/>
            </w:r>
            <w:r w:rsidR="0045264A">
              <w:rPr>
                <w:noProof/>
                <w:webHidden/>
              </w:rPr>
              <w:fldChar w:fldCharType="begin"/>
            </w:r>
            <w:r w:rsidR="0045264A">
              <w:rPr>
                <w:noProof/>
                <w:webHidden/>
              </w:rPr>
              <w:instrText xml:space="preserve"> PAGEREF _Toc75585327 \h </w:instrText>
            </w:r>
            <w:r w:rsidR="0045264A">
              <w:rPr>
                <w:noProof/>
                <w:webHidden/>
              </w:rPr>
            </w:r>
            <w:r w:rsidR="0045264A">
              <w:rPr>
                <w:noProof/>
                <w:webHidden/>
              </w:rPr>
              <w:fldChar w:fldCharType="separate"/>
            </w:r>
            <w:r w:rsidR="00FA5C82">
              <w:rPr>
                <w:noProof/>
                <w:webHidden/>
              </w:rPr>
              <w:t>46</w:t>
            </w:r>
            <w:r w:rsidR="0045264A">
              <w:rPr>
                <w:noProof/>
                <w:webHidden/>
              </w:rPr>
              <w:fldChar w:fldCharType="end"/>
            </w:r>
          </w:hyperlink>
        </w:p>
        <w:p w14:paraId="2BB12084" w14:textId="0138A3B5" w:rsidR="0045264A" w:rsidRDefault="008F1845">
          <w:pPr>
            <w:pStyle w:val="TOC3"/>
            <w:tabs>
              <w:tab w:val="right" w:leader="dot" w:pos="9396"/>
            </w:tabs>
            <w:rPr>
              <w:rFonts w:asciiTheme="minorHAnsi" w:eastAsiaTheme="minorEastAsia" w:hAnsiTheme="minorHAnsi" w:cstheme="minorBidi"/>
              <w:noProof/>
            </w:rPr>
          </w:pPr>
          <w:hyperlink w:anchor="_Toc75585328" w:history="1">
            <w:r w:rsidR="0045264A" w:rsidRPr="00D82826">
              <w:rPr>
                <w:rStyle w:val="Hyperlink"/>
                <w:noProof/>
                <w:shd w:val="clear" w:color="auto" w:fill="FFFFFF"/>
              </w:rPr>
              <w:t>3.5.1 New Chat Sequence Diagram</w:t>
            </w:r>
            <w:r w:rsidR="0045264A">
              <w:rPr>
                <w:noProof/>
                <w:webHidden/>
              </w:rPr>
              <w:tab/>
            </w:r>
            <w:r w:rsidR="0045264A">
              <w:rPr>
                <w:noProof/>
                <w:webHidden/>
              </w:rPr>
              <w:fldChar w:fldCharType="begin"/>
            </w:r>
            <w:r w:rsidR="0045264A">
              <w:rPr>
                <w:noProof/>
                <w:webHidden/>
              </w:rPr>
              <w:instrText xml:space="preserve"> PAGEREF _Toc75585328 \h </w:instrText>
            </w:r>
            <w:r w:rsidR="0045264A">
              <w:rPr>
                <w:noProof/>
                <w:webHidden/>
              </w:rPr>
            </w:r>
            <w:r w:rsidR="0045264A">
              <w:rPr>
                <w:noProof/>
                <w:webHidden/>
              </w:rPr>
              <w:fldChar w:fldCharType="separate"/>
            </w:r>
            <w:r w:rsidR="00FA5C82">
              <w:rPr>
                <w:noProof/>
                <w:webHidden/>
              </w:rPr>
              <w:t>47</w:t>
            </w:r>
            <w:r w:rsidR="0045264A">
              <w:rPr>
                <w:noProof/>
                <w:webHidden/>
              </w:rPr>
              <w:fldChar w:fldCharType="end"/>
            </w:r>
          </w:hyperlink>
        </w:p>
        <w:p w14:paraId="4539344E" w14:textId="4172705A" w:rsidR="0045264A" w:rsidRDefault="008F1845">
          <w:pPr>
            <w:pStyle w:val="TOC2"/>
            <w:tabs>
              <w:tab w:val="right" w:leader="dot" w:pos="9396"/>
            </w:tabs>
            <w:rPr>
              <w:rFonts w:asciiTheme="minorHAnsi" w:eastAsiaTheme="minorEastAsia" w:hAnsiTheme="minorHAnsi" w:cstheme="minorBidi"/>
              <w:noProof/>
            </w:rPr>
          </w:pPr>
          <w:hyperlink w:anchor="_Toc75585329" w:history="1">
            <w:r w:rsidR="0045264A" w:rsidRPr="00D82826">
              <w:rPr>
                <w:rStyle w:val="Hyperlink"/>
                <w:noProof/>
              </w:rPr>
              <w:t>3.6 General Class Diagram</w:t>
            </w:r>
            <w:r w:rsidR="0045264A">
              <w:rPr>
                <w:noProof/>
                <w:webHidden/>
              </w:rPr>
              <w:tab/>
            </w:r>
            <w:r w:rsidR="0045264A">
              <w:rPr>
                <w:noProof/>
                <w:webHidden/>
              </w:rPr>
              <w:fldChar w:fldCharType="begin"/>
            </w:r>
            <w:r w:rsidR="0045264A">
              <w:rPr>
                <w:noProof/>
                <w:webHidden/>
              </w:rPr>
              <w:instrText xml:space="preserve"> PAGEREF _Toc75585329 \h </w:instrText>
            </w:r>
            <w:r w:rsidR="0045264A">
              <w:rPr>
                <w:noProof/>
                <w:webHidden/>
              </w:rPr>
            </w:r>
            <w:r w:rsidR="0045264A">
              <w:rPr>
                <w:noProof/>
                <w:webHidden/>
              </w:rPr>
              <w:fldChar w:fldCharType="separate"/>
            </w:r>
            <w:r w:rsidR="00FA5C82">
              <w:rPr>
                <w:noProof/>
                <w:webHidden/>
              </w:rPr>
              <w:t>48</w:t>
            </w:r>
            <w:r w:rsidR="0045264A">
              <w:rPr>
                <w:noProof/>
                <w:webHidden/>
              </w:rPr>
              <w:fldChar w:fldCharType="end"/>
            </w:r>
          </w:hyperlink>
        </w:p>
        <w:p w14:paraId="3E9871B2" w14:textId="4D4DF870" w:rsidR="0045264A" w:rsidRDefault="008F1845">
          <w:pPr>
            <w:pStyle w:val="TOC2"/>
            <w:tabs>
              <w:tab w:val="right" w:leader="dot" w:pos="9396"/>
            </w:tabs>
            <w:rPr>
              <w:rFonts w:asciiTheme="minorHAnsi" w:eastAsiaTheme="minorEastAsia" w:hAnsiTheme="minorHAnsi" w:cstheme="minorBidi"/>
              <w:noProof/>
            </w:rPr>
          </w:pPr>
          <w:hyperlink w:anchor="_Toc75585330" w:history="1">
            <w:r w:rsidR="0045264A" w:rsidRPr="00D82826">
              <w:rPr>
                <w:rStyle w:val="Hyperlink"/>
                <w:noProof/>
              </w:rPr>
              <w:t>3.7 Gantt Diagram</w:t>
            </w:r>
            <w:r w:rsidR="0045264A">
              <w:rPr>
                <w:noProof/>
                <w:webHidden/>
              </w:rPr>
              <w:tab/>
            </w:r>
            <w:r w:rsidR="0045264A">
              <w:rPr>
                <w:noProof/>
                <w:webHidden/>
              </w:rPr>
              <w:fldChar w:fldCharType="begin"/>
            </w:r>
            <w:r w:rsidR="0045264A">
              <w:rPr>
                <w:noProof/>
                <w:webHidden/>
              </w:rPr>
              <w:instrText xml:space="preserve"> PAGEREF _Toc75585330 \h </w:instrText>
            </w:r>
            <w:r w:rsidR="0045264A">
              <w:rPr>
                <w:noProof/>
                <w:webHidden/>
              </w:rPr>
            </w:r>
            <w:r w:rsidR="0045264A">
              <w:rPr>
                <w:noProof/>
                <w:webHidden/>
              </w:rPr>
              <w:fldChar w:fldCharType="separate"/>
            </w:r>
            <w:r w:rsidR="00FA5C82">
              <w:rPr>
                <w:noProof/>
                <w:webHidden/>
              </w:rPr>
              <w:t>49</w:t>
            </w:r>
            <w:r w:rsidR="0045264A">
              <w:rPr>
                <w:noProof/>
                <w:webHidden/>
              </w:rPr>
              <w:fldChar w:fldCharType="end"/>
            </w:r>
          </w:hyperlink>
        </w:p>
        <w:p w14:paraId="794E9FF0" w14:textId="2848BBCC" w:rsidR="0045264A" w:rsidRDefault="008F1845">
          <w:pPr>
            <w:pStyle w:val="TOC2"/>
            <w:tabs>
              <w:tab w:val="right" w:leader="dot" w:pos="9396"/>
            </w:tabs>
            <w:rPr>
              <w:rFonts w:asciiTheme="minorHAnsi" w:eastAsiaTheme="minorEastAsia" w:hAnsiTheme="minorHAnsi" w:cstheme="minorBidi"/>
              <w:noProof/>
            </w:rPr>
          </w:pPr>
          <w:hyperlink w:anchor="_Toc75585331" w:history="1">
            <w:r w:rsidR="0045264A" w:rsidRPr="00D82826">
              <w:rPr>
                <w:rStyle w:val="Hyperlink"/>
                <w:noProof/>
              </w:rPr>
              <w:t>3.8 Conclusion</w:t>
            </w:r>
            <w:r w:rsidR="0045264A">
              <w:rPr>
                <w:noProof/>
                <w:webHidden/>
              </w:rPr>
              <w:tab/>
            </w:r>
            <w:r w:rsidR="0045264A">
              <w:rPr>
                <w:noProof/>
                <w:webHidden/>
              </w:rPr>
              <w:fldChar w:fldCharType="begin"/>
            </w:r>
            <w:r w:rsidR="0045264A">
              <w:rPr>
                <w:noProof/>
                <w:webHidden/>
              </w:rPr>
              <w:instrText xml:space="preserve"> PAGEREF _Toc75585331 \h </w:instrText>
            </w:r>
            <w:r w:rsidR="0045264A">
              <w:rPr>
                <w:noProof/>
                <w:webHidden/>
              </w:rPr>
            </w:r>
            <w:r w:rsidR="0045264A">
              <w:rPr>
                <w:noProof/>
                <w:webHidden/>
              </w:rPr>
              <w:fldChar w:fldCharType="separate"/>
            </w:r>
            <w:r w:rsidR="00FA5C82">
              <w:rPr>
                <w:noProof/>
                <w:webHidden/>
              </w:rPr>
              <w:t>50</w:t>
            </w:r>
            <w:r w:rsidR="0045264A">
              <w:rPr>
                <w:noProof/>
                <w:webHidden/>
              </w:rPr>
              <w:fldChar w:fldCharType="end"/>
            </w:r>
          </w:hyperlink>
        </w:p>
        <w:p w14:paraId="585AB811" w14:textId="43EBEEFC" w:rsidR="0045264A" w:rsidRDefault="008F1845">
          <w:pPr>
            <w:pStyle w:val="TOC1"/>
            <w:tabs>
              <w:tab w:val="left" w:pos="1100"/>
              <w:tab w:val="right" w:leader="dot" w:pos="9396"/>
            </w:tabs>
            <w:rPr>
              <w:rFonts w:asciiTheme="minorHAnsi" w:eastAsiaTheme="minorEastAsia" w:hAnsiTheme="minorHAnsi" w:cstheme="minorBidi"/>
              <w:noProof/>
            </w:rPr>
          </w:pPr>
          <w:hyperlink w:anchor="_Toc75585332" w:history="1">
            <w:r w:rsidR="0045264A" w:rsidRPr="00D82826">
              <w:rPr>
                <w:rStyle w:val="Hyperlink"/>
                <w:noProof/>
              </w:rPr>
              <w:t>Chapter 4</w:t>
            </w:r>
            <w:r w:rsidR="0045264A">
              <w:rPr>
                <w:rFonts w:asciiTheme="minorHAnsi" w:eastAsiaTheme="minorEastAsia" w:hAnsiTheme="minorHAnsi" w:cstheme="minorBidi"/>
                <w:noProof/>
              </w:rPr>
              <w:tab/>
            </w:r>
            <w:r w:rsidR="0045264A" w:rsidRPr="00D82826">
              <w:rPr>
                <w:rStyle w:val="Hyperlink"/>
                <w:noProof/>
              </w:rPr>
              <w:t>: Realization</w:t>
            </w:r>
            <w:r w:rsidR="0045264A">
              <w:rPr>
                <w:noProof/>
                <w:webHidden/>
              </w:rPr>
              <w:tab/>
            </w:r>
            <w:r w:rsidR="0045264A">
              <w:rPr>
                <w:noProof/>
                <w:webHidden/>
              </w:rPr>
              <w:fldChar w:fldCharType="begin"/>
            </w:r>
            <w:r w:rsidR="0045264A">
              <w:rPr>
                <w:noProof/>
                <w:webHidden/>
              </w:rPr>
              <w:instrText xml:space="preserve"> PAGEREF _Toc75585332 \h </w:instrText>
            </w:r>
            <w:r w:rsidR="0045264A">
              <w:rPr>
                <w:noProof/>
                <w:webHidden/>
              </w:rPr>
            </w:r>
            <w:r w:rsidR="0045264A">
              <w:rPr>
                <w:noProof/>
                <w:webHidden/>
              </w:rPr>
              <w:fldChar w:fldCharType="separate"/>
            </w:r>
            <w:r w:rsidR="00FA5C82">
              <w:rPr>
                <w:noProof/>
                <w:webHidden/>
              </w:rPr>
              <w:t>51</w:t>
            </w:r>
            <w:r w:rsidR="0045264A">
              <w:rPr>
                <w:noProof/>
                <w:webHidden/>
              </w:rPr>
              <w:fldChar w:fldCharType="end"/>
            </w:r>
          </w:hyperlink>
        </w:p>
        <w:p w14:paraId="2B544403" w14:textId="13E058BA" w:rsidR="0045264A" w:rsidRDefault="008F1845">
          <w:pPr>
            <w:pStyle w:val="TOC2"/>
            <w:tabs>
              <w:tab w:val="right" w:leader="dot" w:pos="9396"/>
            </w:tabs>
            <w:rPr>
              <w:rFonts w:asciiTheme="minorHAnsi" w:eastAsiaTheme="minorEastAsia" w:hAnsiTheme="minorHAnsi" w:cstheme="minorBidi"/>
              <w:noProof/>
            </w:rPr>
          </w:pPr>
          <w:hyperlink w:anchor="_Toc75585333" w:history="1">
            <w:r w:rsidR="0045264A" w:rsidRPr="00D82826">
              <w:rPr>
                <w:rStyle w:val="Hyperlink"/>
                <w:noProof/>
              </w:rPr>
              <w:t>4.2 Working environment and tools</w:t>
            </w:r>
            <w:r w:rsidR="0045264A">
              <w:rPr>
                <w:noProof/>
                <w:webHidden/>
              </w:rPr>
              <w:tab/>
            </w:r>
            <w:r w:rsidR="0045264A">
              <w:rPr>
                <w:noProof/>
                <w:webHidden/>
              </w:rPr>
              <w:fldChar w:fldCharType="begin"/>
            </w:r>
            <w:r w:rsidR="0045264A">
              <w:rPr>
                <w:noProof/>
                <w:webHidden/>
              </w:rPr>
              <w:instrText xml:space="preserve"> PAGEREF _Toc75585333 \h </w:instrText>
            </w:r>
            <w:r w:rsidR="0045264A">
              <w:rPr>
                <w:noProof/>
                <w:webHidden/>
              </w:rPr>
            </w:r>
            <w:r w:rsidR="0045264A">
              <w:rPr>
                <w:noProof/>
                <w:webHidden/>
              </w:rPr>
              <w:fldChar w:fldCharType="separate"/>
            </w:r>
            <w:r w:rsidR="00FA5C82">
              <w:rPr>
                <w:noProof/>
                <w:webHidden/>
              </w:rPr>
              <w:t>51</w:t>
            </w:r>
            <w:r w:rsidR="0045264A">
              <w:rPr>
                <w:noProof/>
                <w:webHidden/>
              </w:rPr>
              <w:fldChar w:fldCharType="end"/>
            </w:r>
          </w:hyperlink>
        </w:p>
        <w:p w14:paraId="5AC1E6C7" w14:textId="64D784B7" w:rsidR="0045264A" w:rsidRDefault="008F1845">
          <w:pPr>
            <w:pStyle w:val="TOC3"/>
            <w:tabs>
              <w:tab w:val="right" w:leader="dot" w:pos="9396"/>
            </w:tabs>
            <w:rPr>
              <w:rFonts w:asciiTheme="minorHAnsi" w:eastAsiaTheme="minorEastAsia" w:hAnsiTheme="minorHAnsi" w:cstheme="minorBidi"/>
              <w:noProof/>
            </w:rPr>
          </w:pPr>
          <w:hyperlink w:anchor="_Toc75585334" w:history="1">
            <w:r w:rsidR="0045264A" w:rsidRPr="00D82826">
              <w:rPr>
                <w:rStyle w:val="Hyperlink"/>
                <w:noProof/>
              </w:rPr>
              <w:t>4.2.1 Material Environment</w:t>
            </w:r>
            <w:r w:rsidR="0045264A">
              <w:rPr>
                <w:noProof/>
                <w:webHidden/>
              </w:rPr>
              <w:tab/>
            </w:r>
            <w:r w:rsidR="0045264A">
              <w:rPr>
                <w:noProof/>
                <w:webHidden/>
              </w:rPr>
              <w:fldChar w:fldCharType="begin"/>
            </w:r>
            <w:r w:rsidR="0045264A">
              <w:rPr>
                <w:noProof/>
                <w:webHidden/>
              </w:rPr>
              <w:instrText xml:space="preserve"> PAGEREF _Toc75585334 \h </w:instrText>
            </w:r>
            <w:r w:rsidR="0045264A">
              <w:rPr>
                <w:noProof/>
                <w:webHidden/>
              </w:rPr>
            </w:r>
            <w:r w:rsidR="0045264A">
              <w:rPr>
                <w:noProof/>
                <w:webHidden/>
              </w:rPr>
              <w:fldChar w:fldCharType="separate"/>
            </w:r>
            <w:r w:rsidR="00FA5C82">
              <w:rPr>
                <w:noProof/>
                <w:webHidden/>
              </w:rPr>
              <w:t>51</w:t>
            </w:r>
            <w:r w:rsidR="0045264A">
              <w:rPr>
                <w:noProof/>
                <w:webHidden/>
              </w:rPr>
              <w:fldChar w:fldCharType="end"/>
            </w:r>
          </w:hyperlink>
        </w:p>
        <w:p w14:paraId="5BBF4944" w14:textId="3D5838F5" w:rsidR="0045264A" w:rsidRDefault="008F1845">
          <w:pPr>
            <w:pStyle w:val="TOC3"/>
            <w:tabs>
              <w:tab w:val="right" w:leader="dot" w:pos="9396"/>
            </w:tabs>
            <w:rPr>
              <w:rFonts w:asciiTheme="minorHAnsi" w:eastAsiaTheme="minorEastAsia" w:hAnsiTheme="minorHAnsi" w:cstheme="minorBidi"/>
              <w:noProof/>
            </w:rPr>
          </w:pPr>
          <w:hyperlink w:anchor="_Toc75585335" w:history="1">
            <w:r w:rsidR="0045264A" w:rsidRPr="00D82826">
              <w:rPr>
                <w:rStyle w:val="Hyperlink"/>
                <w:noProof/>
              </w:rPr>
              <w:t>4.2.2 Software Environment</w:t>
            </w:r>
            <w:r w:rsidR="0045264A">
              <w:rPr>
                <w:noProof/>
                <w:webHidden/>
              </w:rPr>
              <w:tab/>
            </w:r>
            <w:r w:rsidR="0045264A">
              <w:rPr>
                <w:noProof/>
                <w:webHidden/>
              </w:rPr>
              <w:fldChar w:fldCharType="begin"/>
            </w:r>
            <w:r w:rsidR="0045264A">
              <w:rPr>
                <w:noProof/>
                <w:webHidden/>
              </w:rPr>
              <w:instrText xml:space="preserve"> PAGEREF _Toc75585335 \h </w:instrText>
            </w:r>
            <w:r w:rsidR="0045264A">
              <w:rPr>
                <w:noProof/>
                <w:webHidden/>
              </w:rPr>
            </w:r>
            <w:r w:rsidR="0045264A">
              <w:rPr>
                <w:noProof/>
                <w:webHidden/>
              </w:rPr>
              <w:fldChar w:fldCharType="separate"/>
            </w:r>
            <w:r w:rsidR="00FA5C82">
              <w:rPr>
                <w:noProof/>
                <w:webHidden/>
              </w:rPr>
              <w:t>52</w:t>
            </w:r>
            <w:r w:rsidR="0045264A">
              <w:rPr>
                <w:noProof/>
                <w:webHidden/>
              </w:rPr>
              <w:fldChar w:fldCharType="end"/>
            </w:r>
          </w:hyperlink>
        </w:p>
        <w:p w14:paraId="546AA1E6" w14:textId="6792A186" w:rsidR="0045264A" w:rsidRDefault="008F1845">
          <w:pPr>
            <w:pStyle w:val="TOC2"/>
            <w:tabs>
              <w:tab w:val="right" w:leader="dot" w:pos="9396"/>
            </w:tabs>
            <w:rPr>
              <w:rFonts w:asciiTheme="minorHAnsi" w:eastAsiaTheme="minorEastAsia" w:hAnsiTheme="minorHAnsi" w:cstheme="minorBidi"/>
              <w:noProof/>
            </w:rPr>
          </w:pPr>
          <w:hyperlink w:anchor="_Toc75585336" w:history="1">
            <w:r w:rsidR="0045264A" w:rsidRPr="00D82826">
              <w:rPr>
                <w:rStyle w:val="Hyperlink"/>
                <w:noProof/>
              </w:rPr>
              <w:t>4.3 Implementation</w:t>
            </w:r>
            <w:r w:rsidR="0045264A">
              <w:rPr>
                <w:noProof/>
                <w:webHidden/>
              </w:rPr>
              <w:tab/>
            </w:r>
            <w:r w:rsidR="0045264A">
              <w:rPr>
                <w:noProof/>
                <w:webHidden/>
              </w:rPr>
              <w:fldChar w:fldCharType="begin"/>
            </w:r>
            <w:r w:rsidR="0045264A">
              <w:rPr>
                <w:noProof/>
                <w:webHidden/>
              </w:rPr>
              <w:instrText xml:space="preserve"> PAGEREF _Toc75585336 \h </w:instrText>
            </w:r>
            <w:r w:rsidR="0045264A">
              <w:rPr>
                <w:noProof/>
                <w:webHidden/>
              </w:rPr>
            </w:r>
            <w:r w:rsidR="0045264A">
              <w:rPr>
                <w:noProof/>
                <w:webHidden/>
              </w:rPr>
              <w:fldChar w:fldCharType="separate"/>
            </w:r>
            <w:r w:rsidR="00FA5C82">
              <w:rPr>
                <w:noProof/>
                <w:webHidden/>
              </w:rPr>
              <w:t>58</w:t>
            </w:r>
            <w:r w:rsidR="0045264A">
              <w:rPr>
                <w:noProof/>
                <w:webHidden/>
              </w:rPr>
              <w:fldChar w:fldCharType="end"/>
            </w:r>
          </w:hyperlink>
        </w:p>
        <w:p w14:paraId="19D1D97C" w14:textId="0D8506AE" w:rsidR="0045264A" w:rsidRDefault="008F1845">
          <w:pPr>
            <w:pStyle w:val="TOC3"/>
            <w:tabs>
              <w:tab w:val="right" w:leader="dot" w:pos="9396"/>
            </w:tabs>
            <w:rPr>
              <w:rFonts w:asciiTheme="minorHAnsi" w:eastAsiaTheme="minorEastAsia" w:hAnsiTheme="minorHAnsi" w:cstheme="minorBidi"/>
              <w:noProof/>
            </w:rPr>
          </w:pPr>
          <w:hyperlink w:anchor="_Toc75585337" w:history="1">
            <w:r w:rsidR="0045264A" w:rsidRPr="00D82826">
              <w:rPr>
                <w:rStyle w:val="Hyperlink"/>
                <w:noProof/>
              </w:rPr>
              <w:t>4.3.1 Home Interface</w:t>
            </w:r>
            <w:r w:rsidR="0045264A">
              <w:rPr>
                <w:noProof/>
                <w:webHidden/>
              </w:rPr>
              <w:tab/>
            </w:r>
            <w:r w:rsidR="0045264A">
              <w:rPr>
                <w:noProof/>
                <w:webHidden/>
              </w:rPr>
              <w:fldChar w:fldCharType="begin"/>
            </w:r>
            <w:r w:rsidR="0045264A">
              <w:rPr>
                <w:noProof/>
                <w:webHidden/>
              </w:rPr>
              <w:instrText xml:space="preserve"> PAGEREF _Toc75585337 \h </w:instrText>
            </w:r>
            <w:r w:rsidR="0045264A">
              <w:rPr>
                <w:noProof/>
                <w:webHidden/>
              </w:rPr>
            </w:r>
            <w:r w:rsidR="0045264A">
              <w:rPr>
                <w:noProof/>
                <w:webHidden/>
              </w:rPr>
              <w:fldChar w:fldCharType="separate"/>
            </w:r>
            <w:r w:rsidR="00FA5C82">
              <w:rPr>
                <w:noProof/>
                <w:webHidden/>
              </w:rPr>
              <w:t>58</w:t>
            </w:r>
            <w:r w:rsidR="0045264A">
              <w:rPr>
                <w:noProof/>
                <w:webHidden/>
              </w:rPr>
              <w:fldChar w:fldCharType="end"/>
            </w:r>
          </w:hyperlink>
        </w:p>
        <w:p w14:paraId="2291373A" w14:textId="0555E310" w:rsidR="0045264A" w:rsidRDefault="008F1845">
          <w:pPr>
            <w:pStyle w:val="TOC3"/>
            <w:tabs>
              <w:tab w:val="right" w:leader="dot" w:pos="9396"/>
            </w:tabs>
            <w:rPr>
              <w:rFonts w:asciiTheme="minorHAnsi" w:eastAsiaTheme="minorEastAsia" w:hAnsiTheme="minorHAnsi" w:cstheme="minorBidi"/>
              <w:noProof/>
            </w:rPr>
          </w:pPr>
          <w:hyperlink w:anchor="_Toc75585338" w:history="1">
            <w:r w:rsidR="0045264A" w:rsidRPr="00D82826">
              <w:rPr>
                <w:rStyle w:val="Hyperlink"/>
                <w:noProof/>
              </w:rPr>
              <w:t>4.3.2 Registration interface</w:t>
            </w:r>
            <w:r w:rsidR="0045264A">
              <w:rPr>
                <w:noProof/>
                <w:webHidden/>
              </w:rPr>
              <w:tab/>
            </w:r>
            <w:r w:rsidR="0045264A">
              <w:rPr>
                <w:noProof/>
                <w:webHidden/>
              </w:rPr>
              <w:fldChar w:fldCharType="begin"/>
            </w:r>
            <w:r w:rsidR="0045264A">
              <w:rPr>
                <w:noProof/>
                <w:webHidden/>
              </w:rPr>
              <w:instrText xml:space="preserve"> PAGEREF _Toc75585338 \h </w:instrText>
            </w:r>
            <w:r w:rsidR="0045264A">
              <w:rPr>
                <w:noProof/>
                <w:webHidden/>
              </w:rPr>
            </w:r>
            <w:r w:rsidR="0045264A">
              <w:rPr>
                <w:noProof/>
                <w:webHidden/>
              </w:rPr>
              <w:fldChar w:fldCharType="separate"/>
            </w:r>
            <w:r w:rsidR="00FA5C82">
              <w:rPr>
                <w:noProof/>
                <w:webHidden/>
              </w:rPr>
              <w:t>59</w:t>
            </w:r>
            <w:r w:rsidR="0045264A">
              <w:rPr>
                <w:noProof/>
                <w:webHidden/>
              </w:rPr>
              <w:fldChar w:fldCharType="end"/>
            </w:r>
          </w:hyperlink>
        </w:p>
        <w:p w14:paraId="380062FE" w14:textId="243BEDF4" w:rsidR="0045264A" w:rsidRDefault="008F1845">
          <w:pPr>
            <w:pStyle w:val="TOC3"/>
            <w:tabs>
              <w:tab w:val="right" w:leader="dot" w:pos="9396"/>
            </w:tabs>
            <w:rPr>
              <w:rFonts w:asciiTheme="minorHAnsi" w:eastAsiaTheme="minorEastAsia" w:hAnsiTheme="minorHAnsi" w:cstheme="minorBidi"/>
              <w:noProof/>
            </w:rPr>
          </w:pPr>
          <w:hyperlink w:anchor="_Toc75585339" w:history="1">
            <w:r w:rsidR="0045264A" w:rsidRPr="00D82826">
              <w:rPr>
                <w:rStyle w:val="Hyperlink"/>
                <w:noProof/>
              </w:rPr>
              <w:t>4.3.3 Login Interface</w:t>
            </w:r>
            <w:r w:rsidR="0045264A">
              <w:rPr>
                <w:noProof/>
                <w:webHidden/>
              </w:rPr>
              <w:tab/>
            </w:r>
            <w:r w:rsidR="0045264A">
              <w:rPr>
                <w:noProof/>
                <w:webHidden/>
              </w:rPr>
              <w:fldChar w:fldCharType="begin"/>
            </w:r>
            <w:r w:rsidR="0045264A">
              <w:rPr>
                <w:noProof/>
                <w:webHidden/>
              </w:rPr>
              <w:instrText xml:space="preserve"> PAGEREF _Toc75585339 \h </w:instrText>
            </w:r>
            <w:r w:rsidR="0045264A">
              <w:rPr>
                <w:noProof/>
                <w:webHidden/>
              </w:rPr>
            </w:r>
            <w:r w:rsidR="0045264A">
              <w:rPr>
                <w:noProof/>
                <w:webHidden/>
              </w:rPr>
              <w:fldChar w:fldCharType="separate"/>
            </w:r>
            <w:r w:rsidR="00FA5C82">
              <w:rPr>
                <w:noProof/>
                <w:webHidden/>
              </w:rPr>
              <w:t>60</w:t>
            </w:r>
            <w:r w:rsidR="0045264A">
              <w:rPr>
                <w:noProof/>
                <w:webHidden/>
              </w:rPr>
              <w:fldChar w:fldCharType="end"/>
            </w:r>
          </w:hyperlink>
        </w:p>
        <w:p w14:paraId="01E28996" w14:textId="511D8DAC" w:rsidR="0045264A" w:rsidRDefault="008F1845">
          <w:pPr>
            <w:pStyle w:val="TOC3"/>
            <w:tabs>
              <w:tab w:val="right" w:leader="dot" w:pos="9396"/>
            </w:tabs>
            <w:rPr>
              <w:rFonts w:asciiTheme="minorHAnsi" w:eastAsiaTheme="minorEastAsia" w:hAnsiTheme="minorHAnsi" w:cstheme="minorBidi"/>
              <w:noProof/>
            </w:rPr>
          </w:pPr>
          <w:hyperlink w:anchor="_Toc75585340" w:history="1">
            <w:r w:rsidR="0045264A" w:rsidRPr="00D82826">
              <w:rPr>
                <w:rStyle w:val="Hyperlink"/>
                <w:noProof/>
              </w:rPr>
              <w:t>4.3.4 Admin Dashboard interface</w:t>
            </w:r>
            <w:r w:rsidR="0045264A">
              <w:rPr>
                <w:noProof/>
                <w:webHidden/>
              </w:rPr>
              <w:tab/>
            </w:r>
            <w:r w:rsidR="0045264A">
              <w:rPr>
                <w:noProof/>
                <w:webHidden/>
              </w:rPr>
              <w:fldChar w:fldCharType="begin"/>
            </w:r>
            <w:r w:rsidR="0045264A">
              <w:rPr>
                <w:noProof/>
                <w:webHidden/>
              </w:rPr>
              <w:instrText xml:space="preserve"> PAGEREF _Toc75585340 \h </w:instrText>
            </w:r>
            <w:r w:rsidR="0045264A">
              <w:rPr>
                <w:noProof/>
                <w:webHidden/>
              </w:rPr>
            </w:r>
            <w:r w:rsidR="0045264A">
              <w:rPr>
                <w:noProof/>
                <w:webHidden/>
              </w:rPr>
              <w:fldChar w:fldCharType="separate"/>
            </w:r>
            <w:r w:rsidR="00FA5C82">
              <w:rPr>
                <w:noProof/>
                <w:webHidden/>
              </w:rPr>
              <w:t>61</w:t>
            </w:r>
            <w:r w:rsidR="0045264A">
              <w:rPr>
                <w:noProof/>
                <w:webHidden/>
              </w:rPr>
              <w:fldChar w:fldCharType="end"/>
            </w:r>
          </w:hyperlink>
        </w:p>
        <w:p w14:paraId="6AC4F4C4" w14:textId="68C94FD7" w:rsidR="0045264A" w:rsidRDefault="008F1845">
          <w:pPr>
            <w:pStyle w:val="TOC3"/>
            <w:tabs>
              <w:tab w:val="right" w:leader="dot" w:pos="9396"/>
            </w:tabs>
            <w:rPr>
              <w:rFonts w:asciiTheme="minorHAnsi" w:eastAsiaTheme="minorEastAsia" w:hAnsiTheme="minorHAnsi" w:cstheme="minorBidi"/>
              <w:noProof/>
            </w:rPr>
          </w:pPr>
          <w:hyperlink w:anchor="_Toc75585341" w:history="1">
            <w:r w:rsidR="0045264A" w:rsidRPr="00D82826">
              <w:rPr>
                <w:rStyle w:val="Hyperlink"/>
                <w:noProof/>
              </w:rPr>
              <w:t>4.3.5 Create workout interface</w:t>
            </w:r>
            <w:r w:rsidR="0045264A">
              <w:rPr>
                <w:noProof/>
                <w:webHidden/>
              </w:rPr>
              <w:tab/>
            </w:r>
            <w:r w:rsidR="0045264A">
              <w:rPr>
                <w:noProof/>
                <w:webHidden/>
              </w:rPr>
              <w:fldChar w:fldCharType="begin"/>
            </w:r>
            <w:r w:rsidR="0045264A">
              <w:rPr>
                <w:noProof/>
                <w:webHidden/>
              </w:rPr>
              <w:instrText xml:space="preserve"> PAGEREF _Toc75585341 \h </w:instrText>
            </w:r>
            <w:r w:rsidR="0045264A">
              <w:rPr>
                <w:noProof/>
                <w:webHidden/>
              </w:rPr>
            </w:r>
            <w:r w:rsidR="0045264A">
              <w:rPr>
                <w:noProof/>
                <w:webHidden/>
              </w:rPr>
              <w:fldChar w:fldCharType="separate"/>
            </w:r>
            <w:r w:rsidR="00FA5C82">
              <w:rPr>
                <w:noProof/>
                <w:webHidden/>
              </w:rPr>
              <w:t>63</w:t>
            </w:r>
            <w:r w:rsidR="0045264A">
              <w:rPr>
                <w:noProof/>
                <w:webHidden/>
              </w:rPr>
              <w:fldChar w:fldCharType="end"/>
            </w:r>
          </w:hyperlink>
        </w:p>
        <w:p w14:paraId="20EEE2AB" w14:textId="028C3D2D" w:rsidR="0045264A" w:rsidRDefault="008F1845">
          <w:pPr>
            <w:pStyle w:val="TOC3"/>
            <w:tabs>
              <w:tab w:val="right" w:leader="dot" w:pos="9396"/>
            </w:tabs>
            <w:rPr>
              <w:rFonts w:asciiTheme="minorHAnsi" w:eastAsiaTheme="minorEastAsia" w:hAnsiTheme="minorHAnsi" w:cstheme="minorBidi"/>
              <w:noProof/>
            </w:rPr>
          </w:pPr>
          <w:hyperlink w:anchor="_Toc75585342" w:history="1">
            <w:r w:rsidR="0045264A" w:rsidRPr="00D82826">
              <w:rPr>
                <w:rStyle w:val="Hyperlink"/>
                <w:noProof/>
              </w:rPr>
              <w:t>4.3.6 Manage Workout Interface</w:t>
            </w:r>
            <w:r w:rsidR="0045264A">
              <w:rPr>
                <w:noProof/>
                <w:webHidden/>
              </w:rPr>
              <w:tab/>
            </w:r>
            <w:r w:rsidR="0045264A">
              <w:rPr>
                <w:noProof/>
                <w:webHidden/>
              </w:rPr>
              <w:fldChar w:fldCharType="begin"/>
            </w:r>
            <w:r w:rsidR="0045264A">
              <w:rPr>
                <w:noProof/>
                <w:webHidden/>
              </w:rPr>
              <w:instrText xml:space="preserve"> PAGEREF _Toc75585342 \h </w:instrText>
            </w:r>
            <w:r w:rsidR="0045264A">
              <w:rPr>
                <w:noProof/>
                <w:webHidden/>
              </w:rPr>
            </w:r>
            <w:r w:rsidR="0045264A">
              <w:rPr>
                <w:noProof/>
                <w:webHidden/>
              </w:rPr>
              <w:fldChar w:fldCharType="separate"/>
            </w:r>
            <w:r w:rsidR="00FA5C82">
              <w:rPr>
                <w:noProof/>
                <w:webHidden/>
              </w:rPr>
              <w:t>64</w:t>
            </w:r>
            <w:r w:rsidR="0045264A">
              <w:rPr>
                <w:noProof/>
                <w:webHidden/>
              </w:rPr>
              <w:fldChar w:fldCharType="end"/>
            </w:r>
          </w:hyperlink>
        </w:p>
        <w:p w14:paraId="077A6E0D" w14:textId="5E4A37CB" w:rsidR="0045264A" w:rsidRDefault="008F1845">
          <w:pPr>
            <w:pStyle w:val="TOC3"/>
            <w:tabs>
              <w:tab w:val="right" w:leader="dot" w:pos="9396"/>
            </w:tabs>
            <w:rPr>
              <w:rFonts w:asciiTheme="minorHAnsi" w:eastAsiaTheme="minorEastAsia" w:hAnsiTheme="minorHAnsi" w:cstheme="minorBidi"/>
              <w:noProof/>
            </w:rPr>
          </w:pPr>
          <w:hyperlink w:anchor="_Toc75585343" w:history="1">
            <w:r w:rsidR="0045264A" w:rsidRPr="00D82826">
              <w:rPr>
                <w:rStyle w:val="Hyperlink"/>
                <w:noProof/>
              </w:rPr>
              <w:t>4.3.7 Manage Workout Interface</w:t>
            </w:r>
            <w:r w:rsidR="0045264A">
              <w:rPr>
                <w:noProof/>
                <w:webHidden/>
              </w:rPr>
              <w:tab/>
            </w:r>
            <w:r w:rsidR="0045264A">
              <w:rPr>
                <w:noProof/>
                <w:webHidden/>
              </w:rPr>
              <w:fldChar w:fldCharType="begin"/>
            </w:r>
            <w:r w:rsidR="0045264A">
              <w:rPr>
                <w:noProof/>
                <w:webHidden/>
              </w:rPr>
              <w:instrText xml:space="preserve"> PAGEREF _Toc75585343 \h </w:instrText>
            </w:r>
            <w:r w:rsidR="0045264A">
              <w:rPr>
                <w:noProof/>
                <w:webHidden/>
              </w:rPr>
            </w:r>
            <w:r w:rsidR="0045264A">
              <w:rPr>
                <w:noProof/>
                <w:webHidden/>
              </w:rPr>
              <w:fldChar w:fldCharType="separate"/>
            </w:r>
            <w:r w:rsidR="00FA5C82">
              <w:rPr>
                <w:noProof/>
                <w:webHidden/>
              </w:rPr>
              <w:t>64</w:t>
            </w:r>
            <w:r w:rsidR="0045264A">
              <w:rPr>
                <w:noProof/>
                <w:webHidden/>
              </w:rPr>
              <w:fldChar w:fldCharType="end"/>
            </w:r>
          </w:hyperlink>
        </w:p>
        <w:p w14:paraId="7EDC9779" w14:textId="4463905C" w:rsidR="0045264A" w:rsidRDefault="008F1845">
          <w:pPr>
            <w:pStyle w:val="TOC3"/>
            <w:tabs>
              <w:tab w:val="right" w:leader="dot" w:pos="9396"/>
            </w:tabs>
            <w:rPr>
              <w:rFonts w:asciiTheme="minorHAnsi" w:eastAsiaTheme="minorEastAsia" w:hAnsiTheme="minorHAnsi" w:cstheme="minorBidi"/>
              <w:noProof/>
            </w:rPr>
          </w:pPr>
          <w:hyperlink w:anchor="_Toc75585344" w:history="1">
            <w:r w:rsidR="0045264A" w:rsidRPr="00D82826">
              <w:rPr>
                <w:rStyle w:val="Hyperlink"/>
                <w:noProof/>
              </w:rPr>
              <w:t>4.3.8 Chat Interface</w:t>
            </w:r>
            <w:r w:rsidR="0045264A">
              <w:rPr>
                <w:noProof/>
                <w:webHidden/>
              </w:rPr>
              <w:tab/>
            </w:r>
            <w:r w:rsidR="0045264A">
              <w:rPr>
                <w:noProof/>
                <w:webHidden/>
              </w:rPr>
              <w:fldChar w:fldCharType="begin"/>
            </w:r>
            <w:r w:rsidR="0045264A">
              <w:rPr>
                <w:noProof/>
                <w:webHidden/>
              </w:rPr>
              <w:instrText xml:space="preserve"> PAGEREF _Toc75585344 \h </w:instrText>
            </w:r>
            <w:r w:rsidR="0045264A">
              <w:rPr>
                <w:noProof/>
                <w:webHidden/>
              </w:rPr>
            </w:r>
            <w:r w:rsidR="0045264A">
              <w:rPr>
                <w:noProof/>
                <w:webHidden/>
              </w:rPr>
              <w:fldChar w:fldCharType="separate"/>
            </w:r>
            <w:r w:rsidR="00FA5C82">
              <w:rPr>
                <w:noProof/>
                <w:webHidden/>
              </w:rPr>
              <w:t>65</w:t>
            </w:r>
            <w:r w:rsidR="0045264A">
              <w:rPr>
                <w:noProof/>
                <w:webHidden/>
              </w:rPr>
              <w:fldChar w:fldCharType="end"/>
            </w:r>
          </w:hyperlink>
        </w:p>
        <w:p w14:paraId="6FAC0A58" w14:textId="0AD40A21" w:rsidR="0045264A" w:rsidRDefault="008F1845">
          <w:pPr>
            <w:pStyle w:val="TOC3"/>
            <w:tabs>
              <w:tab w:val="right" w:leader="dot" w:pos="9396"/>
            </w:tabs>
            <w:rPr>
              <w:rFonts w:asciiTheme="minorHAnsi" w:eastAsiaTheme="minorEastAsia" w:hAnsiTheme="minorHAnsi" w:cstheme="minorBidi"/>
              <w:noProof/>
            </w:rPr>
          </w:pPr>
          <w:hyperlink w:anchor="_Toc75585345" w:history="1">
            <w:r w:rsidR="0045264A" w:rsidRPr="00D82826">
              <w:rPr>
                <w:rStyle w:val="Hyperlink"/>
                <w:noProof/>
              </w:rPr>
              <w:t>4.3.8 Create Group Chat Interface</w:t>
            </w:r>
            <w:r w:rsidR="0045264A">
              <w:rPr>
                <w:noProof/>
                <w:webHidden/>
              </w:rPr>
              <w:tab/>
            </w:r>
            <w:r w:rsidR="0045264A">
              <w:rPr>
                <w:noProof/>
                <w:webHidden/>
              </w:rPr>
              <w:fldChar w:fldCharType="begin"/>
            </w:r>
            <w:r w:rsidR="0045264A">
              <w:rPr>
                <w:noProof/>
                <w:webHidden/>
              </w:rPr>
              <w:instrText xml:space="preserve"> PAGEREF _Toc75585345 \h </w:instrText>
            </w:r>
            <w:r w:rsidR="0045264A">
              <w:rPr>
                <w:noProof/>
                <w:webHidden/>
              </w:rPr>
            </w:r>
            <w:r w:rsidR="0045264A">
              <w:rPr>
                <w:noProof/>
                <w:webHidden/>
              </w:rPr>
              <w:fldChar w:fldCharType="separate"/>
            </w:r>
            <w:r w:rsidR="00FA5C82">
              <w:rPr>
                <w:noProof/>
                <w:webHidden/>
              </w:rPr>
              <w:t>66</w:t>
            </w:r>
            <w:r w:rsidR="0045264A">
              <w:rPr>
                <w:noProof/>
                <w:webHidden/>
              </w:rPr>
              <w:fldChar w:fldCharType="end"/>
            </w:r>
          </w:hyperlink>
        </w:p>
        <w:p w14:paraId="3615C8E2" w14:textId="104B18C3" w:rsidR="0045264A" w:rsidRDefault="008F1845">
          <w:pPr>
            <w:pStyle w:val="TOC3"/>
            <w:tabs>
              <w:tab w:val="right" w:leader="dot" w:pos="9396"/>
            </w:tabs>
            <w:rPr>
              <w:rFonts w:asciiTheme="minorHAnsi" w:eastAsiaTheme="minorEastAsia" w:hAnsiTheme="minorHAnsi" w:cstheme="minorBidi"/>
              <w:noProof/>
            </w:rPr>
          </w:pPr>
          <w:hyperlink w:anchor="_Toc75585346" w:history="1">
            <w:r w:rsidR="0045264A" w:rsidRPr="00D82826">
              <w:rPr>
                <w:rStyle w:val="Hyperlink"/>
                <w:noProof/>
              </w:rPr>
              <w:t>4.3.8 Leaderboard Interface</w:t>
            </w:r>
            <w:r w:rsidR="0045264A">
              <w:rPr>
                <w:noProof/>
                <w:webHidden/>
              </w:rPr>
              <w:tab/>
            </w:r>
            <w:r w:rsidR="0045264A">
              <w:rPr>
                <w:noProof/>
                <w:webHidden/>
              </w:rPr>
              <w:fldChar w:fldCharType="begin"/>
            </w:r>
            <w:r w:rsidR="0045264A">
              <w:rPr>
                <w:noProof/>
                <w:webHidden/>
              </w:rPr>
              <w:instrText xml:space="preserve"> PAGEREF _Toc75585346 \h </w:instrText>
            </w:r>
            <w:r w:rsidR="0045264A">
              <w:rPr>
                <w:noProof/>
                <w:webHidden/>
              </w:rPr>
            </w:r>
            <w:r w:rsidR="0045264A">
              <w:rPr>
                <w:noProof/>
                <w:webHidden/>
              </w:rPr>
              <w:fldChar w:fldCharType="separate"/>
            </w:r>
            <w:r w:rsidR="00FA5C82">
              <w:rPr>
                <w:noProof/>
                <w:webHidden/>
              </w:rPr>
              <w:t>66</w:t>
            </w:r>
            <w:r w:rsidR="0045264A">
              <w:rPr>
                <w:noProof/>
                <w:webHidden/>
              </w:rPr>
              <w:fldChar w:fldCharType="end"/>
            </w:r>
          </w:hyperlink>
        </w:p>
        <w:p w14:paraId="7CC843C4" w14:textId="5434FE2D" w:rsidR="0045264A" w:rsidRDefault="008F1845">
          <w:pPr>
            <w:pStyle w:val="TOC3"/>
            <w:tabs>
              <w:tab w:val="right" w:leader="dot" w:pos="9396"/>
            </w:tabs>
            <w:rPr>
              <w:rFonts w:asciiTheme="minorHAnsi" w:eastAsiaTheme="minorEastAsia" w:hAnsiTheme="minorHAnsi" w:cstheme="minorBidi"/>
              <w:noProof/>
            </w:rPr>
          </w:pPr>
          <w:hyperlink w:anchor="_Toc75585347" w:history="1">
            <w:r w:rsidR="0045264A" w:rsidRPr="00D82826">
              <w:rPr>
                <w:rStyle w:val="Hyperlink"/>
                <w:noProof/>
              </w:rPr>
              <w:t>4.3.9 Profile Interface</w:t>
            </w:r>
            <w:r w:rsidR="0045264A">
              <w:rPr>
                <w:noProof/>
                <w:webHidden/>
              </w:rPr>
              <w:tab/>
            </w:r>
            <w:r w:rsidR="0045264A">
              <w:rPr>
                <w:noProof/>
                <w:webHidden/>
              </w:rPr>
              <w:fldChar w:fldCharType="begin"/>
            </w:r>
            <w:r w:rsidR="0045264A">
              <w:rPr>
                <w:noProof/>
                <w:webHidden/>
              </w:rPr>
              <w:instrText xml:space="preserve"> PAGEREF _Toc75585347 \h </w:instrText>
            </w:r>
            <w:r w:rsidR="0045264A">
              <w:rPr>
                <w:noProof/>
                <w:webHidden/>
              </w:rPr>
            </w:r>
            <w:r w:rsidR="0045264A">
              <w:rPr>
                <w:noProof/>
                <w:webHidden/>
              </w:rPr>
              <w:fldChar w:fldCharType="separate"/>
            </w:r>
            <w:r w:rsidR="00FA5C82">
              <w:rPr>
                <w:noProof/>
                <w:webHidden/>
              </w:rPr>
              <w:t>67</w:t>
            </w:r>
            <w:r w:rsidR="0045264A">
              <w:rPr>
                <w:noProof/>
                <w:webHidden/>
              </w:rPr>
              <w:fldChar w:fldCharType="end"/>
            </w:r>
          </w:hyperlink>
        </w:p>
        <w:p w14:paraId="29DCA2DA" w14:textId="1BC0A822" w:rsidR="0045264A" w:rsidRDefault="008F1845">
          <w:pPr>
            <w:pStyle w:val="TOC2"/>
            <w:tabs>
              <w:tab w:val="right" w:leader="dot" w:pos="9396"/>
            </w:tabs>
            <w:rPr>
              <w:rFonts w:asciiTheme="minorHAnsi" w:eastAsiaTheme="minorEastAsia" w:hAnsiTheme="minorHAnsi" w:cstheme="minorBidi"/>
              <w:noProof/>
            </w:rPr>
          </w:pPr>
          <w:hyperlink w:anchor="_Toc75585348"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_Toc75585348 \h </w:instrText>
            </w:r>
            <w:r w:rsidR="0045264A">
              <w:rPr>
                <w:noProof/>
                <w:webHidden/>
              </w:rPr>
            </w:r>
            <w:r w:rsidR="0045264A">
              <w:rPr>
                <w:noProof/>
                <w:webHidden/>
              </w:rPr>
              <w:fldChar w:fldCharType="separate"/>
            </w:r>
            <w:r w:rsidR="00FA5C82">
              <w:rPr>
                <w:noProof/>
                <w:webHidden/>
              </w:rPr>
              <w:t>68</w:t>
            </w:r>
            <w:r w:rsidR="0045264A">
              <w:rPr>
                <w:noProof/>
                <w:webHidden/>
              </w:rPr>
              <w:fldChar w:fldCharType="end"/>
            </w:r>
          </w:hyperlink>
        </w:p>
        <w:p w14:paraId="1060475C" w14:textId="767DF63D" w:rsidR="0045264A" w:rsidRDefault="008F1845">
          <w:pPr>
            <w:pStyle w:val="TOC2"/>
            <w:tabs>
              <w:tab w:val="right" w:leader="dot" w:pos="9396"/>
            </w:tabs>
            <w:rPr>
              <w:rFonts w:asciiTheme="minorHAnsi" w:eastAsiaTheme="minorEastAsia" w:hAnsiTheme="minorHAnsi" w:cstheme="minorBidi"/>
              <w:noProof/>
            </w:rPr>
          </w:pPr>
          <w:hyperlink w:anchor="_Toc75585349" w:history="1">
            <w:r w:rsidR="0045264A" w:rsidRPr="00D82826">
              <w:rPr>
                <w:rStyle w:val="Hyperlink"/>
                <w:noProof/>
              </w:rPr>
              <w:t>General conclusion and perspectives</w:t>
            </w:r>
            <w:r w:rsidR="0045264A">
              <w:rPr>
                <w:noProof/>
                <w:webHidden/>
              </w:rPr>
              <w:tab/>
            </w:r>
            <w:r w:rsidR="0045264A">
              <w:rPr>
                <w:noProof/>
                <w:webHidden/>
              </w:rPr>
              <w:fldChar w:fldCharType="begin"/>
            </w:r>
            <w:r w:rsidR="0045264A">
              <w:rPr>
                <w:noProof/>
                <w:webHidden/>
              </w:rPr>
              <w:instrText xml:space="preserve"> PAGEREF _Toc75585349 \h </w:instrText>
            </w:r>
            <w:r w:rsidR="0045264A">
              <w:rPr>
                <w:noProof/>
                <w:webHidden/>
              </w:rPr>
            </w:r>
            <w:r w:rsidR="0045264A">
              <w:rPr>
                <w:noProof/>
                <w:webHidden/>
              </w:rPr>
              <w:fldChar w:fldCharType="separate"/>
            </w:r>
            <w:r w:rsidR="00FA5C82">
              <w:rPr>
                <w:noProof/>
                <w:webHidden/>
              </w:rPr>
              <w:t>69</w:t>
            </w:r>
            <w:r w:rsidR="0045264A">
              <w:rPr>
                <w:noProof/>
                <w:webHidden/>
              </w:rPr>
              <w:fldChar w:fldCharType="end"/>
            </w:r>
          </w:hyperlink>
        </w:p>
        <w:p w14:paraId="589E56CF" w14:textId="4E4C8CBC" w:rsidR="0045264A" w:rsidRDefault="008F1845">
          <w:pPr>
            <w:pStyle w:val="TOC2"/>
            <w:tabs>
              <w:tab w:val="right" w:leader="dot" w:pos="9396"/>
            </w:tabs>
            <w:rPr>
              <w:rFonts w:asciiTheme="minorHAnsi" w:eastAsiaTheme="minorEastAsia" w:hAnsiTheme="minorHAnsi" w:cstheme="minorBidi"/>
              <w:noProof/>
            </w:rPr>
          </w:pPr>
          <w:hyperlink w:anchor="_Toc75585350" w:history="1">
            <w:r w:rsidR="0045264A" w:rsidRPr="00D82826">
              <w:rPr>
                <w:rStyle w:val="Hyperlink"/>
                <w:noProof/>
              </w:rPr>
              <w:t>Webography</w:t>
            </w:r>
            <w:r w:rsidR="0045264A">
              <w:rPr>
                <w:noProof/>
                <w:webHidden/>
              </w:rPr>
              <w:tab/>
            </w:r>
            <w:r w:rsidR="0045264A">
              <w:rPr>
                <w:noProof/>
                <w:webHidden/>
              </w:rPr>
              <w:fldChar w:fldCharType="begin"/>
            </w:r>
            <w:r w:rsidR="0045264A">
              <w:rPr>
                <w:noProof/>
                <w:webHidden/>
              </w:rPr>
              <w:instrText xml:space="preserve"> PAGEREF _Toc75585350 \h </w:instrText>
            </w:r>
            <w:r w:rsidR="0045264A">
              <w:rPr>
                <w:noProof/>
                <w:webHidden/>
              </w:rPr>
            </w:r>
            <w:r w:rsidR="0045264A">
              <w:rPr>
                <w:noProof/>
                <w:webHidden/>
              </w:rPr>
              <w:fldChar w:fldCharType="separate"/>
            </w:r>
            <w:r w:rsidR="00FA5C82">
              <w:rPr>
                <w:noProof/>
                <w:webHidden/>
              </w:rPr>
              <w:t>70</w:t>
            </w:r>
            <w:r w:rsidR="0045264A">
              <w:rPr>
                <w:noProof/>
                <w:webHidden/>
              </w:rPr>
              <w:fldChar w:fldCharType="end"/>
            </w:r>
          </w:hyperlink>
        </w:p>
        <w:p w14:paraId="63E0DA11" w14:textId="4D751A7D" w:rsidR="00877A09" w:rsidRDefault="00877A09">
          <w:r>
            <w:rPr>
              <w:b/>
              <w:bCs/>
              <w:noProof/>
            </w:rPr>
            <w:fldChar w:fldCharType="end"/>
          </w:r>
        </w:p>
      </w:sdtContent>
    </w:sdt>
    <w:p w14:paraId="65D74807" w14:textId="6B621950" w:rsidR="000176A9" w:rsidRDefault="000176A9">
      <w:pPr>
        <w:suppressAutoHyphens w:val="0"/>
      </w:pPr>
      <w:r>
        <w:br w:type="page"/>
      </w:r>
    </w:p>
    <w:p w14:paraId="2D720AC6" w14:textId="1EFC23A2" w:rsidR="00877A09" w:rsidRDefault="000176A9">
      <w:pPr>
        <w:rPr>
          <w:sz w:val="36"/>
          <w:szCs w:val="36"/>
        </w:rPr>
      </w:pPr>
      <w:r w:rsidRPr="000176A9">
        <w:rPr>
          <w:sz w:val="36"/>
          <w:szCs w:val="36"/>
        </w:rPr>
        <w:lastRenderedPageBreak/>
        <w:t>Tables of Figures</w:t>
      </w:r>
    </w:p>
    <w:p w14:paraId="49EFC808" w14:textId="77777777" w:rsidR="000176A9" w:rsidRPr="000176A9" w:rsidRDefault="000176A9">
      <w:pPr>
        <w:rPr>
          <w:sz w:val="36"/>
          <w:szCs w:val="36"/>
        </w:rPr>
      </w:pPr>
    </w:p>
    <w:p w14:paraId="4E153546" w14:textId="7E2EE887" w:rsidR="00921914" w:rsidRDefault="0045264A">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"Figure" </w:instrText>
      </w:r>
      <w:r>
        <w:rPr>
          <w:lang w:bidi="ar-TN"/>
        </w:rPr>
        <w:fldChar w:fldCharType="separate"/>
      </w:r>
      <w:hyperlink w:anchor="_Toc7559097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1.1:Fitness Blender Home Page</w:t>
        </w:r>
        <w:r w:rsidR="00921914">
          <w:rPr>
            <w:noProof/>
            <w:webHidden/>
          </w:rPr>
          <w:tab/>
        </w:r>
        <w:r w:rsidR="00921914">
          <w:rPr>
            <w:noProof/>
            <w:webHidden/>
          </w:rPr>
          <w:fldChar w:fldCharType="begin"/>
        </w:r>
        <w:r w:rsidR="00921914">
          <w:rPr>
            <w:noProof/>
            <w:webHidden/>
          </w:rPr>
          <w:instrText xml:space="preserve"> PAGEREF _Toc75590971 \h </w:instrText>
        </w:r>
        <w:r w:rsidR="00921914">
          <w:rPr>
            <w:noProof/>
            <w:webHidden/>
          </w:rPr>
        </w:r>
        <w:r w:rsidR="00921914">
          <w:rPr>
            <w:noProof/>
            <w:webHidden/>
          </w:rPr>
          <w:fldChar w:fldCharType="separate"/>
        </w:r>
        <w:r w:rsidR="00FA5C82">
          <w:rPr>
            <w:noProof/>
            <w:webHidden/>
          </w:rPr>
          <w:t>15</w:t>
        </w:r>
        <w:r w:rsidR="00921914">
          <w:rPr>
            <w:noProof/>
            <w:webHidden/>
          </w:rPr>
          <w:fldChar w:fldCharType="end"/>
        </w:r>
      </w:hyperlink>
    </w:p>
    <w:p w14:paraId="1EA99B6B" w14:textId="304EE1E9" w:rsidR="00921914" w:rsidRDefault="008F1845">
      <w:pPr>
        <w:pStyle w:val="TableofFigures"/>
        <w:tabs>
          <w:tab w:val="right" w:leader="dot" w:pos="9396"/>
        </w:tabs>
        <w:rPr>
          <w:rFonts w:asciiTheme="minorHAnsi" w:eastAsiaTheme="minorEastAsia" w:hAnsiTheme="minorHAnsi" w:cstheme="minorBidi"/>
          <w:noProof/>
        </w:rPr>
      </w:pPr>
      <w:hyperlink w:anchor="_Toc7559097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1.2:Fitness Blender video page</w:t>
        </w:r>
        <w:r w:rsidR="00921914">
          <w:rPr>
            <w:noProof/>
            <w:webHidden/>
          </w:rPr>
          <w:tab/>
        </w:r>
        <w:r w:rsidR="00921914">
          <w:rPr>
            <w:noProof/>
            <w:webHidden/>
          </w:rPr>
          <w:fldChar w:fldCharType="begin"/>
        </w:r>
        <w:r w:rsidR="00921914">
          <w:rPr>
            <w:noProof/>
            <w:webHidden/>
          </w:rPr>
          <w:instrText xml:space="preserve"> PAGEREF _Toc75590972 \h </w:instrText>
        </w:r>
        <w:r w:rsidR="00921914">
          <w:rPr>
            <w:noProof/>
            <w:webHidden/>
          </w:rPr>
        </w:r>
        <w:r w:rsidR="00921914">
          <w:rPr>
            <w:noProof/>
            <w:webHidden/>
          </w:rPr>
          <w:fldChar w:fldCharType="separate"/>
        </w:r>
        <w:r w:rsidR="00FA5C82">
          <w:rPr>
            <w:noProof/>
            <w:webHidden/>
          </w:rPr>
          <w:t>15</w:t>
        </w:r>
        <w:r w:rsidR="00921914">
          <w:rPr>
            <w:noProof/>
            <w:webHidden/>
          </w:rPr>
          <w:fldChar w:fldCharType="end"/>
        </w:r>
      </w:hyperlink>
    </w:p>
    <w:p w14:paraId="6BBC1B4E" w14:textId="1BDF60BF" w:rsidR="00921914" w:rsidRDefault="008F1845">
      <w:pPr>
        <w:pStyle w:val="TableofFigures"/>
        <w:tabs>
          <w:tab w:val="right" w:leader="dot" w:pos="9396"/>
        </w:tabs>
        <w:rPr>
          <w:rFonts w:asciiTheme="minorHAnsi" w:eastAsiaTheme="minorEastAsia" w:hAnsiTheme="minorHAnsi" w:cstheme="minorBidi"/>
          <w:noProof/>
        </w:rPr>
      </w:pPr>
      <w:hyperlink w:anchor="_Toc7559097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1.3</w:t>
        </w:r>
        <w:r w:rsidR="00921914" w:rsidRPr="009E1C99">
          <w:rPr>
            <w:rStyle w:val="Hyperlink"/>
            <w:noProof/>
            <w:lang w:val="fr-FR"/>
          </w:rPr>
          <w:t>:Bodybuilding home page</w:t>
        </w:r>
        <w:r w:rsidR="00921914">
          <w:rPr>
            <w:noProof/>
            <w:webHidden/>
          </w:rPr>
          <w:tab/>
        </w:r>
        <w:r w:rsidR="00921914">
          <w:rPr>
            <w:noProof/>
            <w:webHidden/>
          </w:rPr>
          <w:fldChar w:fldCharType="begin"/>
        </w:r>
        <w:r w:rsidR="00921914">
          <w:rPr>
            <w:noProof/>
            <w:webHidden/>
          </w:rPr>
          <w:instrText xml:space="preserve"> PAGEREF _Toc75590973 \h </w:instrText>
        </w:r>
        <w:r w:rsidR="00921914">
          <w:rPr>
            <w:noProof/>
            <w:webHidden/>
          </w:rPr>
        </w:r>
        <w:r w:rsidR="00921914">
          <w:rPr>
            <w:noProof/>
            <w:webHidden/>
          </w:rPr>
          <w:fldChar w:fldCharType="separate"/>
        </w:r>
        <w:r w:rsidR="00FA5C82">
          <w:rPr>
            <w:noProof/>
            <w:webHidden/>
          </w:rPr>
          <w:t>17</w:t>
        </w:r>
        <w:r w:rsidR="00921914">
          <w:rPr>
            <w:noProof/>
            <w:webHidden/>
          </w:rPr>
          <w:fldChar w:fldCharType="end"/>
        </w:r>
      </w:hyperlink>
    </w:p>
    <w:p w14:paraId="2A706B76" w14:textId="0A98D7B0" w:rsidR="00921914" w:rsidRDefault="008F1845">
      <w:pPr>
        <w:pStyle w:val="TableofFigures"/>
        <w:tabs>
          <w:tab w:val="right" w:leader="dot" w:pos="9396"/>
        </w:tabs>
        <w:rPr>
          <w:rFonts w:asciiTheme="minorHAnsi" w:eastAsiaTheme="minorEastAsia" w:hAnsiTheme="minorHAnsi" w:cstheme="minorBidi"/>
          <w:noProof/>
        </w:rPr>
      </w:pPr>
      <w:hyperlink w:anchor="_Toc7559097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1.4:Bodybuilding Body Fit page</w:t>
        </w:r>
        <w:r w:rsidR="00921914">
          <w:rPr>
            <w:noProof/>
            <w:webHidden/>
          </w:rPr>
          <w:tab/>
        </w:r>
        <w:r w:rsidR="00921914">
          <w:rPr>
            <w:noProof/>
            <w:webHidden/>
          </w:rPr>
          <w:fldChar w:fldCharType="begin"/>
        </w:r>
        <w:r w:rsidR="00921914">
          <w:rPr>
            <w:noProof/>
            <w:webHidden/>
          </w:rPr>
          <w:instrText xml:space="preserve"> PAGEREF _Toc75590974 \h </w:instrText>
        </w:r>
        <w:r w:rsidR="00921914">
          <w:rPr>
            <w:noProof/>
            <w:webHidden/>
          </w:rPr>
        </w:r>
        <w:r w:rsidR="00921914">
          <w:rPr>
            <w:noProof/>
            <w:webHidden/>
          </w:rPr>
          <w:fldChar w:fldCharType="separate"/>
        </w:r>
        <w:r w:rsidR="00FA5C82">
          <w:rPr>
            <w:noProof/>
            <w:webHidden/>
          </w:rPr>
          <w:t>17</w:t>
        </w:r>
        <w:r w:rsidR="00921914">
          <w:rPr>
            <w:noProof/>
            <w:webHidden/>
          </w:rPr>
          <w:fldChar w:fldCharType="end"/>
        </w:r>
      </w:hyperlink>
    </w:p>
    <w:p w14:paraId="35D7458A" w14:textId="59DBE7A6" w:rsidR="00921914" w:rsidRDefault="008F1845">
      <w:pPr>
        <w:pStyle w:val="TableofFigures"/>
        <w:tabs>
          <w:tab w:val="right" w:leader="dot" w:pos="9396"/>
        </w:tabs>
        <w:rPr>
          <w:rFonts w:asciiTheme="minorHAnsi" w:eastAsiaTheme="minorEastAsia" w:hAnsiTheme="minorHAnsi" w:cstheme="minorBidi"/>
          <w:noProof/>
        </w:rPr>
      </w:pPr>
      <w:hyperlink w:anchor="_Toc7559097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1.5</w:t>
        </w:r>
        <w:r w:rsidR="00921914" w:rsidRPr="009E1C99">
          <w:rPr>
            <w:rStyle w:val="Hyperlink"/>
            <w:noProof/>
            <w:lang w:val="fr-FR"/>
          </w:rPr>
          <w:t>:weeksixpack Home Page</w:t>
        </w:r>
        <w:r w:rsidR="00921914">
          <w:rPr>
            <w:noProof/>
            <w:webHidden/>
          </w:rPr>
          <w:tab/>
        </w:r>
        <w:r w:rsidR="00921914">
          <w:rPr>
            <w:noProof/>
            <w:webHidden/>
          </w:rPr>
          <w:fldChar w:fldCharType="begin"/>
        </w:r>
        <w:r w:rsidR="00921914">
          <w:rPr>
            <w:noProof/>
            <w:webHidden/>
          </w:rPr>
          <w:instrText xml:space="preserve"> PAGEREF _Toc75590975 \h </w:instrText>
        </w:r>
        <w:r w:rsidR="00921914">
          <w:rPr>
            <w:noProof/>
            <w:webHidden/>
          </w:rPr>
        </w:r>
        <w:r w:rsidR="00921914">
          <w:rPr>
            <w:noProof/>
            <w:webHidden/>
          </w:rPr>
          <w:fldChar w:fldCharType="separate"/>
        </w:r>
        <w:r w:rsidR="00FA5C82">
          <w:rPr>
            <w:noProof/>
            <w:webHidden/>
          </w:rPr>
          <w:t>19</w:t>
        </w:r>
        <w:r w:rsidR="00921914">
          <w:rPr>
            <w:noProof/>
            <w:webHidden/>
          </w:rPr>
          <w:fldChar w:fldCharType="end"/>
        </w:r>
      </w:hyperlink>
    </w:p>
    <w:p w14:paraId="1E939767" w14:textId="535999CF" w:rsidR="00921914" w:rsidRDefault="008F1845">
      <w:pPr>
        <w:pStyle w:val="TableofFigures"/>
        <w:tabs>
          <w:tab w:val="right" w:leader="dot" w:pos="9396"/>
        </w:tabs>
        <w:rPr>
          <w:rFonts w:asciiTheme="minorHAnsi" w:eastAsiaTheme="minorEastAsia" w:hAnsiTheme="minorHAnsi" w:cstheme="minorBidi"/>
          <w:noProof/>
        </w:rPr>
      </w:pPr>
      <w:hyperlink w:anchor="_Toc7559097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1.6:sixweeksixpac Home Page</w:t>
        </w:r>
        <w:r w:rsidR="00921914">
          <w:rPr>
            <w:noProof/>
            <w:webHidden/>
          </w:rPr>
          <w:tab/>
        </w:r>
        <w:r w:rsidR="00921914">
          <w:rPr>
            <w:noProof/>
            <w:webHidden/>
          </w:rPr>
          <w:fldChar w:fldCharType="begin"/>
        </w:r>
        <w:r w:rsidR="00921914">
          <w:rPr>
            <w:noProof/>
            <w:webHidden/>
          </w:rPr>
          <w:instrText xml:space="preserve"> PAGEREF _Toc75590976 \h </w:instrText>
        </w:r>
        <w:r w:rsidR="00921914">
          <w:rPr>
            <w:noProof/>
            <w:webHidden/>
          </w:rPr>
        </w:r>
        <w:r w:rsidR="00921914">
          <w:rPr>
            <w:noProof/>
            <w:webHidden/>
          </w:rPr>
          <w:fldChar w:fldCharType="separate"/>
        </w:r>
        <w:r w:rsidR="00FA5C82">
          <w:rPr>
            <w:noProof/>
            <w:webHidden/>
          </w:rPr>
          <w:t>19</w:t>
        </w:r>
        <w:r w:rsidR="00921914">
          <w:rPr>
            <w:noProof/>
            <w:webHidden/>
          </w:rPr>
          <w:fldChar w:fldCharType="end"/>
        </w:r>
      </w:hyperlink>
    </w:p>
    <w:p w14:paraId="1F23FCD9" w14:textId="3C1B8D28" w:rsidR="00921914" w:rsidRDefault="008F1845">
      <w:pPr>
        <w:pStyle w:val="TableofFigures"/>
        <w:tabs>
          <w:tab w:val="right" w:leader="dot" w:pos="9396"/>
        </w:tabs>
        <w:rPr>
          <w:rFonts w:asciiTheme="minorHAnsi" w:eastAsiaTheme="minorEastAsia" w:hAnsiTheme="minorHAnsi" w:cstheme="minorBidi"/>
          <w:noProof/>
        </w:rPr>
      </w:pPr>
      <w:hyperlink w:anchor="_Toc7559097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1.7:Waterfall methodology diagram</w:t>
        </w:r>
        <w:r w:rsidR="00921914">
          <w:rPr>
            <w:noProof/>
            <w:webHidden/>
          </w:rPr>
          <w:tab/>
        </w:r>
        <w:r w:rsidR="00921914">
          <w:rPr>
            <w:noProof/>
            <w:webHidden/>
          </w:rPr>
          <w:fldChar w:fldCharType="begin"/>
        </w:r>
        <w:r w:rsidR="00921914">
          <w:rPr>
            <w:noProof/>
            <w:webHidden/>
          </w:rPr>
          <w:instrText xml:space="preserve"> PAGEREF _Toc75590977 \h </w:instrText>
        </w:r>
        <w:r w:rsidR="00921914">
          <w:rPr>
            <w:noProof/>
            <w:webHidden/>
          </w:rPr>
        </w:r>
        <w:r w:rsidR="00921914">
          <w:rPr>
            <w:noProof/>
            <w:webHidden/>
          </w:rPr>
          <w:fldChar w:fldCharType="separate"/>
        </w:r>
        <w:r w:rsidR="00FA5C82">
          <w:rPr>
            <w:noProof/>
            <w:webHidden/>
          </w:rPr>
          <w:t>23</w:t>
        </w:r>
        <w:r w:rsidR="00921914">
          <w:rPr>
            <w:noProof/>
            <w:webHidden/>
          </w:rPr>
          <w:fldChar w:fldCharType="end"/>
        </w:r>
      </w:hyperlink>
    </w:p>
    <w:p w14:paraId="42A7CDAD" w14:textId="7A030C91" w:rsidR="00921914" w:rsidRDefault="008F1845">
      <w:pPr>
        <w:pStyle w:val="TableofFigures"/>
        <w:tabs>
          <w:tab w:val="right" w:leader="dot" w:pos="9396"/>
        </w:tabs>
        <w:rPr>
          <w:rFonts w:asciiTheme="minorHAnsi" w:eastAsiaTheme="minorEastAsia" w:hAnsiTheme="minorHAnsi" w:cstheme="minorBidi"/>
          <w:noProof/>
        </w:rPr>
      </w:pPr>
      <w:hyperlink w:anchor="_Toc7559097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1.8:Scrum Process Diagram</w:t>
        </w:r>
        <w:r w:rsidR="00921914">
          <w:rPr>
            <w:noProof/>
            <w:webHidden/>
          </w:rPr>
          <w:tab/>
        </w:r>
        <w:r w:rsidR="00921914">
          <w:rPr>
            <w:noProof/>
            <w:webHidden/>
          </w:rPr>
          <w:fldChar w:fldCharType="begin"/>
        </w:r>
        <w:r w:rsidR="00921914">
          <w:rPr>
            <w:noProof/>
            <w:webHidden/>
          </w:rPr>
          <w:instrText xml:space="preserve"> PAGEREF _Toc75590978 \h </w:instrText>
        </w:r>
        <w:r w:rsidR="00921914">
          <w:rPr>
            <w:noProof/>
            <w:webHidden/>
          </w:rPr>
        </w:r>
        <w:r w:rsidR="00921914">
          <w:rPr>
            <w:noProof/>
            <w:webHidden/>
          </w:rPr>
          <w:fldChar w:fldCharType="separate"/>
        </w:r>
        <w:r w:rsidR="00FA5C82">
          <w:rPr>
            <w:noProof/>
            <w:webHidden/>
          </w:rPr>
          <w:t>24</w:t>
        </w:r>
        <w:r w:rsidR="00921914">
          <w:rPr>
            <w:noProof/>
            <w:webHidden/>
          </w:rPr>
          <w:fldChar w:fldCharType="end"/>
        </w:r>
      </w:hyperlink>
    </w:p>
    <w:p w14:paraId="3A8A2C35" w14:textId="1DCB3185" w:rsidR="00921914" w:rsidRDefault="008F1845">
      <w:pPr>
        <w:pStyle w:val="TableofFigures"/>
        <w:tabs>
          <w:tab w:val="right" w:leader="dot" w:pos="9396"/>
        </w:tabs>
        <w:rPr>
          <w:rFonts w:asciiTheme="minorHAnsi" w:eastAsiaTheme="minorEastAsia" w:hAnsiTheme="minorHAnsi" w:cstheme="minorBidi"/>
          <w:noProof/>
        </w:rPr>
      </w:pPr>
      <w:hyperlink w:anchor="_Toc7559097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2.1:General use case diagram</w:t>
        </w:r>
        <w:r w:rsidR="00921914">
          <w:rPr>
            <w:noProof/>
            <w:webHidden/>
          </w:rPr>
          <w:tab/>
        </w:r>
        <w:r w:rsidR="00921914">
          <w:rPr>
            <w:noProof/>
            <w:webHidden/>
          </w:rPr>
          <w:fldChar w:fldCharType="begin"/>
        </w:r>
        <w:r w:rsidR="00921914">
          <w:rPr>
            <w:noProof/>
            <w:webHidden/>
          </w:rPr>
          <w:instrText xml:space="preserve"> PAGEREF _Toc75590979 \h </w:instrText>
        </w:r>
        <w:r w:rsidR="00921914">
          <w:rPr>
            <w:noProof/>
            <w:webHidden/>
          </w:rPr>
        </w:r>
        <w:r w:rsidR="00921914">
          <w:rPr>
            <w:noProof/>
            <w:webHidden/>
          </w:rPr>
          <w:fldChar w:fldCharType="separate"/>
        </w:r>
        <w:r w:rsidR="00FA5C82">
          <w:rPr>
            <w:noProof/>
            <w:webHidden/>
          </w:rPr>
          <w:t>29</w:t>
        </w:r>
        <w:r w:rsidR="00921914">
          <w:rPr>
            <w:noProof/>
            <w:webHidden/>
          </w:rPr>
          <w:fldChar w:fldCharType="end"/>
        </w:r>
      </w:hyperlink>
    </w:p>
    <w:p w14:paraId="61CEB63B" w14:textId="48372A2A" w:rsidR="00921914" w:rsidRDefault="008F1845">
      <w:pPr>
        <w:pStyle w:val="TableofFigures"/>
        <w:tabs>
          <w:tab w:val="right" w:leader="dot" w:pos="9396"/>
        </w:tabs>
        <w:rPr>
          <w:rFonts w:asciiTheme="minorHAnsi" w:eastAsiaTheme="minorEastAsia" w:hAnsiTheme="minorHAnsi" w:cstheme="minorBidi"/>
          <w:noProof/>
        </w:rPr>
      </w:pPr>
      <w:hyperlink w:anchor="_Toc7559098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2.2:Authentication use case diagram</w:t>
        </w:r>
        <w:r w:rsidR="00921914">
          <w:rPr>
            <w:noProof/>
            <w:webHidden/>
          </w:rPr>
          <w:tab/>
        </w:r>
        <w:r w:rsidR="00921914">
          <w:rPr>
            <w:noProof/>
            <w:webHidden/>
          </w:rPr>
          <w:fldChar w:fldCharType="begin"/>
        </w:r>
        <w:r w:rsidR="00921914">
          <w:rPr>
            <w:noProof/>
            <w:webHidden/>
          </w:rPr>
          <w:instrText xml:space="preserve"> PAGEREF _Toc75590980 \h </w:instrText>
        </w:r>
        <w:r w:rsidR="00921914">
          <w:rPr>
            <w:noProof/>
            <w:webHidden/>
          </w:rPr>
        </w:r>
        <w:r w:rsidR="00921914">
          <w:rPr>
            <w:noProof/>
            <w:webHidden/>
          </w:rPr>
          <w:fldChar w:fldCharType="separate"/>
        </w:r>
        <w:r w:rsidR="00FA5C82">
          <w:rPr>
            <w:noProof/>
            <w:webHidden/>
          </w:rPr>
          <w:t>30</w:t>
        </w:r>
        <w:r w:rsidR="00921914">
          <w:rPr>
            <w:noProof/>
            <w:webHidden/>
          </w:rPr>
          <w:fldChar w:fldCharType="end"/>
        </w:r>
      </w:hyperlink>
    </w:p>
    <w:p w14:paraId="5231F27D" w14:textId="0A39EE40" w:rsidR="00921914" w:rsidRDefault="008F1845">
      <w:pPr>
        <w:pStyle w:val="TableofFigures"/>
        <w:tabs>
          <w:tab w:val="right" w:leader="dot" w:pos="9396"/>
        </w:tabs>
        <w:rPr>
          <w:rFonts w:asciiTheme="minorHAnsi" w:eastAsiaTheme="minorEastAsia" w:hAnsiTheme="minorHAnsi" w:cstheme="minorBidi"/>
          <w:noProof/>
        </w:rPr>
      </w:pPr>
      <w:hyperlink w:anchor="_Toc7559098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2.3:Workout Management Use-Case Diagram</w:t>
        </w:r>
        <w:r w:rsidR="00921914">
          <w:rPr>
            <w:noProof/>
            <w:webHidden/>
          </w:rPr>
          <w:tab/>
        </w:r>
        <w:r w:rsidR="00921914">
          <w:rPr>
            <w:noProof/>
            <w:webHidden/>
          </w:rPr>
          <w:fldChar w:fldCharType="begin"/>
        </w:r>
        <w:r w:rsidR="00921914">
          <w:rPr>
            <w:noProof/>
            <w:webHidden/>
          </w:rPr>
          <w:instrText xml:space="preserve"> PAGEREF _Toc75590981 \h </w:instrText>
        </w:r>
        <w:r w:rsidR="00921914">
          <w:rPr>
            <w:noProof/>
            <w:webHidden/>
          </w:rPr>
        </w:r>
        <w:r w:rsidR="00921914">
          <w:rPr>
            <w:noProof/>
            <w:webHidden/>
          </w:rPr>
          <w:fldChar w:fldCharType="separate"/>
        </w:r>
        <w:r w:rsidR="00FA5C82">
          <w:rPr>
            <w:noProof/>
            <w:webHidden/>
          </w:rPr>
          <w:t>31</w:t>
        </w:r>
        <w:r w:rsidR="00921914">
          <w:rPr>
            <w:noProof/>
            <w:webHidden/>
          </w:rPr>
          <w:fldChar w:fldCharType="end"/>
        </w:r>
      </w:hyperlink>
    </w:p>
    <w:p w14:paraId="61308551" w14:textId="2171FA18" w:rsidR="00921914" w:rsidRDefault="008F1845">
      <w:pPr>
        <w:pStyle w:val="TableofFigures"/>
        <w:tabs>
          <w:tab w:val="right" w:leader="dot" w:pos="9396"/>
        </w:tabs>
        <w:rPr>
          <w:rFonts w:asciiTheme="minorHAnsi" w:eastAsiaTheme="minorEastAsia" w:hAnsiTheme="minorHAnsi" w:cstheme="minorBidi"/>
          <w:noProof/>
        </w:rPr>
      </w:pPr>
      <w:hyperlink w:anchor="_Toc7559098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2.4:Chats Management Use Case Diagram</w:t>
        </w:r>
        <w:r w:rsidR="00921914">
          <w:rPr>
            <w:noProof/>
            <w:webHidden/>
          </w:rPr>
          <w:tab/>
        </w:r>
        <w:r w:rsidR="00921914">
          <w:rPr>
            <w:noProof/>
            <w:webHidden/>
          </w:rPr>
          <w:fldChar w:fldCharType="begin"/>
        </w:r>
        <w:r w:rsidR="00921914">
          <w:rPr>
            <w:noProof/>
            <w:webHidden/>
          </w:rPr>
          <w:instrText xml:space="preserve"> PAGEREF _Toc75590982 \h </w:instrText>
        </w:r>
        <w:r w:rsidR="00921914">
          <w:rPr>
            <w:noProof/>
            <w:webHidden/>
          </w:rPr>
        </w:r>
        <w:r w:rsidR="00921914">
          <w:rPr>
            <w:noProof/>
            <w:webHidden/>
          </w:rPr>
          <w:fldChar w:fldCharType="separate"/>
        </w:r>
        <w:r w:rsidR="00FA5C82">
          <w:rPr>
            <w:noProof/>
            <w:webHidden/>
          </w:rPr>
          <w:t>34</w:t>
        </w:r>
        <w:r w:rsidR="00921914">
          <w:rPr>
            <w:noProof/>
            <w:webHidden/>
          </w:rPr>
          <w:fldChar w:fldCharType="end"/>
        </w:r>
      </w:hyperlink>
    </w:p>
    <w:p w14:paraId="1D776173" w14:textId="4DB84366" w:rsidR="00921914" w:rsidRDefault="008F1845">
      <w:pPr>
        <w:pStyle w:val="TableofFigures"/>
        <w:tabs>
          <w:tab w:val="left" w:pos="2448"/>
          <w:tab w:val="right" w:leader="dot" w:pos="9396"/>
        </w:tabs>
        <w:rPr>
          <w:rFonts w:asciiTheme="minorHAnsi" w:eastAsiaTheme="minorEastAsia" w:hAnsiTheme="minorHAnsi" w:cstheme="minorBidi"/>
          <w:noProof/>
        </w:rPr>
      </w:pPr>
      <w:hyperlink w:anchor="_Toc7559098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3.1:The Controller</w:t>
        </w:r>
        <w:r w:rsidR="00921914">
          <w:rPr>
            <w:rFonts w:asciiTheme="minorHAnsi" w:eastAsiaTheme="minorEastAsia" w:hAnsiTheme="minorHAnsi" w:cstheme="minorBidi"/>
            <w:noProof/>
          </w:rPr>
          <w:tab/>
        </w:r>
        <w:r w:rsidR="00921914" w:rsidRPr="009E1C99">
          <w:rPr>
            <w:rStyle w:val="Hyperlink"/>
            <w:noProof/>
          </w:rPr>
          <w:t xml:space="preserve">   Figure </w:t>
        </w:r>
        <w:r w:rsidR="00921914" w:rsidRPr="009E1C99">
          <w:rPr>
            <w:rStyle w:val="Hyperlink"/>
            <w:noProof/>
            <w:cs/>
          </w:rPr>
          <w:t>‎</w:t>
        </w:r>
        <w:r w:rsidR="00921914" w:rsidRPr="009E1C99">
          <w:rPr>
            <w:rStyle w:val="Hyperlink"/>
            <w:noProof/>
          </w:rPr>
          <w:t>3.2:The View</w:t>
        </w:r>
        <w:r w:rsidR="00921914">
          <w:rPr>
            <w:noProof/>
            <w:webHidden/>
          </w:rPr>
          <w:tab/>
        </w:r>
        <w:r w:rsidR="00921914">
          <w:rPr>
            <w:noProof/>
            <w:webHidden/>
          </w:rPr>
          <w:fldChar w:fldCharType="begin"/>
        </w:r>
        <w:r w:rsidR="00921914">
          <w:rPr>
            <w:noProof/>
            <w:webHidden/>
          </w:rPr>
          <w:instrText xml:space="preserve"> PAGEREF _Toc75590983 \h </w:instrText>
        </w:r>
        <w:r w:rsidR="00921914">
          <w:rPr>
            <w:noProof/>
            <w:webHidden/>
          </w:rPr>
        </w:r>
        <w:r w:rsidR="00921914">
          <w:rPr>
            <w:noProof/>
            <w:webHidden/>
          </w:rPr>
          <w:fldChar w:fldCharType="separate"/>
        </w:r>
        <w:r w:rsidR="00FA5C82">
          <w:rPr>
            <w:noProof/>
            <w:webHidden/>
          </w:rPr>
          <w:t>38</w:t>
        </w:r>
        <w:r w:rsidR="00921914">
          <w:rPr>
            <w:noProof/>
            <w:webHidden/>
          </w:rPr>
          <w:fldChar w:fldCharType="end"/>
        </w:r>
      </w:hyperlink>
    </w:p>
    <w:p w14:paraId="07E23745" w14:textId="2E2111A8" w:rsidR="00921914" w:rsidRDefault="008F1845">
      <w:pPr>
        <w:pStyle w:val="TableofFigures"/>
        <w:tabs>
          <w:tab w:val="right" w:leader="dot" w:pos="9396"/>
        </w:tabs>
        <w:rPr>
          <w:rFonts w:asciiTheme="minorHAnsi" w:eastAsiaTheme="minorEastAsia" w:hAnsiTheme="minorHAnsi" w:cstheme="minorBidi"/>
          <w:noProof/>
        </w:rPr>
      </w:pPr>
      <w:hyperlink r:id="rId10" w:anchor="_Toc7559098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3.3</w:t>
        </w:r>
        <w:r w:rsidR="00921914" w:rsidRPr="009E1C99">
          <w:rPr>
            <w:rStyle w:val="Hyperlink"/>
            <w:noProof/>
            <w:lang w:val="fr-FR"/>
          </w:rPr>
          <w:t>:The model</w:t>
        </w:r>
        <w:r w:rsidR="00921914">
          <w:rPr>
            <w:noProof/>
            <w:webHidden/>
          </w:rPr>
          <w:tab/>
        </w:r>
        <w:r w:rsidR="00921914">
          <w:rPr>
            <w:noProof/>
            <w:webHidden/>
          </w:rPr>
          <w:fldChar w:fldCharType="begin"/>
        </w:r>
        <w:r w:rsidR="00921914">
          <w:rPr>
            <w:noProof/>
            <w:webHidden/>
          </w:rPr>
          <w:instrText xml:space="preserve"> PAGEREF _Toc75590984 \h </w:instrText>
        </w:r>
        <w:r w:rsidR="00921914">
          <w:rPr>
            <w:noProof/>
            <w:webHidden/>
          </w:rPr>
        </w:r>
        <w:r w:rsidR="00921914">
          <w:rPr>
            <w:noProof/>
            <w:webHidden/>
          </w:rPr>
          <w:fldChar w:fldCharType="separate"/>
        </w:r>
        <w:r w:rsidR="00FA5C82">
          <w:rPr>
            <w:noProof/>
            <w:webHidden/>
          </w:rPr>
          <w:t>39</w:t>
        </w:r>
        <w:r w:rsidR="00921914">
          <w:rPr>
            <w:noProof/>
            <w:webHidden/>
          </w:rPr>
          <w:fldChar w:fldCharType="end"/>
        </w:r>
      </w:hyperlink>
    </w:p>
    <w:p w14:paraId="0C6F1847" w14:textId="6C6E8ECE" w:rsidR="00921914" w:rsidRDefault="008F1845">
      <w:pPr>
        <w:pStyle w:val="TableofFigures"/>
        <w:tabs>
          <w:tab w:val="right" w:leader="dot" w:pos="9396"/>
        </w:tabs>
        <w:rPr>
          <w:rFonts w:asciiTheme="minorHAnsi" w:eastAsiaTheme="minorEastAsia" w:hAnsiTheme="minorHAnsi" w:cstheme="minorBidi"/>
          <w:noProof/>
        </w:rPr>
      </w:pPr>
      <w:hyperlink w:anchor="_Toc7559098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3.4:MVC flow</w:t>
        </w:r>
        <w:r w:rsidR="00921914">
          <w:rPr>
            <w:noProof/>
            <w:webHidden/>
          </w:rPr>
          <w:tab/>
        </w:r>
        <w:r w:rsidR="00921914">
          <w:rPr>
            <w:noProof/>
            <w:webHidden/>
          </w:rPr>
          <w:fldChar w:fldCharType="begin"/>
        </w:r>
        <w:r w:rsidR="00921914">
          <w:rPr>
            <w:noProof/>
            <w:webHidden/>
          </w:rPr>
          <w:instrText xml:space="preserve"> PAGEREF _Toc75590985 \h </w:instrText>
        </w:r>
        <w:r w:rsidR="00921914">
          <w:rPr>
            <w:noProof/>
            <w:webHidden/>
          </w:rPr>
        </w:r>
        <w:r w:rsidR="00921914">
          <w:rPr>
            <w:noProof/>
            <w:webHidden/>
          </w:rPr>
          <w:fldChar w:fldCharType="separate"/>
        </w:r>
        <w:r w:rsidR="00FA5C82">
          <w:rPr>
            <w:noProof/>
            <w:webHidden/>
          </w:rPr>
          <w:t>39</w:t>
        </w:r>
        <w:r w:rsidR="00921914">
          <w:rPr>
            <w:noProof/>
            <w:webHidden/>
          </w:rPr>
          <w:fldChar w:fldCharType="end"/>
        </w:r>
      </w:hyperlink>
    </w:p>
    <w:p w14:paraId="1D0316D7" w14:textId="2C498598" w:rsidR="00921914" w:rsidRDefault="008F1845">
      <w:pPr>
        <w:pStyle w:val="TableofFigures"/>
        <w:tabs>
          <w:tab w:val="right" w:leader="dot" w:pos="9396"/>
        </w:tabs>
        <w:rPr>
          <w:rFonts w:asciiTheme="minorHAnsi" w:eastAsiaTheme="minorEastAsia" w:hAnsiTheme="minorHAnsi" w:cstheme="minorBidi"/>
          <w:noProof/>
        </w:rPr>
      </w:pPr>
      <w:hyperlink w:anchor="_Toc7559098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3.5:Physical Architecture</w:t>
        </w:r>
        <w:r w:rsidR="00921914">
          <w:rPr>
            <w:noProof/>
            <w:webHidden/>
          </w:rPr>
          <w:tab/>
        </w:r>
        <w:r w:rsidR="00921914">
          <w:rPr>
            <w:noProof/>
            <w:webHidden/>
          </w:rPr>
          <w:fldChar w:fldCharType="begin"/>
        </w:r>
        <w:r w:rsidR="00921914">
          <w:rPr>
            <w:noProof/>
            <w:webHidden/>
          </w:rPr>
          <w:instrText xml:space="preserve"> PAGEREF _Toc75590986 \h </w:instrText>
        </w:r>
        <w:r w:rsidR="00921914">
          <w:rPr>
            <w:noProof/>
            <w:webHidden/>
          </w:rPr>
        </w:r>
        <w:r w:rsidR="00921914">
          <w:rPr>
            <w:noProof/>
            <w:webHidden/>
          </w:rPr>
          <w:fldChar w:fldCharType="separate"/>
        </w:r>
        <w:r w:rsidR="00FA5C82">
          <w:rPr>
            <w:noProof/>
            <w:webHidden/>
          </w:rPr>
          <w:t>40</w:t>
        </w:r>
        <w:r w:rsidR="00921914">
          <w:rPr>
            <w:noProof/>
            <w:webHidden/>
          </w:rPr>
          <w:fldChar w:fldCharType="end"/>
        </w:r>
      </w:hyperlink>
    </w:p>
    <w:p w14:paraId="1A8FEEAE" w14:textId="0724AE65" w:rsidR="00921914" w:rsidRDefault="008F1845">
      <w:pPr>
        <w:pStyle w:val="TableofFigures"/>
        <w:tabs>
          <w:tab w:val="right" w:leader="dot" w:pos="9396"/>
        </w:tabs>
        <w:rPr>
          <w:rFonts w:asciiTheme="minorHAnsi" w:eastAsiaTheme="minorEastAsia" w:hAnsiTheme="minorHAnsi" w:cstheme="minorBidi"/>
          <w:noProof/>
        </w:rPr>
      </w:pPr>
      <w:hyperlink w:anchor="_Toc7559098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3.6:Deployment Diagram</w:t>
        </w:r>
        <w:r w:rsidR="00921914">
          <w:rPr>
            <w:noProof/>
            <w:webHidden/>
          </w:rPr>
          <w:tab/>
        </w:r>
        <w:r w:rsidR="00921914">
          <w:rPr>
            <w:noProof/>
            <w:webHidden/>
          </w:rPr>
          <w:fldChar w:fldCharType="begin"/>
        </w:r>
        <w:r w:rsidR="00921914">
          <w:rPr>
            <w:noProof/>
            <w:webHidden/>
          </w:rPr>
          <w:instrText xml:space="preserve"> PAGEREF _Toc75590987 \h </w:instrText>
        </w:r>
        <w:r w:rsidR="00921914">
          <w:rPr>
            <w:noProof/>
            <w:webHidden/>
          </w:rPr>
        </w:r>
        <w:r w:rsidR="00921914">
          <w:rPr>
            <w:noProof/>
            <w:webHidden/>
          </w:rPr>
          <w:fldChar w:fldCharType="separate"/>
        </w:r>
        <w:r w:rsidR="00FA5C82">
          <w:rPr>
            <w:noProof/>
            <w:webHidden/>
          </w:rPr>
          <w:t>42</w:t>
        </w:r>
        <w:r w:rsidR="00921914">
          <w:rPr>
            <w:noProof/>
            <w:webHidden/>
          </w:rPr>
          <w:fldChar w:fldCharType="end"/>
        </w:r>
      </w:hyperlink>
    </w:p>
    <w:p w14:paraId="1EC44202" w14:textId="182DFFAF" w:rsidR="00921914" w:rsidRDefault="008F1845">
      <w:pPr>
        <w:pStyle w:val="TableofFigures"/>
        <w:tabs>
          <w:tab w:val="right" w:leader="dot" w:pos="9396"/>
        </w:tabs>
        <w:rPr>
          <w:rFonts w:asciiTheme="minorHAnsi" w:eastAsiaTheme="minorEastAsia" w:hAnsiTheme="minorHAnsi" w:cstheme="minorBidi"/>
          <w:noProof/>
        </w:rPr>
      </w:pPr>
      <w:hyperlink w:anchor="_Toc7559098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3.7:Logical Architecture Diagram</w:t>
        </w:r>
        <w:r w:rsidR="00921914">
          <w:rPr>
            <w:noProof/>
            <w:webHidden/>
          </w:rPr>
          <w:tab/>
        </w:r>
        <w:r w:rsidR="00921914">
          <w:rPr>
            <w:noProof/>
            <w:webHidden/>
          </w:rPr>
          <w:fldChar w:fldCharType="begin"/>
        </w:r>
        <w:r w:rsidR="00921914">
          <w:rPr>
            <w:noProof/>
            <w:webHidden/>
          </w:rPr>
          <w:instrText xml:space="preserve"> PAGEREF _Toc75590988 \h </w:instrText>
        </w:r>
        <w:r w:rsidR="00921914">
          <w:rPr>
            <w:noProof/>
            <w:webHidden/>
          </w:rPr>
        </w:r>
        <w:r w:rsidR="00921914">
          <w:rPr>
            <w:noProof/>
            <w:webHidden/>
          </w:rPr>
          <w:fldChar w:fldCharType="separate"/>
        </w:r>
        <w:r w:rsidR="00FA5C82">
          <w:rPr>
            <w:noProof/>
            <w:webHidden/>
          </w:rPr>
          <w:t>42</w:t>
        </w:r>
        <w:r w:rsidR="00921914">
          <w:rPr>
            <w:noProof/>
            <w:webHidden/>
          </w:rPr>
          <w:fldChar w:fldCharType="end"/>
        </w:r>
      </w:hyperlink>
    </w:p>
    <w:p w14:paraId="6A25146D" w14:textId="738A1FD4" w:rsidR="00921914" w:rsidRDefault="008F1845">
      <w:pPr>
        <w:pStyle w:val="TableofFigures"/>
        <w:tabs>
          <w:tab w:val="right" w:leader="dot" w:pos="9396"/>
        </w:tabs>
        <w:rPr>
          <w:rFonts w:asciiTheme="minorHAnsi" w:eastAsiaTheme="minorEastAsia" w:hAnsiTheme="minorHAnsi" w:cstheme="minorBidi"/>
          <w:noProof/>
        </w:rPr>
      </w:pPr>
      <w:hyperlink w:anchor="_Toc7559098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3.8:BackEnd diagram</w:t>
        </w:r>
        <w:r w:rsidR="00921914">
          <w:rPr>
            <w:noProof/>
            <w:webHidden/>
          </w:rPr>
          <w:tab/>
        </w:r>
        <w:r w:rsidR="00921914">
          <w:rPr>
            <w:noProof/>
            <w:webHidden/>
          </w:rPr>
          <w:fldChar w:fldCharType="begin"/>
        </w:r>
        <w:r w:rsidR="00921914">
          <w:rPr>
            <w:noProof/>
            <w:webHidden/>
          </w:rPr>
          <w:instrText xml:space="preserve"> PAGEREF _Toc75590989 \h </w:instrText>
        </w:r>
        <w:r w:rsidR="00921914">
          <w:rPr>
            <w:noProof/>
            <w:webHidden/>
          </w:rPr>
        </w:r>
        <w:r w:rsidR="00921914">
          <w:rPr>
            <w:noProof/>
            <w:webHidden/>
          </w:rPr>
          <w:fldChar w:fldCharType="separate"/>
        </w:r>
        <w:r w:rsidR="00FA5C82">
          <w:rPr>
            <w:noProof/>
            <w:webHidden/>
          </w:rPr>
          <w:t>43</w:t>
        </w:r>
        <w:r w:rsidR="00921914">
          <w:rPr>
            <w:noProof/>
            <w:webHidden/>
          </w:rPr>
          <w:fldChar w:fldCharType="end"/>
        </w:r>
      </w:hyperlink>
    </w:p>
    <w:p w14:paraId="2B8D814D" w14:textId="70650417" w:rsidR="00921914" w:rsidRDefault="008F1845">
      <w:pPr>
        <w:pStyle w:val="TableofFigures"/>
        <w:tabs>
          <w:tab w:val="right" w:leader="dot" w:pos="9396"/>
        </w:tabs>
        <w:rPr>
          <w:rFonts w:asciiTheme="minorHAnsi" w:eastAsiaTheme="minorEastAsia" w:hAnsiTheme="minorHAnsi" w:cstheme="minorBidi"/>
          <w:noProof/>
        </w:rPr>
      </w:pPr>
      <w:hyperlink w:anchor="_Toc7559099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3.9:Redux diagram</w:t>
        </w:r>
        <w:r w:rsidR="00921914">
          <w:rPr>
            <w:noProof/>
            <w:webHidden/>
          </w:rPr>
          <w:tab/>
        </w:r>
        <w:r w:rsidR="00921914">
          <w:rPr>
            <w:noProof/>
            <w:webHidden/>
          </w:rPr>
          <w:fldChar w:fldCharType="begin"/>
        </w:r>
        <w:r w:rsidR="00921914">
          <w:rPr>
            <w:noProof/>
            <w:webHidden/>
          </w:rPr>
          <w:instrText xml:space="preserve"> PAGEREF _Toc75590990 \h </w:instrText>
        </w:r>
        <w:r w:rsidR="00921914">
          <w:rPr>
            <w:noProof/>
            <w:webHidden/>
          </w:rPr>
        </w:r>
        <w:r w:rsidR="00921914">
          <w:rPr>
            <w:noProof/>
            <w:webHidden/>
          </w:rPr>
          <w:fldChar w:fldCharType="separate"/>
        </w:r>
        <w:r w:rsidR="00FA5C82">
          <w:rPr>
            <w:noProof/>
            <w:webHidden/>
          </w:rPr>
          <w:t>44</w:t>
        </w:r>
        <w:r w:rsidR="00921914">
          <w:rPr>
            <w:noProof/>
            <w:webHidden/>
          </w:rPr>
          <w:fldChar w:fldCharType="end"/>
        </w:r>
      </w:hyperlink>
    </w:p>
    <w:p w14:paraId="6EA6296E" w14:textId="30826B51" w:rsidR="00921914" w:rsidRDefault="008F1845">
      <w:pPr>
        <w:pStyle w:val="TableofFigures"/>
        <w:tabs>
          <w:tab w:val="right" w:leader="dot" w:pos="9396"/>
        </w:tabs>
        <w:rPr>
          <w:rFonts w:asciiTheme="minorHAnsi" w:eastAsiaTheme="minorEastAsia" w:hAnsiTheme="minorHAnsi" w:cstheme="minorBidi"/>
          <w:noProof/>
        </w:rPr>
      </w:pPr>
      <w:hyperlink w:anchor="_Toc7559099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3.10:Socket.io Diagram</w:t>
        </w:r>
        <w:r w:rsidR="00921914">
          <w:rPr>
            <w:noProof/>
            <w:webHidden/>
          </w:rPr>
          <w:tab/>
        </w:r>
        <w:r w:rsidR="00921914">
          <w:rPr>
            <w:noProof/>
            <w:webHidden/>
          </w:rPr>
          <w:fldChar w:fldCharType="begin"/>
        </w:r>
        <w:r w:rsidR="00921914">
          <w:rPr>
            <w:noProof/>
            <w:webHidden/>
          </w:rPr>
          <w:instrText xml:space="preserve"> PAGEREF _Toc75590991 \h </w:instrText>
        </w:r>
        <w:r w:rsidR="00921914">
          <w:rPr>
            <w:noProof/>
            <w:webHidden/>
          </w:rPr>
        </w:r>
        <w:r w:rsidR="00921914">
          <w:rPr>
            <w:noProof/>
            <w:webHidden/>
          </w:rPr>
          <w:fldChar w:fldCharType="separate"/>
        </w:r>
        <w:r w:rsidR="00FA5C82">
          <w:rPr>
            <w:noProof/>
            <w:webHidden/>
          </w:rPr>
          <w:t>45</w:t>
        </w:r>
        <w:r w:rsidR="00921914">
          <w:rPr>
            <w:noProof/>
            <w:webHidden/>
          </w:rPr>
          <w:fldChar w:fldCharType="end"/>
        </w:r>
      </w:hyperlink>
    </w:p>
    <w:p w14:paraId="77906595" w14:textId="592A1BE5" w:rsidR="00921914" w:rsidRDefault="008F1845">
      <w:pPr>
        <w:pStyle w:val="TableofFigures"/>
        <w:tabs>
          <w:tab w:val="right" w:leader="dot" w:pos="9396"/>
        </w:tabs>
        <w:rPr>
          <w:rFonts w:asciiTheme="minorHAnsi" w:eastAsiaTheme="minorEastAsia" w:hAnsiTheme="minorHAnsi" w:cstheme="minorBidi"/>
          <w:noProof/>
        </w:rPr>
      </w:pPr>
      <w:hyperlink w:anchor="_Toc7559099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3.11:Authentication Sequence Diagram</w:t>
        </w:r>
        <w:r w:rsidR="00921914">
          <w:rPr>
            <w:noProof/>
            <w:webHidden/>
          </w:rPr>
          <w:tab/>
        </w:r>
        <w:r w:rsidR="00921914">
          <w:rPr>
            <w:noProof/>
            <w:webHidden/>
          </w:rPr>
          <w:fldChar w:fldCharType="begin"/>
        </w:r>
        <w:r w:rsidR="00921914">
          <w:rPr>
            <w:noProof/>
            <w:webHidden/>
          </w:rPr>
          <w:instrText xml:space="preserve"> PAGEREF _Toc75590992 \h </w:instrText>
        </w:r>
        <w:r w:rsidR="00921914">
          <w:rPr>
            <w:noProof/>
            <w:webHidden/>
          </w:rPr>
        </w:r>
        <w:r w:rsidR="00921914">
          <w:rPr>
            <w:noProof/>
            <w:webHidden/>
          </w:rPr>
          <w:fldChar w:fldCharType="separate"/>
        </w:r>
        <w:r w:rsidR="00FA5C82">
          <w:rPr>
            <w:noProof/>
            <w:webHidden/>
          </w:rPr>
          <w:t>46</w:t>
        </w:r>
        <w:r w:rsidR="00921914">
          <w:rPr>
            <w:noProof/>
            <w:webHidden/>
          </w:rPr>
          <w:fldChar w:fldCharType="end"/>
        </w:r>
      </w:hyperlink>
    </w:p>
    <w:p w14:paraId="7995F272" w14:textId="3D2B618E" w:rsidR="00921914" w:rsidRDefault="008F1845">
      <w:pPr>
        <w:pStyle w:val="TableofFigures"/>
        <w:tabs>
          <w:tab w:val="right" w:leader="dot" w:pos="9396"/>
        </w:tabs>
        <w:rPr>
          <w:rFonts w:asciiTheme="minorHAnsi" w:eastAsiaTheme="minorEastAsia" w:hAnsiTheme="minorHAnsi" w:cstheme="minorBidi"/>
          <w:noProof/>
        </w:rPr>
      </w:pPr>
      <w:hyperlink w:anchor="_Toc7559099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3.12:User Management Sequence Diagram</w:t>
        </w:r>
        <w:r w:rsidR="00921914">
          <w:rPr>
            <w:noProof/>
            <w:webHidden/>
          </w:rPr>
          <w:tab/>
        </w:r>
        <w:r w:rsidR="00921914">
          <w:rPr>
            <w:noProof/>
            <w:webHidden/>
          </w:rPr>
          <w:fldChar w:fldCharType="begin"/>
        </w:r>
        <w:r w:rsidR="00921914">
          <w:rPr>
            <w:noProof/>
            <w:webHidden/>
          </w:rPr>
          <w:instrText xml:space="preserve"> PAGEREF _Toc75590993 \h </w:instrText>
        </w:r>
        <w:r w:rsidR="00921914">
          <w:rPr>
            <w:noProof/>
            <w:webHidden/>
          </w:rPr>
        </w:r>
        <w:r w:rsidR="00921914">
          <w:rPr>
            <w:noProof/>
            <w:webHidden/>
          </w:rPr>
          <w:fldChar w:fldCharType="separate"/>
        </w:r>
        <w:r w:rsidR="00FA5C82">
          <w:rPr>
            <w:noProof/>
            <w:webHidden/>
          </w:rPr>
          <w:t>47</w:t>
        </w:r>
        <w:r w:rsidR="00921914">
          <w:rPr>
            <w:noProof/>
            <w:webHidden/>
          </w:rPr>
          <w:fldChar w:fldCharType="end"/>
        </w:r>
      </w:hyperlink>
    </w:p>
    <w:p w14:paraId="08830038" w14:textId="73C4D0E3" w:rsidR="00921914" w:rsidRDefault="008F1845">
      <w:pPr>
        <w:pStyle w:val="TableofFigures"/>
        <w:tabs>
          <w:tab w:val="right" w:leader="dot" w:pos="9396"/>
        </w:tabs>
        <w:rPr>
          <w:rFonts w:asciiTheme="minorHAnsi" w:eastAsiaTheme="minorEastAsia" w:hAnsiTheme="minorHAnsi" w:cstheme="minorBidi"/>
          <w:noProof/>
        </w:rPr>
      </w:pPr>
      <w:hyperlink w:anchor="_Toc7559099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3.13:Create New Conversation Sequence Diagram</w:t>
        </w:r>
        <w:r w:rsidR="00921914">
          <w:rPr>
            <w:noProof/>
            <w:webHidden/>
          </w:rPr>
          <w:tab/>
        </w:r>
        <w:r w:rsidR="00921914">
          <w:rPr>
            <w:noProof/>
            <w:webHidden/>
          </w:rPr>
          <w:fldChar w:fldCharType="begin"/>
        </w:r>
        <w:r w:rsidR="00921914">
          <w:rPr>
            <w:noProof/>
            <w:webHidden/>
          </w:rPr>
          <w:instrText xml:space="preserve"> PAGEREF _Toc75590994 \h </w:instrText>
        </w:r>
        <w:r w:rsidR="00921914">
          <w:rPr>
            <w:noProof/>
            <w:webHidden/>
          </w:rPr>
        </w:r>
        <w:r w:rsidR="00921914">
          <w:rPr>
            <w:noProof/>
            <w:webHidden/>
          </w:rPr>
          <w:fldChar w:fldCharType="separate"/>
        </w:r>
        <w:r w:rsidR="00FA5C82">
          <w:rPr>
            <w:noProof/>
            <w:webHidden/>
          </w:rPr>
          <w:t>48</w:t>
        </w:r>
        <w:r w:rsidR="00921914">
          <w:rPr>
            <w:noProof/>
            <w:webHidden/>
          </w:rPr>
          <w:fldChar w:fldCharType="end"/>
        </w:r>
      </w:hyperlink>
    </w:p>
    <w:p w14:paraId="24AC211D" w14:textId="58E47620" w:rsidR="00921914" w:rsidRDefault="008F1845">
      <w:pPr>
        <w:pStyle w:val="TableofFigures"/>
        <w:tabs>
          <w:tab w:val="right" w:leader="dot" w:pos="9396"/>
        </w:tabs>
        <w:rPr>
          <w:rFonts w:asciiTheme="minorHAnsi" w:eastAsiaTheme="minorEastAsia" w:hAnsiTheme="minorHAnsi" w:cstheme="minorBidi"/>
          <w:noProof/>
        </w:rPr>
      </w:pPr>
      <w:hyperlink w:anchor="_Toc7559099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3.14:General Class Diagram</w:t>
        </w:r>
        <w:r w:rsidR="00921914">
          <w:rPr>
            <w:noProof/>
            <w:webHidden/>
          </w:rPr>
          <w:tab/>
        </w:r>
        <w:r w:rsidR="00921914">
          <w:rPr>
            <w:noProof/>
            <w:webHidden/>
          </w:rPr>
          <w:fldChar w:fldCharType="begin"/>
        </w:r>
        <w:r w:rsidR="00921914">
          <w:rPr>
            <w:noProof/>
            <w:webHidden/>
          </w:rPr>
          <w:instrText xml:space="preserve"> PAGEREF _Toc75590995 \h </w:instrText>
        </w:r>
        <w:r w:rsidR="00921914">
          <w:rPr>
            <w:noProof/>
            <w:webHidden/>
          </w:rPr>
        </w:r>
        <w:r w:rsidR="00921914">
          <w:rPr>
            <w:noProof/>
            <w:webHidden/>
          </w:rPr>
          <w:fldChar w:fldCharType="separate"/>
        </w:r>
        <w:r w:rsidR="00FA5C82">
          <w:rPr>
            <w:noProof/>
            <w:webHidden/>
          </w:rPr>
          <w:t>49</w:t>
        </w:r>
        <w:r w:rsidR="00921914">
          <w:rPr>
            <w:noProof/>
            <w:webHidden/>
          </w:rPr>
          <w:fldChar w:fldCharType="end"/>
        </w:r>
      </w:hyperlink>
    </w:p>
    <w:p w14:paraId="7A7F14EC" w14:textId="11BA846E" w:rsidR="00921914" w:rsidRDefault="008F1845">
      <w:pPr>
        <w:pStyle w:val="TableofFigures"/>
        <w:tabs>
          <w:tab w:val="right" w:leader="dot" w:pos="9396"/>
        </w:tabs>
        <w:rPr>
          <w:rFonts w:asciiTheme="minorHAnsi" w:eastAsiaTheme="minorEastAsia" w:hAnsiTheme="minorHAnsi" w:cstheme="minorBidi"/>
          <w:noProof/>
        </w:rPr>
      </w:pPr>
      <w:hyperlink w:anchor="_Toc7559099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3.15:Gantt Diagram</w:t>
        </w:r>
        <w:r w:rsidR="00921914">
          <w:rPr>
            <w:noProof/>
            <w:webHidden/>
          </w:rPr>
          <w:tab/>
        </w:r>
        <w:r w:rsidR="00921914">
          <w:rPr>
            <w:noProof/>
            <w:webHidden/>
          </w:rPr>
          <w:fldChar w:fldCharType="begin"/>
        </w:r>
        <w:r w:rsidR="00921914">
          <w:rPr>
            <w:noProof/>
            <w:webHidden/>
          </w:rPr>
          <w:instrText xml:space="preserve"> PAGEREF _Toc75590996 \h </w:instrText>
        </w:r>
        <w:r w:rsidR="00921914">
          <w:rPr>
            <w:noProof/>
            <w:webHidden/>
          </w:rPr>
        </w:r>
        <w:r w:rsidR="00921914">
          <w:rPr>
            <w:noProof/>
            <w:webHidden/>
          </w:rPr>
          <w:fldChar w:fldCharType="separate"/>
        </w:r>
        <w:r w:rsidR="00FA5C82">
          <w:rPr>
            <w:noProof/>
            <w:webHidden/>
          </w:rPr>
          <w:t>50</w:t>
        </w:r>
        <w:r w:rsidR="00921914">
          <w:rPr>
            <w:noProof/>
            <w:webHidden/>
          </w:rPr>
          <w:fldChar w:fldCharType="end"/>
        </w:r>
      </w:hyperlink>
    </w:p>
    <w:p w14:paraId="78529532" w14:textId="63977CDE" w:rsidR="00921914" w:rsidRDefault="008F1845">
      <w:pPr>
        <w:pStyle w:val="TableofFigures"/>
        <w:tabs>
          <w:tab w:val="right" w:leader="dot" w:pos="9396"/>
        </w:tabs>
        <w:rPr>
          <w:rFonts w:asciiTheme="minorHAnsi" w:eastAsiaTheme="minorEastAsia" w:hAnsiTheme="minorHAnsi" w:cstheme="minorBidi"/>
          <w:noProof/>
        </w:rPr>
      </w:pPr>
      <w:hyperlink w:anchor="_Toc7559099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4.1:Computer characteristics</w:t>
        </w:r>
        <w:r w:rsidR="00921914">
          <w:rPr>
            <w:noProof/>
            <w:webHidden/>
          </w:rPr>
          <w:tab/>
        </w:r>
        <w:r w:rsidR="00921914">
          <w:rPr>
            <w:noProof/>
            <w:webHidden/>
          </w:rPr>
          <w:fldChar w:fldCharType="begin"/>
        </w:r>
        <w:r w:rsidR="00921914">
          <w:rPr>
            <w:noProof/>
            <w:webHidden/>
          </w:rPr>
          <w:instrText xml:space="preserve"> PAGEREF _Toc75590997 \h </w:instrText>
        </w:r>
        <w:r w:rsidR="00921914">
          <w:rPr>
            <w:noProof/>
            <w:webHidden/>
          </w:rPr>
        </w:r>
        <w:r w:rsidR="00921914">
          <w:rPr>
            <w:noProof/>
            <w:webHidden/>
          </w:rPr>
          <w:fldChar w:fldCharType="separate"/>
        </w:r>
        <w:r w:rsidR="00FA5C82">
          <w:rPr>
            <w:noProof/>
            <w:webHidden/>
          </w:rPr>
          <w:t>52</w:t>
        </w:r>
        <w:r w:rsidR="00921914">
          <w:rPr>
            <w:noProof/>
            <w:webHidden/>
          </w:rPr>
          <w:fldChar w:fldCharType="end"/>
        </w:r>
      </w:hyperlink>
    </w:p>
    <w:p w14:paraId="13329BEC" w14:textId="62F88ABD" w:rsidR="00921914" w:rsidRDefault="008F1845">
      <w:pPr>
        <w:pStyle w:val="TableofFigures"/>
        <w:tabs>
          <w:tab w:val="right" w:leader="dot" w:pos="9396"/>
        </w:tabs>
        <w:rPr>
          <w:rFonts w:asciiTheme="minorHAnsi" w:eastAsiaTheme="minorEastAsia" w:hAnsiTheme="minorHAnsi" w:cstheme="minorBidi"/>
          <w:noProof/>
        </w:rPr>
      </w:pPr>
      <w:hyperlink w:anchor="_Toc7559099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4.2:ReactJS logo</w:t>
        </w:r>
        <w:r w:rsidR="00921914">
          <w:rPr>
            <w:noProof/>
            <w:webHidden/>
          </w:rPr>
          <w:tab/>
        </w:r>
        <w:r w:rsidR="00921914">
          <w:rPr>
            <w:noProof/>
            <w:webHidden/>
          </w:rPr>
          <w:fldChar w:fldCharType="begin"/>
        </w:r>
        <w:r w:rsidR="00921914">
          <w:rPr>
            <w:noProof/>
            <w:webHidden/>
          </w:rPr>
          <w:instrText xml:space="preserve"> PAGEREF _Toc75590998 \h </w:instrText>
        </w:r>
        <w:r w:rsidR="00921914">
          <w:rPr>
            <w:noProof/>
            <w:webHidden/>
          </w:rPr>
        </w:r>
        <w:r w:rsidR="00921914">
          <w:rPr>
            <w:noProof/>
            <w:webHidden/>
          </w:rPr>
          <w:fldChar w:fldCharType="separate"/>
        </w:r>
        <w:r w:rsidR="00FA5C82">
          <w:rPr>
            <w:noProof/>
            <w:webHidden/>
          </w:rPr>
          <w:t>53</w:t>
        </w:r>
        <w:r w:rsidR="00921914">
          <w:rPr>
            <w:noProof/>
            <w:webHidden/>
          </w:rPr>
          <w:fldChar w:fldCharType="end"/>
        </w:r>
      </w:hyperlink>
    </w:p>
    <w:p w14:paraId="179470D9" w14:textId="4340C105" w:rsidR="00921914" w:rsidRDefault="008F1845">
      <w:pPr>
        <w:pStyle w:val="TableofFigures"/>
        <w:tabs>
          <w:tab w:val="right" w:leader="dot" w:pos="9396"/>
        </w:tabs>
        <w:rPr>
          <w:rFonts w:asciiTheme="minorHAnsi" w:eastAsiaTheme="minorEastAsia" w:hAnsiTheme="minorHAnsi" w:cstheme="minorBidi"/>
          <w:noProof/>
        </w:rPr>
      </w:pPr>
      <w:hyperlink w:anchor="_Toc7559099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4.3:Redux Logo</w:t>
        </w:r>
        <w:r w:rsidR="00921914">
          <w:rPr>
            <w:noProof/>
            <w:webHidden/>
          </w:rPr>
          <w:tab/>
        </w:r>
        <w:r w:rsidR="00921914">
          <w:rPr>
            <w:noProof/>
            <w:webHidden/>
          </w:rPr>
          <w:fldChar w:fldCharType="begin"/>
        </w:r>
        <w:r w:rsidR="00921914">
          <w:rPr>
            <w:noProof/>
            <w:webHidden/>
          </w:rPr>
          <w:instrText xml:space="preserve"> PAGEREF _Toc75590999 \h </w:instrText>
        </w:r>
        <w:r w:rsidR="00921914">
          <w:rPr>
            <w:noProof/>
            <w:webHidden/>
          </w:rPr>
        </w:r>
        <w:r w:rsidR="00921914">
          <w:rPr>
            <w:noProof/>
            <w:webHidden/>
          </w:rPr>
          <w:fldChar w:fldCharType="separate"/>
        </w:r>
        <w:r w:rsidR="00FA5C82">
          <w:rPr>
            <w:noProof/>
            <w:webHidden/>
          </w:rPr>
          <w:t>53</w:t>
        </w:r>
        <w:r w:rsidR="00921914">
          <w:rPr>
            <w:noProof/>
            <w:webHidden/>
          </w:rPr>
          <w:fldChar w:fldCharType="end"/>
        </w:r>
      </w:hyperlink>
    </w:p>
    <w:p w14:paraId="34B9EC94" w14:textId="0E356750" w:rsidR="00921914" w:rsidRDefault="008F1845">
      <w:pPr>
        <w:pStyle w:val="TableofFigures"/>
        <w:tabs>
          <w:tab w:val="right" w:leader="dot" w:pos="9396"/>
        </w:tabs>
        <w:rPr>
          <w:rFonts w:asciiTheme="minorHAnsi" w:eastAsiaTheme="minorEastAsia" w:hAnsiTheme="minorHAnsi" w:cstheme="minorBidi"/>
          <w:noProof/>
        </w:rPr>
      </w:pPr>
      <w:hyperlink w:anchor="_Toc7559100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4.4:Bootstrap Logo</w:t>
        </w:r>
        <w:r w:rsidR="00921914">
          <w:rPr>
            <w:noProof/>
            <w:webHidden/>
          </w:rPr>
          <w:tab/>
        </w:r>
        <w:r w:rsidR="00921914">
          <w:rPr>
            <w:noProof/>
            <w:webHidden/>
          </w:rPr>
          <w:fldChar w:fldCharType="begin"/>
        </w:r>
        <w:r w:rsidR="00921914">
          <w:rPr>
            <w:noProof/>
            <w:webHidden/>
          </w:rPr>
          <w:instrText xml:space="preserve"> PAGEREF _Toc75591000 \h </w:instrText>
        </w:r>
        <w:r w:rsidR="00921914">
          <w:rPr>
            <w:noProof/>
            <w:webHidden/>
          </w:rPr>
        </w:r>
        <w:r w:rsidR="00921914">
          <w:rPr>
            <w:noProof/>
            <w:webHidden/>
          </w:rPr>
          <w:fldChar w:fldCharType="separate"/>
        </w:r>
        <w:r w:rsidR="00FA5C82">
          <w:rPr>
            <w:noProof/>
            <w:webHidden/>
          </w:rPr>
          <w:t>53</w:t>
        </w:r>
        <w:r w:rsidR="00921914">
          <w:rPr>
            <w:noProof/>
            <w:webHidden/>
          </w:rPr>
          <w:fldChar w:fldCharType="end"/>
        </w:r>
      </w:hyperlink>
    </w:p>
    <w:p w14:paraId="5BB5C900" w14:textId="0A075C42" w:rsidR="00921914" w:rsidRDefault="008F1845">
      <w:pPr>
        <w:pStyle w:val="TableofFigures"/>
        <w:tabs>
          <w:tab w:val="right" w:leader="dot" w:pos="9396"/>
        </w:tabs>
        <w:rPr>
          <w:rFonts w:asciiTheme="minorHAnsi" w:eastAsiaTheme="minorEastAsia" w:hAnsiTheme="minorHAnsi" w:cstheme="minorBidi"/>
          <w:noProof/>
        </w:rPr>
      </w:pPr>
      <w:hyperlink w:anchor="_Toc7559100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4.5:Reactstrap Logo</w:t>
        </w:r>
        <w:r w:rsidR="00921914">
          <w:rPr>
            <w:noProof/>
            <w:webHidden/>
          </w:rPr>
          <w:tab/>
        </w:r>
        <w:r w:rsidR="00921914">
          <w:rPr>
            <w:noProof/>
            <w:webHidden/>
          </w:rPr>
          <w:fldChar w:fldCharType="begin"/>
        </w:r>
        <w:r w:rsidR="00921914">
          <w:rPr>
            <w:noProof/>
            <w:webHidden/>
          </w:rPr>
          <w:instrText xml:space="preserve"> PAGEREF _Toc75591001 \h </w:instrText>
        </w:r>
        <w:r w:rsidR="00921914">
          <w:rPr>
            <w:noProof/>
            <w:webHidden/>
          </w:rPr>
        </w:r>
        <w:r w:rsidR="00921914">
          <w:rPr>
            <w:noProof/>
            <w:webHidden/>
          </w:rPr>
          <w:fldChar w:fldCharType="separate"/>
        </w:r>
        <w:r w:rsidR="00FA5C82">
          <w:rPr>
            <w:noProof/>
            <w:webHidden/>
          </w:rPr>
          <w:t>54</w:t>
        </w:r>
        <w:r w:rsidR="00921914">
          <w:rPr>
            <w:noProof/>
            <w:webHidden/>
          </w:rPr>
          <w:fldChar w:fldCharType="end"/>
        </w:r>
      </w:hyperlink>
    </w:p>
    <w:p w14:paraId="67ECD9AB" w14:textId="405C0035" w:rsidR="00921914" w:rsidRDefault="008F1845">
      <w:pPr>
        <w:pStyle w:val="TableofFigures"/>
        <w:tabs>
          <w:tab w:val="right" w:leader="dot" w:pos="9396"/>
        </w:tabs>
        <w:rPr>
          <w:rFonts w:asciiTheme="minorHAnsi" w:eastAsiaTheme="minorEastAsia" w:hAnsiTheme="minorHAnsi" w:cstheme="minorBidi"/>
          <w:noProof/>
        </w:rPr>
      </w:pPr>
      <w:hyperlink w:anchor="_Toc7559100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4.6:Node.js Logo</w:t>
        </w:r>
        <w:r w:rsidR="00921914">
          <w:rPr>
            <w:noProof/>
            <w:webHidden/>
          </w:rPr>
          <w:tab/>
        </w:r>
        <w:r w:rsidR="00921914">
          <w:rPr>
            <w:noProof/>
            <w:webHidden/>
          </w:rPr>
          <w:fldChar w:fldCharType="begin"/>
        </w:r>
        <w:r w:rsidR="00921914">
          <w:rPr>
            <w:noProof/>
            <w:webHidden/>
          </w:rPr>
          <w:instrText xml:space="preserve"> PAGEREF _Toc75591002 \h </w:instrText>
        </w:r>
        <w:r w:rsidR="00921914">
          <w:rPr>
            <w:noProof/>
            <w:webHidden/>
          </w:rPr>
        </w:r>
        <w:r w:rsidR="00921914">
          <w:rPr>
            <w:noProof/>
            <w:webHidden/>
          </w:rPr>
          <w:fldChar w:fldCharType="separate"/>
        </w:r>
        <w:r w:rsidR="00FA5C82">
          <w:rPr>
            <w:noProof/>
            <w:webHidden/>
          </w:rPr>
          <w:t>54</w:t>
        </w:r>
        <w:r w:rsidR="00921914">
          <w:rPr>
            <w:noProof/>
            <w:webHidden/>
          </w:rPr>
          <w:fldChar w:fldCharType="end"/>
        </w:r>
      </w:hyperlink>
    </w:p>
    <w:p w14:paraId="046758B4" w14:textId="7D049D7D" w:rsidR="00921914" w:rsidRDefault="008F1845">
      <w:pPr>
        <w:pStyle w:val="TableofFigures"/>
        <w:tabs>
          <w:tab w:val="right" w:leader="dot" w:pos="9396"/>
        </w:tabs>
        <w:rPr>
          <w:rFonts w:asciiTheme="minorHAnsi" w:eastAsiaTheme="minorEastAsia" w:hAnsiTheme="minorHAnsi" w:cstheme="minorBidi"/>
          <w:noProof/>
        </w:rPr>
      </w:pPr>
      <w:hyperlink w:anchor="_Toc7559100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4.7:Express.js logo</w:t>
        </w:r>
        <w:r w:rsidR="00921914">
          <w:rPr>
            <w:noProof/>
            <w:webHidden/>
          </w:rPr>
          <w:tab/>
        </w:r>
        <w:r w:rsidR="00921914">
          <w:rPr>
            <w:noProof/>
            <w:webHidden/>
          </w:rPr>
          <w:fldChar w:fldCharType="begin"/>
        </w:r>
        <w:r w:rsidR="00921914">
          <w:rPr>
            <w:noProof/>
            <w:webHidden/>
          </w:rPr>
          <w:instrText xml:space="preserve"> PAGEREF _Toc75591003 \h </w:instrText>
        </w:r>
        <w:r w:rsidR="00921914">
          <w:rPr>
            <w:noProof/>
            <w:webHidden/>
          </w:rPr>
        </w:r>
        <w:r w:rsidR="00921914">
          <w:rPr>
            <w:noProof/>
            <w:webHidden/>
          </w:rPr>
          <w:fldChar w:fldCharType="separate"/>
        </w:r>
        <w:r w:rsidR="00FA5C82">
          <w:rPr>
            <w:noProof/>
            <w:webHidden/>
          </w:rPr>
          <w:t>55</w:t>
        </w:r>
        <w:r w:rsidR="00921914">
          <w:rPr>
            <w:noProof/>
            <w:webHidden/>
          </w:rPr>
          <w:fldChar w:fldCharType="end"/>
        </w:r>
      </w:hyperlink>
    </w:p>
    <w:p w14:paraId="0BC2B43B" w14:textId="5F90C5CC" w:rsidR="00921914" w:rsidRDefault="008F1845">
      <w:pPr>
        <w:pStyle w:val="TableofFigures"/>
        <w:tabs>
          <w:tab w:val="right" w:leader="dot" w:pos="9396"/>
        </w:tabs>
        <w:rPr>
          <w:rFonts w:asciiTheme="minorHAnsi" w:eastAsiaTheme="minorEastAsia" w:hAnsiTheme="minorHAnsi" w:cstheme="minorBidi"/>
          <w:noProof/>
        </w:rPr>
      </w:pPr>
      <w:hyperlink w:anchor="_Toc7559100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4.8:MongoDB logo</w:t>
        </w:r>
        <w:r w:rsidR="00921914">
          <w:rPr>
            <w:noProof/>
            <w:webHidden/>
          </w:rPr>
          <w:tab/>
        </w:r>
        <w:r w:rsidR="00921914">
          <w:rPr>
            <w:noProof/>
            <w:webHidden/>
          </w:rPr>
          <w:fldChar w:fldCharType="begin"/>
        </w:r>
        <w:r w:rsidR="00921914">
          <w:rPr>
            <w:noProof/>
            <w:webHidden/>
          </w:rPr>
          <w:instrText xml:space="preserve"> PAGEREF _Toc75591004 \h </w:instrText>
        </w:r>
        <w:r w:rsidR="00921914">
          <w:rPr>
            <w:noProof/>
            <w:webHidden/>
          </w:rPr>
        </w:r>
        <w:r w:rsidR="00921914">
          <w:rPr>
            <w:noProof/>
            <w:webHidden/>
          </w:rPr>
          <w:fldChar w:fldCharType="separate"/>
        </w:r>
        <w:r w:rsidR="00FA5C82">
          <w:rPr>
            <w:noProof/>
            <w:webHidden/>
          </w:rPr>
          <w:t>55</w:t>
        </w:r>
        <w:r w:rsidR="00921914">
          <w:rPr>
            <w:noProof/>
            <w:webHidden/>
          </w:rPr>
          <w:fldChar w:fldCharType="end"/>
        </w:r>
      </w:hyperlink>
    </w:p>
    <w:p w14:paraId="4788EFCF" w14:textId="53140F81" w:rsidR="00921914" w:rsidRDefault="008F1845">
      <w:pPr>
        <w:pStyle w:val="TableofFigures"/>
        <w:tabs>
          <w:tab w:val="right" w:leader="dot" w:pos="9396"/>
        </w:tabs>
        <w:rPr>
          <w:rFonts w:asciiTheme="minorHAnsi" w:eastAsiaTheme="minorEastAsia" w:hAnsiTheme="minorHAnsi" w:cstheme="minorBidi"/>
          <w:noProof/>
        </w:rPr>
      </w:pPr>
      <w:hyperlink w:anchor="_Toc7559100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4.9:Socket.io Logo</w:t>
        </w:r>
        <w:r w:rsidR="00921914">
          <w:rPr>
            <w:noProof/>
            <w:webHidden/>
          </w:rPr>
          <w:tab/>
        </w:r>
        <w:r w:rsidR="00921914">
          <w:rPr>
            <w:noProof/>
            <w:webHidden/>
          </w:rPr>
          <w:fldChar w:fldCharType="begin"/>
        </w:r>
        <w:r w:rsidR="00921914">
          <w:rPr>
            <w:noProof/>
            <w:webHidden/>
          </w:rPr>
          <w:instrText xml:space="preserve"> PAGEREF _Toc75591005 \h </w:instrText>
        </w:r>
        <w:r w:rsidR="00921914">
          <w:rPr>
            <w:noProof/>
            <w:webHidden/>
          </w:rPr>
        </w:r>
        <w:r w:rsidR="00921914">
          <w:rPr>
            <w:noProof/>
            <w:webHidden/>
          </w:rPr>
          <w:fldChar w:fldCharType="separate"/>
        </w:r>
        <w:r w:rsidR="00FA5C82">
          <w:rPr>
            <w:noProof/>
            <w:webHidden/>
          </w:rPr>
          <w:t>56</w:t>
        </w:r>
        <w:r w:rsidR="00921914">
          <w:rPr>
            <w:noProof/>
            <w:webHidden/>
          </w:rPr>
          <w:fldChar w:fldCharType="end"/>
        </w:r>
      </w:hyperlink>
    </w:p>
    <w:p w14:paraId="6B64B0C3" w14:textId="7B703AAA" w:rsidR="00921914" w:rsidRDefault="008F1845">
      <w:pPr>
        <w:pStyle w:val="TableofFigures"/>
        <w:tabs>
          <w:tab w:val="right" w:leader="dot" w:pos="9396"/>
        </w:tabs>
        <w:rPr>
          <w:rFonts w:asciiTheme="minorHAnsi" w:eastAsiaTheme="minorEastAsia" w:hAnsiTheme="minorHAnsi" w:cstheme="minorBidi"/>
          <w:noProof/>
        </w:rPr>
      </w:pPr>
      <w:hyperlink w:anchor="_Toc7559100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4.10:Visual Studio Code Logo</w:t>
        </w:r>
        <w:r w:rsidR="00921914">
          <w:rPr>
            <w:noProof/>
            <w:webHidden/>
          </w:rPr>
          <w:tab/>
        </w:r>
        <w:r w:rsidR="00921914">
          <w:rPr>
            <w:noProof/>
            <w:webHidden/>
          </w:rPr>
          <w:fldChar w:fldCharType="begin"/>
        </w:r>
        <w:r w:rsidR="00921914">
          <w:rPr>
            <w:noProof/>
            <w:webHidden/>
          </w:rPr>
          <w:instrText xml:space="preserve"> PAGEREF _Toc75591006 \h </w:instrText>
        </w:r>
        <w:r w:rsidR="00921914">
          <w:rPr>
            <w:noProof/>
            <w:webHidden/>
          </w:rPr>
        </w:r>
        <w:r w:rsidR="00921914">
          <w:rPr>
            <w:noProof/>
            <w:webHidden/>
          </w:rPr>
          <w:fldChar w:fldCharType="separate"/>
        </w:r>
        <w:r w:rsidR="00FA5C82">
          <w:rPr>
            <w:noProof/>
            <w:webHidden/>
          </w:rPr>
          <w:t>56</w:t>
        </w:r>
        <w:r w:rsidR="00921914">
          <w:rPr>
            <w:noProof/>
            <w:webHidden/>
          </w:rPr>
          <w:fldChar w:fldCharType="end"/>
        </w:r>
      </w:hyperlink>
    </w:p>
    <w:p w14:paraId="10DE1D82" w14:textId="3BB1FB4A" w:rsidR="00921914" w:rsidRDefault="008F1845">
      <w:pPr>
        <w:pStyle w:val="TableofFigures"/>
        <w:tabs>
          <w:tab w:val="right" w:leader="dot" w:pos="9396"/>
        </w:tabs>
        <w:rPr>
          <w:rFonts w:asciiTheme="minorHAnsi" w:eastAsiaTheme="minorEastAsia" w:hAnsiTheme="minorHAnsi" w:cstheme="minorBidi"/>
          <w:noProof/>
        </w:rPr>
      </w:pPr>
      <w:hyperlink w:anchor="_Toc7559100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4.11:StarUML Logo</w:t>
        </w:r>
        <w:r w:rsidR="00921914">
          <w:rPr>
            <w:noProof/>
            <w:webHidden/>
          </w:rPr>
          <w:tab/>
        </w:r>
        <w:r w:rsidR="00921914">
          <w:rPr>
            <w:noProof/>
            <w:webHidden/>
          </w:rPr>
          <w:fldChar w:fldCharType="begin"/>
        </w:r>
        <w:r w:rsidR="00921914">
          <w:rPr>
            <w:noProof/>
            <w:webHidden/>
          </w:rPr>
          <w:instrText xml:space="preserve"> PAGEREF _Toc75591007 \h </w:instrText>
        </w:r>
        <w:r w:rsidR="00921914">
          <w:rPr>
            <w:noProof/>
            <w:webHidden/>
          </w:rPr>
        </w:r>
        <w:r w:rsidR="00921914">
          <w:rPr>
            <w:noProof/>
            <w:webHidden/>
          </w:rPr>
          <w:fldChar w:fldCharType="separate"/>
        </w:r>
        <w:r w:rsidR="00FA5C82">
          <w:rPr>
            <w:noProof/>
            <w:webHidden/>
          </w:rPr>
          <w:t>57</w:t>
        </w:r>
        <w:r w:rsidR="00921914">
          <w:rPr>
            <w:noProof/>
            <w:webHidden/>
          </w:rPr>
          <w:fldChar w:fldCharType="end"/>
        </w:r>
      </w:hyperlink>
    </w:p>
    <w:p w14:paraId="341EB0A9" w14:textId="072694CF" w:rsidR="00921914" w:rsidRDefault="008F1845">
      <w:pPr>
        <w:pStyle w:val="TableofFigures"/>
        <w:tabs>
          <w:tab w:val="right" w:leader="dot" w:pos="9396"/>
        </w:tabs>
        <w:rPr>
          <w:rFonts w:asciiTheme="minorHAnsi" w:eastAsiaTheme="minorEastAsia" w:hAnsiTheme="minorHAnsi" w:cstheme="minorBidi"/>
          <w:noProof/>
        </w:rPr>
      </w:pPr>
      <w:hyperlink w:anchor="_Toc7559100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4.12:draw.io Logo</w:t>
        </w:r>
        <w:r w:rsidR="00921914">
          <w:rPr>
            <w:noProof/>
            <w:webHidden/>
          </w:rPr>
          <w:tab/>
        </w:r>
        <w:r w:rsidR="00921914">
          <w:rPr>
            <w:noProof/>
            <w:webHidden/>
          </w:rPr>
          <w:fldChar w:fldCharType="begin"/>
        </w:r>
        <w:r w:rsidR="00921914">
          <w:rPr>
            <w:noProof/>
            <w:webHidden/>
          </w:rPr>
          <w:instrText xml:space="preserve"> PAGEREF _Toc75591008 \h </w:instrText>
        </w:r>
        <w:r w:rsidR="00921914">
          <w:rPr>
            <w:noProof/>
            <w:webHidden/>
          </w:rPr>
        </w:r>
        <w:r w:rsidR="00921914">
          <w:rPr>
            <w:noProof/>
            <w:webHidden/>
          </w:rPr>
          <w:fldChar w:fldCharType="separate"/>
        </w:r>
        <w:r w:rsidR="00FA5C82">
          <w:rPr>
            <w:noProof/>
            <w:webHidden/>
          </w:rPr>
          <w:t>57</w:t>
        </w:r>
        <w:r w:rsidR="00921914">
          <w:rPr>
            <w:noProof/>
            <w:webHidden/>
          </w:rPr>
          <w:fldChar w:fldCharType="end"/>
        </w:r>
      </w:hyperlink>
    </w:p>
    <w:p w14:paraId="186C1239" w14:textId="7DC1152D" w:rsidR="00921914" w:rsidRDefault="008F1845">
      <w:pPr>
        <w:pStyle w:val="TableofFigures"/>
        <w:tabs>
          <w:tab w:val="right" w:leader="dot" w:pos="9396"/>
        </w:tabs>
        <w:rPr>
          <w:rFonts w:asciiTheme="minorHAnsi" w:eastAsiaTheme="minorEastAsia" w:hAnsiTheme="minorHAnsi" w:cstheme="minorBidi"/>
          <w:noProof/>
        </w:rPr>
      </w:pPr>
      <w:hyperlink w:anchor="_Toc7559100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4.13:Git Logo</w:t>
        </w:r>
        <w:r w:rsidR="00921914">
          <w:rPr>
            <w:noProof/>
            <w:webHidden/>
          </w:rPr>
          <w:tab/>
        </w:r>
        <w:r w:rsidR="00921914">
          <w:rPr>
            <w:noProof/>
            <w:webHidden/>
          </w:rPr>
          <w:fldChar w:fldCharType="begin"/>
        </w:r>
        <w:r w:rsidR="00921914">
          <w:rPr>
            <w:noProof/>
            <w:webHidden/>
          </w:rPr>
          <w:instrText xml:space="preserve"> PAGEREF _Toc75591009 \h </w:instrText>
        </w:r>
        <w:r w:rsidR="00921914">
          <w:rPr>
            <w:noProof/>
            <w:webHidden/>
          </w:rPr>
        </w:r>
        <w:r w:rsidR="00921914">
          <w:rPr>
            <w:noProof/>
            <w:webHidden/>
          </w:rPr>
          <w:fldChar w:fldCharType="separate"/>
        </w:r>
        <w:r w:rsidR="00FA5C82">
          <w:rPr>
            <w:noProof/>
            <w:webHidden/>
          </w:rPr>
          <w:t>57</w:t>
        </w:r>
        <w:r w:rsidR="00921914">
          <w:rPr>
            <w:noProof/>
            <w:webHidden/>
          </w:rPr>
          <w:fldChar w:fldCharType="end"/>
        </w:r>
      </w:hyperlink>
    </w:p>
    <w:p w14:paraId="0503CB7C" w14:textId="55236461" w:rsidR="00921914" w:rsidRDefault="008F1845">
      <w:pPr>
        <w:pStyle w:val="TableofFigures"/>
        <w:tabs>
          <w:tab w:val="right" w:leader="dot" w:pos="9396"/>
        </w:tabs>
        <w:rPr>
          <w:rFonts w:asciiTheme="minorHAnsi" w:eastAsiaTheme="minorEastAsia" w:hAnsiTheme="minorHAnsi" w:cstheme="minorBidi"/>
          <w:noProof/>
        </w:rPr>
      </w:pPr>
      <w:hyperlink w:anchor="_Toc7559101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4.14:Postman Logo</w:t>
        </w:r>
        <w:r w:rsidR="00921914">
          <w:rPr>
            <w:noProof/>
            <w:webHidden/>
          </w:rPr>
          <w:tab/>
        </w:r>
        <w:r w:rsidR="00921914">
          <w:rPr>
            <w:noProof/>
            <w:webHidden/>
          </w:rPr>
          <w:fldChar w:fldCharType="begin"/>
        </w:r>
        <w:r w:rsidR="00921914">
          <w:rPr>
            <w:noProof/>
            <w:webHidden/>
          </w:rPr>
          <w:instrText xml:space="preserve"> PAGEREF _Toc75591010 \h </w:instrText>
        </w:r>
        <w:r w:rsidR="00921914">
          <w:rPr>
            <w:noProof/>
            <w:webHidden/>
          </w:rPr>
        </w:r>
        <w:r w:rsidR="00921914">
          <w:rPr>
            <w:noProof/>
            <w:webHidden/>
          </w:rPr>
          <w:fldChar w:fldCharType="separate"/>
        </w:r>
        <w:r w:rsidR="00FA5C82">
          <w:rPr>
            <w:noProof/>
            <w:webHidden/>
          </w:rPr>
          <w:t>58</w:t>
        </w:r>
        <w:r w:rsidR="00921914">
          <w:rPr>
            <w:noProof/>
            <w:webHidden/>
          </w:rPr>
          <w:fldChar w:fldCharType="end"/>
        </w:r>
      </w:hyperlink>
    </w:p>
    <w:p w14:paraId="7DA1FF0D" w14:textId="1D8E26B2" w:rsidR="00921914" w:rsidRDefault="008F1845">
      <w:pPr>
        <w:pStyle w:val="TableofFigures"/>
        <w:tabs>
          <w:tab w:val="right" w:leader="dot" w:pos="9396"/>
        </w:tabs>
        <w:rPr>
          <w:rFonts w:asciiTheme="minorHAnsi" w:eastAsiaTheme="minorEastAsia" w:hAnsiTheme="minorHAnsi" w:cstheme="minorBidi"/>
          <w:noProof/>
        </w:rPr>
      </w:pPr>
      <w:hyperlink w:anchor="_Toc7559101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4.15:Microsoft Word Logo</w:t>
        </w:r>
        <w:r w:rsidR="00921914">
          <w:rPr>
            <w:noProof/>
            <w:webHidden/>
          </w:rPr>
          <w:tab/>
        </w:r>
        <w:r w:rsidR="00921914">
          <w:rPr>
            <w:noProof/>
            <w:webHidden/>
          </w:rPr>
          <w:fldChar w:fldCharType="begin"/>
        </w:r>
        <w:r w:rsidR="00921914">
          <w:rPr>
            <w:noProof/>
            <w:webHidden/>
          </w:rPr>
          <w:instrText xml:space="preserve"> PAGEREF _Toc75591011 \h </w:instrText>
        </w:r>
        <w:r w:rsidR="00921914">
          <w:rPr>
            <w:noProof/>
            <w:webHidden/>
          </w:rPr>
        </w:r>
        <w:r w:rsidR="00921914">
          <w:rPr>
            <w:noProof/>
            <w:webHidden/>
          </w:rPr>
          <w:fldChar w:fldCharType="separate"/>
        </w:r>
        <w:r w:rsidR="00FA5C82">
          <w:rPr>
            <w:noProof/>
            <w:webHidden/>
          </w:rPr>
          <w:t>58</w:t>
        </w:r>
        <w:r w:rsidR="00921914">
          <w:rPr>
            <w:noProof/>
            <w:webHidden/>
          </w:rPr>
          <w:fldChar w:fldCharType="end"/>
        </w:r>
      </w:hyperlink>
    </w:p>
    <w:p w14:paraId="4AC29FF7" w14:textId="5194A963" w:rsidR="00921914" w:rsidRDefault="008F1845">
      <w:pPr>
        <w:pStyle w:val="TableofFigures"/>
        <w:tabs>
          <w:tab w:val="right" w:leader="dot" w:pos="9396"/>
        </w:tabs>
        <w:rPr>
          <w:rFonts w:asciiTheme="minorHAnsi" w:eastAsiaTheme="minorEastAsia" w:hAnsiTheme="minorHAnsi" w:cstheme="minorBidi"/>
          <w:noProof/>
        </w:rPr>
      </w:pPr>
      <w:hyperlink w:anchor="_Toc7559101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4.16:Home page</w:t>
        </w:r>
        <w:r w:rsidR="00921914">
          <w:rPr>
            <w:noProof/>
            <w:webHidden/>
          </w:rPr>
          <w:tab/>
        </w:r>
        <w:r w:rsidR="00921914">
          <w:rPr>
            <w:noProof/>
            <w:webHidden/>
          </w:rPr>
          <w:fldChar w:fldCharType="begin"/>
        </w:r>
        <w:r w:rsidR="00921914">
          <w:rPr>
            <w:noProof/>
            <w:webHidden/>
          </w:rPr>
          <w:instrText xml:space="preserve"> PAGEREF _Toc75591012 \h </w:instrText>
        </w:r>
        <w:r w:rsidR="00921914">
          <w:rPr>
            <w:noProof/>
            <w:webHidden/>
          </w:rPr>
        </w:r>
        <w:r w:rsidR="00921914">
          <w:rPr>
            <w:noProof/>
            <w:webHidden/>
          </w:rPr>
          <w:fldChar w:fldCharType="separate"/>
        </w:r>
        <w:r w:rsidR="00FA5C82">
          <w:rPr>
            <w:noProof/>
            <w:webHidden/>
          </w:rPr>
          <w:t>59</w:t>
        </w:r>
        <w:r w:rsidR="00921914">
          <w:rPr>
            <w:noProof/>
            <w:webHidden/>
          </w:rPr>
          <w:fldChar w:fldCharType="end"/>
        </w:r>
      </w:hyperlink>
    </w:p>
    <w:p w14:paraId="277FA584" w14:textId="76D16792" w:rsidR="00921914" w:rsidRDefault="008F1845">
      <w:pPr>
        <w:pStyle w:val="TableofFigures"/>
        <w:tabs>
          <w:tab w:val="right" w:leader="dot" w:pos="9396"/>
        </w:tabs>
        <w:rPr>
          <w:rFonts w:asciiTheme="minorHAnsi" w:eastAsiaTheme="minorEastAsia" w:hAnsiTheme="minorHAnsi" w:cstheme="minorBidi"/>
          <w:noProof/>
        </w:rPr>
      </w:pPr>
      <w:hyperlink w:anchor="_Toc7559101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4.17:Registration Interface</w:t>
        </w:r>
        <w:r w:rsidR="00921914">
          <w:rPr>
            <w:noProof/>
            <w:webHidden/>
          </w:rPr>
          <w:tab/>
        </w:r>
        <w:r w:rsidR="00921914">
          <w:rPr>
            <w:noProof/>
            <w:webHidden/>
          </w:rPr>
          <w:fldChar w:fldCharType="begin"/>
        </w:r>
        <w:r w:rsidR="00921914">
          <w:rPr>
            <w:noProof/>
            <w:webHidden/>
          </w:rPr>
          <w:instrText xml:space="preserve"> PAGEREF _Toc75591013 \h </w:instrText>
        </w:r>
        <w:r w:rsidR="00921914">
          <w:rPr>
            <w:noProof/>
            <w:webHidden/>
          </w:rPr>
        </w:r>
        <w:r w:rsidR="00921914">
          <w:rPr>
            <w:noProof/>
            <w:webHidden/>
          </w:rPr>
          <w:fldChar w:fldCharType="separate"/>
        </w:r>
        <w:r w:rsidR="00FA5C82">
          <w:rPr>
            <w:noProof/>
            <w:webHidden/>
          </w:rPr>
          <w:t>60</w:t>
        </w:r>
        <w:r w:rsidR="00921914">
          <w:rPr>
            <w:noProof/>
            <w:webHidden/>
          </w:rPr>
          <w:fldChar w:fldCharType="end"/>
        </w:r>
      </w:hyperlink>
    </w:p>
    <w:p w14:paraId="66FD8A2C" w14:textId="6206E7F9" w:rsidR="00921914" w:rsidRDefault="008F1845">
      <w:pPr>
        <w:pStyle w:val="TableofFigures"/>
        <w:tabs>
          <w:tab w:val="right" w:leader="dot" w:pos="9396"/>
        </w:tabs>
        <w:rPr>
          <w:rFonts w:asciiTheme="minorHAnsi" w:eastAsiaTheme="minorEastAsia" w:hAnsiTheme="minorHAnsi" w:cstheme="minorBidi"/>
          <w:noProof/>
        </w:rPr>
      </w:pPr>
      <w:hyperlink w:anchor="_Toc7559101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4.18:Login interface</w:t>
        </w:r>
        <w:r w:rsidR="00921914">
          <w:rPr>
            <w:noProof/>
            <w:webHidden/>
          </w:rPr>
          <w:tab/>
        </w:r>
        <w:r w:rsidR="00921914">
          <w:rPr>
            <w:noProof/>
            <w:webHidden/>
          </w:rPr>
          <w:fldChar w:fldCharType="begin"/>
        </w:r>
        <w:r w:rsidR="00921914">
          <w:rPr>
            <w:noProof/>
            <w:webHidden/>
          </w:rPr>
          <w:instrText xml:space="preserve"> PAGEREF _Toc75591014 \h </w:instrText>
        </w:r>
        <w:r w:rsidR="00921914">
          <w:rPr>
            <w:noProof/>
            <w:webHidden/>
          </w:rPr>
        </w:r>
        <w:r w:rsidR="00921914">
          <w:rPr>
            <w:noProof/>
            <w:webHidden/>
          </w:rPr>
          <w:fldChar w:fldCharType="separate"/>
        </w:r>
        <w:r w:rsidR="00FA5C82">
          <w:rPr>
            <w:noProof/>
            <w:webHidden/>
          </w:rPr>
          <w:t>61</w:t>
        </w:r>
        <w:r w:rsidR="00921914">
          <w:rPr>
            <w:noProof/>
            <w:webHidden/>
          </w:rPr>
          <w:fldChar w:fldCharType="end"/>
        </w:r>
      </w:hyperlink>
    </w:p>
    <w:p w14:paraId="27AAB64B" w14:textId="5B2A0C40" w:rsidR="00921914" w:rsidRDefault="008F1845">
      <w:pPr>
        <w:pStyle w:val="TableofFigures"/>
        <w:tabs>
          <w:tab w:val="right" w:leader="dot" w:pos="9396"/>
        </w:tabs>
        <w:rPr>
          <w:rFonts w:asciiTheme="minorHAnsi" w:eastAsiaTheme="minorEastAsia" w:hAnsiTheme="minorHAnsi" w:cstheme="minorBidi"/>
          <w:noProof/>
        </w:rPr>
      </w:pPr>
      <w:hyperlink w:anchor="_Toc7559101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4.19:Admin Dashboard</w:t>
        </w:r>
        <w:r w:rsidR="00921914">
          <w:rPr>
            <w:noProof/>
            <w:webHidden/>
          </w:rPr>
          <w:tab/>
        </w:r>
        <w:r w:rsidR="00921914">
          <w:rPr>
            <w:noProof/>
            <w:webHidden/>
          </w:rPr>
          <w:fldChar w:fldCharType="begin"/>
        </w:r>
        <w:r w:rsidR="00921914">
          <w:rPr>
            <w:noProof/>
            <w:webHidden/>
          </w:rPr>
          <w:instrText xml:space="preserve"> PAGEREF _Toc75591015 \h </w:instrText>
        </w:r>
        <w:r w:rsidR="00921914">
          <w:rPr>
            <w:noProof/>
            <w:webHidden/>
          </w:rPr>
        </w:r>
        <w:r w:rsidR="00921914">
          <w:rPr>
            <w:noProof/>
            <w:webHidden/>
          </w:rPr>
          <w:fldChar w:fldCharType="separate"/>
        </w:r>
        <w:r w:rsidR="00FA5C82">
          <w:rPr>
            <w:noProof/>
            <w:webHidden/>
          </w:rPr>
          <w:t>62</w:t>
        </w:r>
        <w:r w:rsidR="00921914">
          <w:rPr>
            <w:noProof/>
            <w:webHidden/>
          </w:rPr>
          <w:fldChar w:fldCharType="end"/>
        </w:r>
      </w:hyperlink>
    </w:p>
    <w:p w14:paraId="5B201BD5" w14:textId="5A4CD7FB" w:rsidR="00921914" w:rsidRDefault="008F1845">
      <w:pPr>
        <w:pStyle w:val="TableofFigures"/>
        <w:tabs>
          <w:tab w:val="right" w:leader="dot" w:pos="9396"/>
        </w:tabs>
        <w:rPr>
          <w:rFonts w:asciiTheme="minorHAnsi" w:eastAsiaTheme="minorEastAsia" w:hAnsiTheme="minorHAnsi" w:cstheme="minorBidi"/>
          <w:noProof/>
        </w:rPr>
      </w:pPr>
      <w:hyperlink w:anchor="_Toc7559101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4.20:User Dashboard</w:t>
        </w:r>
        <w:r w:rsidR="00921914">
          <w:rPr>
            <w:noProof/>
            <w:webHidden/>
          </w:rPr>
          <w:tab/>
        </w:r>
        <w:r w:rsidR="00921914">
          <w:rPr>
            <w:noProof/>
            <w:webHidden/>
          </w:rPr>
          <w:fldChar w:fldCharType="begin"/>
        </w:r>
        <w:r w:rsidR="00921914">
          <w:rPr>
            <w:noProof/>
            <w:webHidden/>
          </w:rPr>
          <w:instrText xml:space="preserve"> PAGEREF _Toc75591016 \h </w:instrText>
        </w:r>
        <w:r w:rsidR="00921914">
          <w:rPr>
            <w:noProof/>
            <w:webHidden/>
          </w:rPr>
        </w:r>
        <w:r w:rsidR="00921914">
          <w:rPr>
            <w:noProof/>
            <w:webHidden/>
          </w:rPr>
          <w:fldChar w:fldCharType="separate"/>
        </w:r>
        <w:r w:rsidR="00FA5C82">
          <w:rPr>
            <w:noProof/>
            <w:webHidden/>
          </w:rPr>
          <w:t>62</w:t>
        </w:r>
        <w:r w:rsidR="00921914">
          <w:rPr>
            <w:noProof/>
            <w:webHidden/>
          </w:rPr>
          <w:fldChar w:fldCharType="end"/>
        </w:r>
      </w:hyperlink>
    </w:p>
    <w:p w14:paraId="79D8AA3E" w14:textId="08B74CD5" w:rsidR="00921914" w:rsidRDefault="008F1845">
      <w:pPr>
        <w:pStyle w:val="TableofFigures"/>
        <w:tabs>
          <w:tab w:val="right" w:leader="dot" w:pos="9396"/>
        </w:tabs>
        <w:rPr>
          <w:rFonts w:asciiTheme="minorHAnsi" w:eastAsiaTheme="minorEastAsia" w:hAnsiTheme="minorHAnsi" w:cstheme="minorBidi"/>
          <w:noProof/>
        </w:rPr>
      </w:pPr>
      <w:hyperlink w:anchor="_Toc7559101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4.21</w:t>
        </w:r>
        <w:r w:rsidR="00921914" w:rsidRPr="009E1C99">
          <w:rPr>
            <w:rStyle w:val="Hyperlink"/>
            <w:noProof/>
            <w:lang w:val="fr-FR"/>
          </w:rPr>
          <w:t>:Create workout 1</w:t>
        </w:r>
        <w:r w:rsidR="00921914">
          <w:rPr>
            <w:noProof/>
            <w:webHidden/>
          </w:rPr>
          <w:tab/>
        </w:r>
        <w:r w:rsidR="00921914">
          <w:rPr>
            <w:noProof/>
            <w:webHidden/>
          </w:rPr>
          <w:fldChar w:fldCharType="begin"/>
        </w:r>
        <w:r w:rsidR="00921914">
          <w:rPr>
            <w:noProof/>
            <w:webHidden/>
          </w:rPr>
          <w:instrText xml:space="preserve"> PAGEREF _Toc75591017 \h </w:instrText>
        </w:r>
        <w:r w:rsidR="00921914">
          <w:rPr>
            <w:noProof/>
            <w:webHidden/>
          </w:rPr>
        </w:r>
        <w:r w:rsidR="00921914">
          <w:rPr>
            <w:noProof/>
            <w:webHidden/>
          </w:rPr>
          <w:fldChar w:fldCharType="separate"/>
        </w:r>
        <w:r w:rsidR="00FA5C82">
          <w:rPr>
            <w:noProof/>
            <w:webHidden/>
          </w:rPr>
          <w:t>63</w:t>
        </w:r>
        <w:r w:rsidR="00921914">
          <w:rPr>
            <w:noProof/>
            <w:webHidden/>
          </w:rPr>
          <w:fldChar w:fldCharType="end"/>
        </w:r>
      </w:hyperlink>
    </w:p>
    <w:p w14:paraId="080813FF" w14:textId="788D38D9" w:rsidR="00921914" w:rsidRDefault="008F1845">
      <w:pPr>
        <w:pStyle w:val="TableofFigures"/>
        <w:tabs>
          <w:tab w:val="right" w:leader="dot" w:pos="9396"/>
        </w:tabs>
        <w:rPr>
          <w:rFonts w:asciiTheme="minorHAnsi" w:eastAsiaTheme="minorEastAsia" w:hAnsiTheme="minorHAnsi" w:cstheme="minorBidi"/>
          <w:noProof/>
        </w:rPr>
      </w:pPr>
      <w:hyperlink w:anchor="_Toc7559101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4.22:Create Workout 2</w:t>
        </w:r>
        <w:r w:rsidR="00921914">
          <w:rPr>
            <w:noProof/>
            <w:webHidden/>
          </w:rPr>
          <w:tab/>
        </w:r>
        <w:r w:rsidR="00921914">
          <w:rPr>
            <w:noProof/>
            <w:webHidden/>
          </w:rPr>
          <w:fldChar w:fldCharType="begin"/>
        </w:r>
        <w:r w:rsidR="00921914">
          <w:rPr>
            <w:noProof/>
            <w:webHidden/>
          </w:rPr>
          <w:instrText xml:space="preserve"> PAGEREF _Toc75591018 \h </w:instrText>
        </w:r>
        <w:r w:rsidR="00921914">
          <w:rPr>
            <w:noProof/>
            <w:webHidden/>
          </w:rPr>
        </w:r>
        <w:r w:rsidR="00921914">
          <w:rPr>
            <w:noProof/>
            <w:webHidden/>
          </w:rPr>
          <w:fldChar w:fldCharType="separate"/>
        </w:r>
        <w:r w:rsidR="00FA5C82">
          <w:rPr>
            <w:noProof/>
            <w:webHidden/>
          </w:rPr>
          <w:t>63</w:t>
        </w:r>
        <w:r w:rsidR="00921914">
          <w:rPr>
            <w:noProof/>
            <w:webHidden/>
          </w:rPr>
          <w:fldChar w:fldCharType="end"/>
        </w:r>
      </w:hyperlink>
    </w:p>
    <w:p w14:paraId="38F3E0B3" w14:textId="6D8E7404" w:rsidR="00921914" w:rsidRDefault="008F1845">
      <w:pPr>
        <w:pStyle w:val="TableofFigures"/>
        <w:tabs>
          <w:tab w:val="right" w:leader="dot" w:pos="9396"/>
        </w:tabs>
        <w:rPr>
          <w:rFonts w:asciiTheme="minorHAnsi" w:eastAsiaTheme="minorEastAsia" w:hAnsiTheme="minorHAnsi" w:cstheme="minorBidi"/>
          <w:noProof/>
        </w:rPr>
      </w:pPr>
      <w:hyperlink w:anchor="_Toc7559101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4.23:The Manage Workout Interface</w:t>
        </w:r>
        <w:r w:rsidR="00921914">
          <w:rPr>
            <w:noProof/>
            <w:webHidden/>
          </w:rPr>
          <w:tab/>
        </w:r>
        <w:r w:rsidR="00921914">
          <w:rPr>
            <w:noProof/>
            <w:webHidden/>
          </w:rPr>
          <w:fldChar w:fldCharType="begin"/>
        </w:r>
        <w:r w:rsidR="00921914">
          <w:rPr>
            <w:noProof/>
            <w:webHidden/>
          </w:rPr>
          <w:instrText xml:space="preserve"> PAGEREF _Toc75591019 \h </w:instrText>
        </w:r>
        <w:r w:rsidR="00921914">
          <w:rPr>
            <w:noProof/>
            <w:webHidden/>
          </w:rPr>
        </w:r>
        <w:r w:rsidR="00921914">
          <w:rPr>
            <w:noProof/>
            <w:webHidden/>
          </w:rPr>
          <w:fldChar w:fldCharType="separate"/>
        </w:r>
        <w:r w:rsidR="00FA5C82">
          <w:rPr>
            <w:noProof/>
            <w:webHidden/>
          </w:rPr>
          <w:t>64</w:t>
        </w:r>
        <w:r w:rsidR="00921914">
          <w:rPr>
            <w:noProof/>
            <w:webHidden/>
          </w:rPr>
          <w:fldChar w:fldCharType="end"/>
        </w:r>
      </w:hyperlink>
    </w:p>
    <w:p w14:paraId="7EFFFC4E" w14:textId="2B83FED1" w:rsidR="00921914" w:rsidRDefault="008F1845">
      <w:pPr>
        <w:pStyle w:val="TableofFigures"/>
        <w:tabs>
          <w:tab w:val="right" w:leader="dot" w:pos="9396"/>
        </w:tabs>
        <w:rPr>
          <w:rFonts w:asciiTheme="minorHAnsi" w:eastAsiaTheme="minorEastAsia" w:hAnsiTheme="minorHAnsi" w:cstheme="minorBidi"/>
          <w:noProof/>
        </w:rPr>
      </w:pPr>
      <w:hyperlink w:anchor="_Toc7559102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4.24:Manage Users Interface</w:t>
        </w:r>
        <w:r w:rsidR="00921914">
          <w:rPr>
            <w:noProof/>
            <w:webHidden/>
          </w:rPr>
          <w:tab/>
        </w:r>
        <w:r w:rsidR="00921914">
          <w:rPr>
            <w:noProof/>
            <w:webHidden/>
          </w:rPr>
          <w:fldChar w:fldCharType="begin"/>
        </w:r>
        <w:r w:rsidR="00921914">
          <w:rPr>
            <w:noProof/>
            <w:webHidden/>
          </w:rPr>
          <w:instrText xml:space="preserve"> PAGEREF _Toc75591020 \h </w:instrText>
        </w:r>
        <w:r w:rsidR="00921914">
          <w:rPr>
            <w:noProof/>
            <w:webHidden/>
          </w:rPr>
        </w:r>
        <w:r w:rsidR="00921914">
          <w:rPr>
            <w:noProof/>
            <w:webHidden/>
          </w:rPr>
          <w:fldChar w:fldCharType="separate"/>
        </w:r>
        <w:r w:rsidR="00FA5C82">
          <w:rPr>
            <w:noProof/>
            <w:webHidden/>
          </w:rPr>
          <w:t>65</w:t>
        </w:r>
        <w:r w:rsidR="00921914">
          <w:rPr>
            <w:noProof/>
            <w:webHidden/>
          </w:rPr>
          <w:fldChar w:fldCharType="end"/>
        </w:r>
      </w:hyperlink>
    </w:p>
    <w:p w14:paraId="3D7F2EE7" w14:textId="27C8DD7D" w:rsidR="00921914" w:rsidRDefault="008F1845">
      <w:pPr>
        <w:pStyle w:val="TableofFigures"/>
        <w:tabs>
          <w:tab w:val="right" w:leader="dot" w:pos="9396"/>
        </w:tabs>
        <w:rPr>
          <w:rFonts w:asciiTheme="minorHAnsi" w:eastAsiaTheme="minorEastAsia" w:hAnsiTheme="minorHAnsi" w:cstheme="minorBidi"/>
          <w:noProof/>
        </w:rPr>
      </w:pPr>
      <w:hyperlink w:anchor="_Toc7559102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4.25:Chat Interface</w:t>
        </w:r>
        <w:r w:rsidR="00921914">
          <w:rPr>
            <w:noProof/>
            <w:webHidden/>
          </w:rPr>
          <w:tab/>
        </w:r>
        <w:r w:rsidR="00921914">
          <w:rPr>
            <w:noProof/>
            <w:webHidden/>
          </w:rPr>
          <w:fldChar w:fldCharType="begin"/>
        </w:r>
        <w:r w:rsidR="00921914">
          <w:rPr>
            <w:noProof/>
            <w:webHidden/>
          </w:rPr>
          <w:instrText xml:space="preserve"> PAGEREF _Toc75591021 \h </w:instrText>
        </w:r>
        <w:r w:rsidR="00921914">
          <w:rPr>
            <w:noProof/>
            <w:webHidden/>
          </w:rPr>
        </w:r>
        <w:r w:rsidR="00921914">
          <w:rPr>
            <w:noProof/>
            <w:webHidden/>
          </w:rPr>
          <w:fldChar w:fldCharType="separate"/>
        </w:r>
        <w:r w:rsidR="00FA5C82">
          <w:rPr>
            <w:noProof/>
            <w:webHidden/>
          </w:rPr>
          <w:t>65</w:t>
        </w:r>
        <w:r w:rsidR="00921914">
          <w:rPr>
            <w:noProof/>
            <w:webHidden/>
          </w:rPr>
          <w:fldChar w:fldCharType="end"/>
        </w:r>
      </w:hyperlink>
    </w:p>
    <w:p w14:paraId="5337236B" w14:textId="0EA09C0B" w:rsidR="00921914" w:rsidRDefault="008F1845">
      <w:pPr>
        <w:pStyle w:val="TableofFigures"/>
        <w:tabs>
          <w:tab w:val="right" w:leader="dot" w:pos="9396"/>
        </w:tabs>
        <w:rPr>
          <w:rFonts w:asciiTheme="minorHAnsi" w:eastAsiaTheme="minorEastAsia" w:hAnsiTheme="minorHAnsi" w:cstheme="minorBidi"/>
          <w:noProof/>
        </w:rPr>
      </w:pPr>
      <w:hyperlink w:anchor="_Toc7559102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4.26:Create Group Chat Interface</w:t>
        </w:r>
        <w:r w:rsidR="00921914">
          <w:rPr>
            <w:noProof/>
            <w:webHidden/>
          </w:rPr>
          <w:tab/>
        </w:r>
        <w:r w:rsidR="00921914">
          <w:rPr>
            <w:noProof/>
            <w:webHidden/>
          </w:rPr>
          <w:fldChar w:fldCharType="begin"/>
        </w:r>
        <w:r w:rsidR="00921914">
          <w:rPr>
            <w:noProof/>
            <w:webHidden/>
          </w:rPr>
          <w:instrText xml:space="preserve"> PAGEREF _Toc75591022 \h </w:instrText>
        </w:r>
        <w:r w:rsidR="00921914">
          <w:rPr>
            <w:noProof/>
            <w:webHidden/>
          </w:rPr>
        </w:r>
        <w:r w:rsidR="00921914">
          <w:rPr>
            <w:noProof/>
            <w:webHidden/>
          </w:rPr>
          <w:fldChar w:fldCharType="separate"/>
        </w:r>
        <w:r w:rsidR="00FA5C82">
          <w:rPr>
            <w:noProof/>
            <w:webHidden/>
          </w:rPr>
          <w:t>66</w:t>
        </w:r>
        <w:r w:rsidR="00921914">
          <w:rPr>
            <w:noProof/>
            <w:webHidden/>
          </w:rPr>
          <w:fldChar w:fldCharType="end"/>
        </w:r>
      </w:hyperlink>
    </w:p>
    <w:p w14:paraId="05568F00" w14:textId="0483FC9D" w:rsidR="00921914" w:rsidRDefault="008F1845">
      <w:pPr>
        <w:pStyle w:val="TableofFigures"/>
        <w:tabs>
          <w:tab w:val="right" w:leader="dot" w:pos="9396"/>
        </w:tabs>
        <w:rPr>
          <w:rFonts w:asciiTheme="minorHAnsi" w:eastAsiaTheme="minorEastAsia" w:hAnsiTheme="minorHAnsi" w:cstheme="minorBidi"/>
          <w:noProof/>
        </w:rPr>
      </w:pPr>
      <w:hyperlink w:anchor="_Toc7559102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4.27:Leaderboard Interface</w:t>
        </w:r>
        <w:r w:rsidR="00921914">
          <w:rPr>
            <w:noProof/>
            <w:webHidden/>
          </w:rPr>
          <w:tab/>
        </w:r>
        <w:r w:rsidR="00921914">
          <w:rPr>
            <w:noProof/>
            <w:webHidden/>
          </w:rPr>
          <w:fldChar w:fldCharType="begin"/>
        </w:r>
        <w:r w:rsidR="00921914">
          <w:rPr>
            <w:noProof/>
            <w:webHidden/>
          </w:rPr>
          <w:instrText xml:space="preserve"> PAGEREF _Toc75591023 \h </w:instrText>
        </w:r>
        <w:r w:rsidR="00921914">
          <w:rPr>
            <w:noProof/>
            <w:webHidden/>
          </w:rPr>
        </w:r>
        <w:r w:rsidR="00921914">
          <w:rPr>
            <w:noProof/>
            <w:webHidden/>
          </w:rPr>
          <w:fldChar w:fldCharType="separate"/>
        </w:r>
        <w:r w:rsidR="00FA5C82">
          <w:rPr>
            <w:noProof/>
            <w:webHidden/>
          </w:rPr>
          <w:t>67</w:t>
        </w:r>
        <w:r w:rsidR="00921914">
          <w:rPr>
            <w:noProof/>
            <w:webHidden/>
          </w:rPr>
          <w:fldChar w:fldCharType="end"/>
        </w:r>
      </w:hyperlink>
    </w:p>
    <w:p w14:paraId="64B89F48" w14:textId="5A754B89" w:rsidR="00921914" w:rsidRDefault="008F1845">
      <w:pPr>
        <w:pStyle w:val="TableofFigures"/>
        <w:tabs>
          <w:tab w:val="right" w:leader="dot" w:pos="9396"/>
        </w:tabs>
        <w:rPr>
          <w:rFonts w:asciiTheme="minorHAnsi" w:eastAsiaTheme="minorEastAsia" w:hAnsiTheme="minorHAnsi" w:cstheme="minorBidi"/>
          <w:noProof/>
        </w:rPr>
      </w:pPr>
      <w:hyperlink w:anchor="_Toc7559102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4.28::Profile Interface</w:t>
        </w:r>
        <w:r w:rsidR="00921914">
          <w:rPr>
            <w:noProof/>
            <w:webHidden/>
          </w:rPr>
          <w:tab/>
        </w:r>
        <w:r w:rsidR="00921914">
          <w:rPr>
            <w:noProof/>
            <w:webHidden/>
          </w:rPr>
          <w:fldChar w:fldCharType="begin"/>
        </w:r>
        <w:r w:rsidR="00921914">
          <w:rPr>
            <w:noProof/>
            <w:webHidden/>
          </w:rPr>
          <w:instrText xml:space="preserve"> PAGEREF _Toc75591024 \h </w:instrText>
        </w:r>
        <w:r w:rsidR="00921914">
          <w:rPr>
            <w:noProof/>
            <w:webHidden/>
          </w:rPr>
        </w:r>
        <w:r w:rsidR="00921914">
          <w:rPr>
            <w:noProof/>
            <w:webHidden/>
          </w:rPr>
          <w:fldChar w:fldCharType="separate"/>
        </w:r>
        <w:r w:rsidR="00FA5C82">
          <w:rPr>
            <w:noProof/>
            <w:webHidden/>
          </w:rPr>
          <w:t>68</w:t>
        </w:r>
        <w:r w:rsidR="00921914">
          <w:rPr>
            <w:noProof/>
            <w:webHidden/>
          </w:rPr>
          <w:fldChar w:fldCharType="end"/>
        </w:r>
      </w:hyperlink>
    </w:p>
    <w:p w14:paraId="0B8ECD56" w14:textId="19C37469" w:rsidR="004678AB" w:rsidRDefault="0045264A">
      <w:pPr>
        <w:pageBreakBefore/>
        <w:suppressAutoHyphens w:val="0"/>
        <w:rPr>
          <w:lang w:bidi="ar-TN"/>
        </w:rPr>
      </w:pPr>
      <w:r>
        <w:rPr>
          <w:lang w:bidi="ar-TN"/>
        </w:rPr>
        <w:lastRenderedPageBreak/>
        <w:fldChar w:fldCharType="end"/>
      </w: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7DCB1638"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sidR="00FA5C82">
          <w:rPr>
            <w:noProof/>
            <w:webHidden/>
          </w:rPr>
          <w:t>21</w:t>
        </w:r>
        <w:r>
          <w:rPr>
            <w:noProof/>
            <w:webHidden/>
          </w:rPr>
          <w:fldChar w:fldCharType="end"/>
        </w:r>
      </w:hyperlink>
    </w:p>
    <w:p w14:paraId="63184B2A" w14:textId="3DA7D8A4" w:rsidR="00E02526" w:rsidRDefault="008F1845">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FA5C82">
          <w:rPr>
            <w:noProof/>
            <w:webHidden/>
          </w:rPr>
          <w:t>30</w:t>
        </w:r>
        <w:r w:rsidR="00E02526">
          <w:rPr>
            <w:noProof/>
            <w:webHidden/>
          </w:rPr>
          <w:fldChar w:fldCharType="end"/>
        </w:r>
      </w:hyperlink>
    </w:p>
    <w:p w14:paraId="36086CCA" w14:textId="7EABA7FE" w:rsidR="00E02526" w:rsidRDefault="008F1845">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FA5C82">
          <w:rPr>
            <w:noProof/>
            <w:webHidden/>
          </w:rPr>
          <w:t>31</w:t>
        </w:r>
        <w:r w:rsidR="00E02526">
          <w:rPr>
            <w:noProof/>
            <w:webHidden/>
          </w:rPr>
          <w:fldChar w:fldCharType="end"/>
        </w:r>
      </w:hyperlink>
    </w:p>
    <w:p w14:paraId="7C4255C0" w14:textId="56F521E6" w:rsidR="00E02526" w:rsidRDefault="008F1845">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FA5C82">
          <w:rPr>
            <w:noProof/>
            <w:webHidden/>
          </w:rPr>
          <w:t>32</w:t>
        </w:r>
        <w:r w:rsidR="00E02526">
          <w:rPr>
            <w:noProof/>
            <w:webHidden/>
          </w:rPr>
          <w:fldChar w:fldCharType="end"/>
        </w:r>
      </w:hyperlink>
    </w:p>
    <w:p w14:paraId="17E094D3" w14:textId="5EF877F1" w:rsidR="00E02526" w:rsidRDefault="008F1845">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FA5C82">
          <w:rPr>
            <w:noProof/>
            <w:webHidden/>
          </w:rPr>
          <w:t>32</w:t>
        </w:r>
        <w:r w:rsidR="00E02526">
          <w:rPr>
            <w:noProof/>
            <w:webHidden/>
          </w:rPr>
          <w:fldChar w:fldCharType="end"/>
        </w:r>
      </w:hyperlink>
    </w:p>
    <w:p w14:paraId="1DBA0FB0" w14:textId="0C09C649" w:rsidR="00E02526" w:rsidRDefault="008F1845">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FA5C82">
          <w:rPr>
            <w:noProof/>
            <w:webHidden/>
          </w:rPr>
          <w:t>33</w:t>
        </w:r>
        <w:r w:rsidR="00E02526">
          <w:rPr>
            <w:noProof/>
            <w:webHidden/>
          </w:rPr>
          <w:fldChar w:fldCharType="end"/>
        </w:r>
      </w:hyperlink>
    </w:p>
    <w:p w14:paraId="05F88CC9" w14:textId="5B682334" w:rsidR="00E02526" w:rsidRDefault="008F1845">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FA5C82">
          <w:rPr>
            <w:noProof/>
            <w:webHidden/>
          </w:rPr>
          <w:t>34</w:t>
        </w:r>
        <w:r w:rsidR="00E02526">
          <w:rPr>
            <w:noProof/>
            <w:webHidden/>
          </w:rPr>
          <w:fldChar w:fldCharType="end"/>
        </w:r>
      </w:hyperlink>
    </w:p>
    <w:p w14:paraId="2B3DB730" w14:textId="4555E9B6" w:rsidR="00E02526" w:rsidRDefault="008F1845">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FA5C82">
          <w:rPr>
            <w:noProof/>
            <w:webHidden/>
          </w:rPr>
          <w:t>35</w:t>
        </w:r>
        <w:r w:rsidR="00E02526">
          <w:rPr>
            <w:noProof/>
            <w:webHidden/>
          </w:rPr>
          <w:fldChar w:fldCharType="end"/>
        </w:r>
      </w:hyperlink>
    </w:p>
    <w:p w14:paraId="79A980CE" w14:textId="1F599963" w:rsidR="00E02526" w:rsidRDefault="008F1845">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FA5C82">
          <w:rPr>
            <w:noProof/>
            <w:webHidden/>
          </w:rPr>
          <w:t>35</w:t>
        </w:r>
        <w:r w:rsidR="00E02526">
          <w:rPr>
            <w:noProof/>
            <w:webHidden/>
          </w:rPr>
          <w:fldChar w:fldCharType="end"/>
        </w:r>
      </w:hyperlink>
    </w:p>
    <w:p w14:paraId="76BF4CE7" w14:textId="7990EF5E" w:rsidR="00E02526" w:rsidRDefault="008F1845">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FA5C82">
          <w:rPr>
            <w:noProof/>
            <w:webHidden/>
          </w:rPr>
          <w:t>36</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3" w:name="_Toc75356585"/>
      <w:r>
        <w:rPr>
          <w:rFonts w:ascii="Bahnschrift" w:hAnsi="Bahnschrift"/>
          <w:sz w:val="32"/>
          <w:szCs w:val="32"/>
          <w:lang w:bidi="ar-TN"/>
        </w:rPr>
        <w:t>General Introduction</w:t>
      </w:r>
      <w:bookmarkEnd w:id="23"/>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4"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5"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26" w:author="Pubsure" w:date="2021-06-24T07:50:00Z">
        <w:r>
          <w:rPr>
            <w:rFonts w:ascii="Arial" w:hAnsi="Arial"/>
            <w:sz w:val="24"/>
            <w:szCs w:val="24"/>
          </w:rPr>
          <w:t>,</w:t>
        </w:r>
      </w:ins>
      <w:r>
        <w:rPr>
          <w:rFonts w:ascii="Arial" w:hAnsi="Arial"/>
          <w:sz w:val="24"/>
          <w:szCs w:val="24"/>
        </w:rPr>
        <w:t xml:space="preserve"> and cardiovascular disease. It </w:t>
      </w:r>
      <w:ins w:id="27" w:author="Pubsure" w:date="2021-06-24T07:50:00Z">
        <w:r>
          <w:rPr>
            <w:rFonts w:ascii="Arial" w:hAnsi="Arial"/>
            <w:sz w:val="24"/>
            <w:szCs w:val="24"/>
            <w:lang w:bidi="ar-TN"/>
          </w:rPr>
          <w:t>has</w:t>
        </w:r>
      </w:ins>
      <w:del w:id="28"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29" w:author="Pubsure" w:date="2021-06-24T07:50:00Z">
        <w:r>
          <w:rPr>
            <w:rFonts w:ascii="Arial" w:hAnsi="Arial"/>
            <w:sz w:val="24"/>
            <w:szCs w:val="24"/>
            <w:lang w:bidi="ar-TN"/>
          </w:rPr>
          <w:t>activities</w:t>
        </w:r>
      </w:ins>
      <w:del w:id="30"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1" w:author="Pubsure" w:date="2021-06-24T07:50:00Z">
        <w:r>
          <w:rPr>
            <w:rFonts w:ascii="Arial" w:hAnsi="Arial"/>
            <w:sz w:val="24"/>
            <w:szCs w:val="24"/>
            <w:lang w:bidi="ar-TN"/>
          </w:rPr>
          <w:t>the</w:t>
        </w:r>
      </w:ins>
      <w:del w:id="32"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3" w:author="Pubsure" w:date="2021-06-24T07:50:00Z">
        <w:r>
          <w:rPr>
            <w:rFonts w:ascii="Arial" w:hAnsi="Arial"/>
            <w:sz w:val="24"/>
            <w:szCs w:val="24"/>
            <w:lang w:bidi="ar-TN"/>
          </w:rPr>
          <w:t>Therefore</w:t>
        </w:r>
      </w:ins>
      <w:del w:id="34"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5" w:author="Pubsure" w:date="2021-06-24T07:50:00Z">
        <w:r>
          <w:rPr>
            <w:rFonts w:ascii="Arial" w:hAnsi="Arial"/>
            <w:sz w:val="24"/>
            <w:szCs w:val="24"/>
            <w:lang w:bidi="ar-TN"/>
          </w:rPr>
          <w:delText>,</w:delText>
        </w:r>
      </w:del>
      <w:r>
        <w:rPr>
          <w:rFonts w:ascii="Arial" w:hAnsi="Arial"/>
          <w:sz w:val="24"/>
          <w:szCs w:val="24"/>
          <w:lang w:bidi="ar-TN"/>
        </w:rPr>
        <w:t xml:space="preserve"> or seeking </w:t>
      </w:r>
      <w:ins w:id="36" w:author="Pubsure" w:date="2021-06-24T07:50:00Z">
        <w:r>
          <w:rPr>
            <w:rFonts w:ascii="Arial" w:hAnsi="Arial"/>
            <w:sz w:val="24"/>
            <w:szCs w:val="24"/>
            <w:lang w:bidi="ar-TN"/>
          </w:rPr>
          <w:t>fitness-related</w:t>
        </w:r>
      </w:ins>
      <w:del w:id="37"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38"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39"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0" w:author="Pubsure" w:date="2021-06-24T07:50:00Z">
        <w:r>
          <w:rPr>
            <w:rFonts w:ascii="Arial" w:hAnsi="Arial"/>
            <w:sz w:val="24"/>
            <w:szCs w:val="24"/>
            <w:lang w:bidi="ar-TN"/>
          </w:rPr>
          <w:t>end-of-study</w:t>
        </w:r>
      </w:ins>
      <w:del w:id="41"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2" w:author="Pubsure" w:date="2021-06-24T07:50:00Z">
        <w:r>
          <w:rPr>
            <w:rFonts w:ascii="Arial" w:hAnsi="Arial"/>
            <w:sz w:val="24"/>
            <w:szCs w:val="24"/>
            <w:lang w:bidi="ar-TN"/>
          </w:rPr>
          <w:t>an</w:t>
        </w:r>
      </w:ins>
      <w:del w:id="43"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4"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5" w:author="Pubsure" w:date="2021-06-24T07:50:00Z">
        <w:r>
          <w:rPr>
            <w:rFonts w:ascii="Arial" w:hAnsi="Arial"/>
            <w:sz w:val="24"/>
            <w:szCs w:val="24"/>
            <w:lang w:bidi="ar-TN"/>
          </w:rPr>
          <w:t>workout management</w:t>
        </w:r>
      </w:ins>
      <w:del w:id="46"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47" w:author="Pubsure" w:date="2021-06-24T07:50:00Z">
        <w:r>
          <w:rPr>
            <w:rFonts w:ascii="Arial" w:hAnsi="Arial"/>
            <w:sz w:val="24"/>
            <w:szCs w:val="24"/>
            <w:lang w:bidi="ar-TN"/>
          </w:rPr>
          <w:t>application</w:t>
        </w:r>
      </w:ins>
      <w:del w:id="48"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49"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0" w:author="Pubsure" w:date="2021-06-24T07:50:00Z">
        <w:r>
          <w:rPr>
            <w:rFonts w:ascii="Arial" w:hAnsi="Arial"/>
            <w:sz w:val="24"/>
            <w:szCs w:val="24"/>
          </w:rPr>
          <w:t>,</w:t>
        </w:r>
      </w:ins>
      <w:r>
        <w:rPr>
          <w:rFonts w:ascii="Arial" w:hAnsi="Arial"/>
          <w:sz w:val="24"/>
          <w:szCs w:val="24"/>
        </w:rPr>
        <w:t xml:space="preserve"> which is organized </w:t>
      </w:r>
      <w:ins w:id="51" w:author="Pubsure" w:date="2021-06-24T07:50:00Z">
        <w:r>
          <w:rPr>
            <w:rFonts w:ascii="Arial" w:hAnsi="Arial"/>
            <w:sz w:val="24"/>
            <w:szCs w:val="24"/>
            <w:lang w:bidi="ar-TN"/>
          </w:rPr>
          <w:t>into</w:t>
        </w:r>
      </w:ins>
      <w:del w:id="52" w:author="Pubsure" w:date="2021-06-24T07:50:00Z">
        <w:r>
          <w:rPr>
            <w:rFonts w:ascii="Arial" w:hAnsi="Arial"/>
            <w:sz w:val="24"/>
            <w:szCs w:val="24"/>
            <w:lang w:bidi="ar-TN"/>
          </w:rPr>
          <w:delText>in</w:delText>
        </w:r>
      </w:del>
      <w:r>
        <w:rPr>
          <w:rFonts w:ascii="Arial" w:hAnsi="Arial"/>
          <w:sz w:val="24"/>
          <w:szCs w:val="24"/>
          <w:lang w:bidi="ar-TN"/>
        </w:rPr>
        <w:t xml:space="preserve"> four </w:t>
      </w:r>
      <w:ins w:id="53" w:author="Pubsure" w:date="2021-06-24T07:50:00Z">
        <w:r>
          <w:rPr>
            <w:rFonts w:ascii="Arial" w:hAnsi="Arial"/>
            <w:sz w:val="24"/>
            <w:szCs w:val="24"/>
            <w:lang w:bidi="ar-TN"/>
          </w:rPr>
          <w:t>chapters</w:t>
        </w:r>
      </w:ins>
      <w:del w:id="54"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5"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56" w:author="Pubsure" w:date="2021-06-24T07:50:00Z">
        <w:r>
          <w:rPr>
            <w:rFonts w:ascii="Arial" w:hAnsi="Arial"/>
            <w:sz w:val="24"/>
            <w:szCs w:val="24"/>
          </w:rPr>
          <w:t>by</w:t>
        </w:r>
      </w:ins>
      <w:del w:id="57"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58" w:author="Pubsure" w:date="2021-06-24T07:50:00Z">
        <w:r>
          <w:rPr>
            <w:rFonts w:ascii="Arial" w:hAnsi="Arial"/>
            <w:sz w:val="24"/>
            <w:szCs w:val="24"/>
          </w:rPr>
          <w:t>a</w:t>
        </w:r>
      </w:ins>
      <w:del w:id="59" w:author="Pubsure" w:date="2021-06-24T07:50:00Z">
        <w:r>
          <w:rPr>
            <w:rFonts w:ascii="Arial" w:hAnsi="Arial"/>
            <w:sz w:val="24"/>
            <w:szCs w:val="24"/>
          </w:rPr>
          <w:delText>the</w:delText>
        </w:r>
      </w:del>
      <w:r>
        <w:rPr>
          <w:rFonts w:ascii="Arial" w:hAnsi="Arial"/>
          <w:sz w:val="24"/>
          <w:szCs w:val="24"/>
        </w:rPr>
        <w:t xml:space="preserve"> class diagram and </w:t>
      </w:r>
      <w:del w:id="60"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1"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2"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3" w:author="Pubsure" w:date="2021-06-24T07:50:00Z">
        <w:r>
          <w:rPr>
            <w:rFonts w:ascii="Arial" w:hAnsi="Arial"/>
            <w:sz w:val="24"/>
            <w:szCs w:val="24"/>
          </w:rPr>
          <w:t>and</w:t>
        </w:r>
      </w:ins>
      <w:del w:id="64" w:author="Pubsure" w:date="2021-06-24T07:50:00Z">
        <w:r>
          <w:rPr>
            <w:rFonts w:ascii="Arial" w:hAnsi="Arial"/>
            <w:sz w:val="24"/>
            <w:szCs w:val="24"/>
          </w:rPr>
          <w:delText>then</w:delText>
        </w:r>
      </w:del>
      <w:r>
        <w:rPr>
          <w:rFonts w:ascii="Arial" w:hAnsi="Arial"/>
          <w:sz w:val="24"/>
          <w:szCs w:val="24"/>
        </w:rPr>
        <w:t xml:space="preserve"> we </w:t>
      </w:r>
      <w:ins w:id="65" w:author="Pubsure" w:date="2021-06-24T07:50:00Z">
        <w:r>
          <w:rPr>
            <w:rFonts w:ascii="Arial" w:hAnsi="Arial"/>
            <w:sz w:val="24"/>
            <w:szCs w:val="24"/>
          </w:rPr>
          <w:t>conclude</w:t>
        </w:r>
      </w:ins>
      <w:del w:id="66"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67"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68"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69"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0" w:name="_Toc75356586"/>
      <w:bookmarkStart w:id="71" w:name="_Toc75356826"/>
      <w:bookmarkStart w:id="72" w:name="_Toc75356917"/>
      <w:bookmarkStart w:id="73" w:name="_Toc75585011"/>
      <w:bookmarkStart w:id="74" w:name="_Toc75585304"/>
      <w:r>
        <w:rPr>
          <w:lang w:val="fr-FR"/>
        </w:rPr>
        <w:t>: Context and Objectives</w:t>
      </w:r>
      <w:bookmarkEnd w:id="70"/>
      <w:bookmarkEnd w:id="71"/>
      <w:bookmarkEnd w:id="72"/>
      <w:bookmarkEnd w:id="73"/>
      <w:bookmarkEnd w:id="74"/>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5" w:name="_Toc75356587"/>
      <w:bookmarkStart w:id="76" w:name="_Toc75356827"/>
      <w:bookmarkStart w:id="77" w:name="_Toc75356918"/>
      <w:bookmarkStart w:id="78" w:name="_Toc75585012"/>
      <w:bookmarkStart w:id="79" w:name="_Toc75585305"/>
      <w:r>
        <w:rPr>
          <w:lang w:val="fr-FR"/>
        </w:rPr>
        <w:t>Introduction</w:t>
      </w:r>
      <w:bookmarkEnd w:id="75"/>
      <w:bookmarkEnd w:id="76"/>
      <w:bookmarkEnd w:id="77"/>
      <w:bookmarkEnd w:id="78"/>
      <w:bookmarkEnd w:id="79"/>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0" w:author="Pubsure" w:date="2021-06-24T07:50:00Z">
        <w:r>
          <w:rPr>
            <w:rFonts w:ascii="Arial" w:hAnsi="Arial"/>
            <w:sz w:val="28"/>
            <w:szCs w:val="28"/>
          </w:rPr>
          <w:t>first</w:t>
        </w:r>
      </w:ins>
      <w:del w:id="81"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2" w:author="Pubsure" w:date="2021-06-24T07:50:00Z">
        <w:r>
          <w:rPr>
            <w:rFonts w:ascii="Arial" w:hAnsi="Arial"/>
            <w:sz w:val="28"/>
            <w:szCs w:val="28"/>
          </w:rPr>
          <w:t>its</w:t>
        </w:r>
      </w:ins>
      <w:del w:id="83" w:author="Pubsure" w:date="2021-06-24T07:50:00Z">
        <w:r>
          <w:rPr>
            <w:rFonts w:ascii="Arial" w:hAnsi="Arial"/>
            <w:sz w:val="28"/>
            <w:szCs w:val="28"/>
          </w:rPr>
          <w:delText>it’s</w:delText>
        </w:r>
      </w:del>
      <w:r>
        <w:rPr>
          <w:rFonts w:ascii="Arial" w:hAnsi="Arial"/>
          <w:sz w:val="28"/>
          <w:szCs w:val="28"/>
        </w:rPr>
        <w:t xml:space="preserve"> </w:t>
      </w:r>
      <w:ins w:id="84" w:author="Pubsure" w:date="2021-06-24T07:50:00Z">
        <w:r>
          <w:rPr>
            <w:rFonts w:ascii="Arial" w:hAnsi="Arial"/>
            <w:sz w:val="28"/>
            <w:szCs w:val="28"/>
          </w:rPr>
          <w:t>problems</w:t>
        </w:r>
      </w:ins>
      <w:del w:id="85" w:author="Pubsure" w:date="2021-06-24T07:50:00Z">
        <w:r>
          <w:rPr>
            <w:rFonts w:ascii="Arial" w:hAnsi="Arial"/>
            <w:sz w:val="28"/>
            <w:szCs w:val="28"/>
          </w:rPr>
          <w:delText>problematic</w:delText>
        </w:r>
      </w:del>
      <w:r>
        <w:rPr>
          <w:rFonts w:ascii="Arial" w:hAnsi="Arial"/>
          <w:sz w:val="28"/>
          <w:szCs w:val="28"/>
        </w:rPr>
        <w:t xml:space="preserve">, as well as </w:t>
      </w:r>
      <w:ins w:id="86" w:author="Pubsure" w:date="2021-06-24T07:50:00Z">
        <w:r>
          <w:rPr>
            <w:rFonts w:ascii="Arial" w:hAnsi="Arial"/>
            <w:sz w:val="28"/>
            <w:szCs w:val="28"/>
          </w:rPr>
          <w:t>provide</w:t>
        </w:r>
      </w:ins>
      <w:del w:id="87" w:author="Pubsure" w:date="2021-06-24T07:50:00Z">
        <w:r>
          <w:rPr>
            <w:rFonts w:ascii="Arial" w:hAnsi="Arial"/>
            <w:sz w:val="28"/>
            <w:szCs w:val="28"/>
          </w:rPr>
          <w:delText>give</w:delText>
        </w:r>
      </w:del>
      <w:r>
        <w:rPr>
          <w:rFonts w:ascii="Arial" w:hAnsi="Arial"/>
          <w:sz w:val="28"/>
          <w:szCs w:val="28"/>
        </w:rPr>
        <w:t xml:space="preserve"> an overview of the host company</w:t>
      </w:r>
      <w:ins w:id="88" w:author="Pubsure" w:date="2021-06-24T07:50:00Z">
        <w:r>
          <w:rPr>
            <w:rFonts w:ascii="Arial" w:hAnsi="Arial"/>
            <w:sz w:val="28"/>
            <w:szCs w:val="28"/>
          </w:rPr>
          <w:t>;</w:t>
        </w:r>
      </w:ins>
      <w:del w:id="89" w:author="Pubsure" w:date="2021-06-24T07:50:00Z">
        <w:r>
          <w:rPr>
            <w:rFonts w:ascii="Arial" w:hAnsi="Arial"/>
            <w:sz w:val="28"/>
            <w:szCs w:val="28"/>
          </w:rPr>
          <w:delText>,</w:delText>
        </w:r>
      </w:del>
      <w:r>
        <w:rPr>
          <w:rFonts w:ascii="Arial" w:hAnsi="Arial"/>
          <w:sz w:val="28"/>
          <w:szCs w:val="28"/>
        </w:rPr>
        <w:t xml:space="preserve"> </w:t>
      </w:r>
      <w:ins w:id="90" w:author="Pubsure" w:date="2021-06-24T07:50:00Z">
        <w:r>
          <w:rPr>
            <w:rFonts w:ascii="Arial" w:hAnsi="Arial"/>
            <w:sz w:val="28"/>
            <w:szCs w:val="28"/>
          </w:rPr>
          <w:t>second</w:t>
        </w:r>
      </w:ins>
      <w:del w:id="91"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2" w:author="Pubsure" w:date="2021-06-24T07:50:00Z">
        <w:r>
          <w:rPr>
            <w:rFonts w:ascii="Arial" w:hAnsi="Arial"/>
            <w:sz w:val="28"/>
            <w:szCs w:val="28"/>
          </w:rPr>
          <w:t>an in-depth</w:t>
        </w:r>
      </w:ins>
      <w:del w:id="93" w:author="Pubsure" w:date="2021-06-24T07:50:00Z">
        <w:r>
          <w:rPr>
            <w:rFonts w:ascii="Arial" w:hAnsi="Arial"/>
            <w:sz w:val="28"/>
            <w:szCs w:val="28"/>
          </w:rPr>
          <w:delText>in-dept</w:delText>
        </w:r>
      </w:del>
      <w:r>
        <w:rPr>
          <w:rFonts w:ascii="Arial" w:hAnsi="Arial"/>
          <w:sz w:val="28"/>
          <w:szCs w:val="28"/>
        </w:rPr>
        <w:t xml:space="preserve"> study of existing </w:t>
      </w:r>
      <w:ins w:id="94" w:author="Pubsure" w:date="2021-06-24T07:50:00Z">
        <w:r>
          <w:rPr>
            <w:rFonts w:ascii="Arial" w:hAnsi="Arial"/>
            <w:sz w:val="28"/>
            <w:szCs w:val="28"/>
          </w:rPr>
          <w:t>solutions</w:t>
        </w:r>
      </w:ins>
      <w:del w:id="95"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96" w:author="Pubsure" w:date="2021-06-24T07:50:00Z">
        <w:r>
          <w:rPr>
            <w:rFonts w:ascii="Arial" w:hAnsi="Arial"/>
            <w:sz w:val="28"/>
            <w:szCs w:val="28"/>
          </w:rPr>
          <w:t>by</w:t>
        </w:r>
      </w:ins>
      <w:del w:id="97"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98"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99" w:name="_Toc75356588"/>
      <w:bookmarkStart w:id="100" w:name="_Toc75356828"/>
      <w:bookmarkStart w:id="101" w:name="_Toc75356919"/>
      <w:bookmarkStart w:id="102" w:name="_Toc75585013"/>
      <w:bookmarkStart w:id="103" w:name="_Toc75585306"/>
      <w:r>
        <w:t>1.1 Internship Context</w:t>
      </w:r>
      <w:bookmarkEnd w:id="99"/>
      <w:bookmarkEnd w:id="100"/>
      <w:bookmarkEnd w:id="101"/>
      <w:bookmarkEnd w:id="102"/>
      <w:bookmarkEnd w:id="103"/>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4" w:author="Pubsure" w:date="2021-06-24T07:50:00Z">
        <w:r>
          <w:rPr>
            <w:rFonts w:ascii="Arial" w:hAnsi="Arial"/>
            <w:sz w:val="28"/>
            <w:szCs w:val="28"/>
          </w:rPr>
          <w:t>Science</w:t>
        </w:r>
      </w:ins>
      <w:del w:id="105"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06" w:author="Pubsure" w:date="2021-06-24T07:50:00Z">
        <w:r>
          <w:rPr>
            <w:rFonts w:ascii="Arial" w:hAnsi="Arial"/>
            <w:sz w:val="28"/>
            <w:szCs w:val="28"/>
          </w:rPr>
          <w:t xml:space="preserve"> the</w:t>
        </w:r>
      </w:ins>
      <w:del w:id="107" w:author="Pubsure" w:date="2021-06-24T07:50:00Z">
        <w:r>
          <w:rPr>
            <w:rFonts w:ascii="Arial" w:hAnsi="Arial"/>
            <w:sz w:val="28"/>
            <w:szCs w:val="28"/>
          </w:rPr>
          <w:delText>:</w:delText>
        </w:r>
      </w:del>
      <w:r>
        <w:rPr>
          <w:rFonts w:ascii="Arial" w:hAnsi="Arial"/>
          <w:sz w:val="28"/>
          <w:szCs w:val="28"/>
        </w:rPr>
        <w:t xml:space="preserve"> </w:t>
      </w:r>
      <w:ins w:id="108" w:author="Pubsure" w:date="2021-06-24T07:50:00Z">
        <w:r>
          <w:rPr>
            <w:rFonts w:ascii="Arial" w:hAnsi="Arial"/>
            <w:sz w:val="28"/>
            <w:szCs w:val="28"/>
          </w:rPr>
          <w:t>design</w:t>
        </w:r>
      </w:ins>
      <w:del w:id="109"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10" w:name="_Toc75356589"/>
      <w:bookmarkStart w:id="111" w:name="_Toc75356829"/>
      <w:bookmarkStart w:id="112" w:name="_Toc75356920"/>
      <w:bookmarkStart w:id="113" w:name="_Toc75585014"/>
      <w:bookmarkStart w:id="114" w:name="_Toc75585307"/>
      <w:r>
        <w:t>1.2 Presentation of the host company</w:t>
      </w:r>
      <w:bookmarkEnd w:id="110"/>
      <w:bookmarkEnd w:id="111"/>
      <w:bookmarkEnd w:id="112"/>
      <w:bookmarkEnd w:id="113"/>
      <w:bookmarkEnd w:id="114"/>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5" w:author="Pubsure" w:date="2021-06-24T07:50:00Z">
        <w:r>
          <w:rPr>
            <w:rFonts w:ascii="Arial" w:hAnsi="Arial"/>
            <w:sz w:val="28"/>
            <w:szCs w:val="28"/>
          </w:rPr>
          <w:t>services</w:t>
        </w:r>
      </w:ins>
      <w:del w:id="116"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 xml:space="preserve">It was created in 2010 in Houmet-souk, djerba. Since then, it has developed and created several projects for multiple local </w:t>
      </w:r>
      <w:ins w:id="117" w:author="Pubsure" w:date="2021-06-24T07:50:00Z">
        <w:r w:rsidRPr="007A5497">
          <w:rPr>
            <w:rFonts w:asciiTheme="minorBidi" w:hAnsiTheme="minorBidi" w:cstheme="minorBidi"/>
            <w:sz w:val="24"/>
            <w:szCs w:val="24"/>
          </w:rPr>
          <w:t>organizations</w:t>
        </w:r>
      </w:ins>
      <w:del w:id="118" w:author="Pubsure" w:date="2021-06-24T07:50:00Z">
        <w:r w:rsidRPr="007A5497">
          <w:rPr>
            <w:rFonts w:asciiTheme="minorBidi" w:hAnsiTheme="minorBidi" w:cstheme="minorBidi"/>
            <w:sz w:val="24"/>
            <w:szCs w:val="24"/>
          </w:rPr>
          <w:delText>organization</w:delText>
        </w:r>
      </w:del>
      <w:r w:rsidRPr="007A5497">
        <w:rPr>
          <w:rFonts w:asciiTheme="minorBidi" w:hAnsiTheme="minorBidi" w:cstheme="minorBidi"/>
          <w:sz w:val="24"/>
          <w:szCs w:val="24"/>
        </w:rPr>
        <w:t xml:space="preserve"> and foreign </w:t>
      </w:r>
      <w:ins w:id="119" w:author="Pubsure" w:date="2021-06-24T07:50:00Z">
        <w:r w:rsidRPr="007A5497">
          <w:rPr>
            <w:rFonts w:asciiTheme="minorBidi" w:hAnsiTheme="minorBidi" w:cstheme="minorBidi"/>
            <w:sz w:val="24"/>
            <w:szCs w:val="24"/>
          </w:rPr>
          <w:t>organizations</w:t>
        </w:r>
      </w:ins>
      <w:del w:id="120" w:author="Pubsure" w:date="2021-06-24T07:50:00Z">
        <w:r w:rsidRPr="007A5497">
          <w:rPr>
            <w:rFonts w:asciiTheme="minorBidi" w:hAnsiTheme="minorBidi" w:cstheme="minorBidi"/>
            <w:sz w:val="24"/>
            <w:szCs w:val="24"/>
          </w:rPr>
          <w:delText>ones</w:delText>
        </w:r>
      </w:del>
      <w:r w:rsidRPr="007A5497">
        <w:rPr>
          <w:rFonts w:asciiTheme="minorBidi" w:hAnsiTheme="minorBidi" w:cstheme="minorBidi"/>
          <w:sz w:val="24"/>
          <w:szCs w:val="24"/>
        </w:rPr>
        <w:t xml:space="preserve"> and in different sectors such as health care, </w:t>
      </w:r>
      <w:ins w:id="121" w:author="Pubsure" w:date="2021-06-24T07:50:00Z">
        <w:r w:rsidRPr="007A5497">
          <w:rPr>
            <w:rFonts w:asciiTheme="minorBidi" w:hAnsiTheme="minorBidi" w:cstheme="minorBidi"/>
            <w:sz w:val="24"/>
            <w:szCs w:val="24"/>
          </w:rPr>
          <w:t>real</w:t>
        </w:r>
      </w:ins>
      <w:del w:id="122" w:author="Pubsure" w:date="2021-06-24T07:50:00Z">
        <w:r w:rsidRPr="007A5497">
          <w:rPr>
            <w:rFonts w:asciiTheme="minorBidi" w:hAnsiTheme="minorBidi" w:cstheme="minorBidi"/>
            <w:sz w:val="24"/>
            <w:szCs w:val="24"/>
          </w:rPr>
          <w:delText>Real</w:delText>
        </w:r>
      </w:del>
      <w:r w:rsidRPr="007A5497">
        <w:rPr>
          <w:rFonts w:asciiTheme="minorBidi" w:hAnsiTheme="minorBidi" w:cstheme="minorBidi"/>
          <w:sz w:val="24"/>
          <w:szCs w:val="24"/>
        </w:rPr>
        <w:t xml:space="preserve"> </w:t>
      </w:r>
      <w:ins w:id="123" w:author="Pubsure" w:date="2021-06-24T07:50:00Z">
        <w:r w:rsidRPr="007A5497">
          <w:rPr>
            <w:rFonts w:asciiTheme="minorBidi" w:hAnsiTheme="minorBidi" w:cstheme="minorBidi"/>
            <w:sz w:val="24"/>
            <w:szCs w:val="24"/>
          </w:rPr>
          <w:t>estate</w:t>
        </w:r>
      </w:ins>
      <w:del w:id="124" w:author="Pubsure" w:date="2021-06-24T07:50:00Z">
        <w:r w:rsidRPr="007A5497">
          <w:rPr>
            <w:rFonts w:asciiTheme="minorBidi" w:hAnsiTheme="minorBidi" w:cstheme="minorBidi"/>
            <w:sz w:val="24"/>
            <w:szCs w:val="24"/>
          </w:rPr>
          <w:delText>Estate</w:delText>
        </w:r>
      </w:del>
      <w:r w:rsidRPr="007A5497">
        <w:rPr>
          <w:rFonts w:asciiTheme="minorBidi" w:hAnsiTheme="minorBidi" w:cstheme="minorBidi"/>
          <w:sz w:val="24"/>
          <w:szCs w:val="24"/>
        </w:rPr>
        <w:t xml:space="preserve">, travel, </w:t>
      </w:r>
      <w:ins w:id="125" w:author="Pubsure" w:date="2021-06-24T07:50:00Z">
        <w:r w:rsidRPr="007A5497">
          <w:rPr>
            <w:rFonts w:asciiTheme="minorBidi" w:hAnsiTheme="minorBidi" w:cstheme="minorBidi"/>
            <w:sz w:val="24"/>
            <w:szCs w:val="24"/>
          </w:rPr>
          <w:t>e-commerce</w:t>
        </w:r>
      </w:ins>
      <w:del w:id="126" w:author="Pubsure" w:date="2021-06-24T07:50:00Z">
        <w:r w:rsidRPr="007A5497">
          <w:rPr>
            <w:rFonts w:asciiTheme="minorBidi" w:hAnsiTheme="minorBidi" w:cstheme="minorBidi"/>
            <w:sz w:val="24"/>
            <w:szCs w:val="24"/>
          </w:rPr>
          <w:delText>E-commerce</w:delText>
        </w:r>
      </w:del>
      <w:r w:rsidRPr="007A5497">
        <w:rPr>
          <w:rFonts w:asciiTheme="minorBidi" w:hAnsiTheme="minorBidi" w:cstheme="minorBidi"/>
          <w:sz w:val="24"/>
          <w:szCs w:val="24"/>
        </w:rPr>
        <w:t xml:space="preserve">, </w:t>
      </w:r>
      <w:ins w:id="127" w:author="Pubsure" w:date="2021-06-24T07:50:00Z">
        <w:r w:rsidRPr="007A5497">
          <w:rPr>
            <w:rFonts w:asciiTheme="minorBidi" w:hAnsiTheme="minorBidi" w:cstheme="minorBidi"/>
            <w:sz w:val="24"/>
            <w:szCs w:val="24"/>
          </w:rPr>
          <w:t>education</w:t>
        </w:r>
      </w:ins>
      <w:del w:id="128" w:author="Pubsure" w:date="2021-06-24T07:50:00Z">
        <w:r w:rsidRPr="007A5497">
          <w:rPr>
            <w:rFonts w:asciiTheme="minorBidi" w:hAnsiTheme="minorBidi" w:cstheme="minorBidi"/>
            <w:sz w:val="24"/>
            <w:szCs w:val="24"/>
          </w:rPr>
          <w:delText>Education</w:delText>
        </w:r>
      </w:del>
      <w:ins w:id="129" w:author="Pubsure" w:date="2021-06-24T07:50:00Z">
        <w:r w:rsidRPr="007A5497">
          <w:rPr>
            <w:rFonts w:asciiTheme="minorBidi" w:hAnsiTheme="minorBidi" w:cstheme="minorBidi"/>
            <w:sz w:val="24"/>
            <w:szCs w:val="24"/>
          </w:rPr>
          <w:t>, and so on</w:t>
        </w:r>
      </w:ins>
      <w:del w:id="130" w:author="Pubsure" w:date="2021-06-24T07:50:00Z">
        <w:r w:rsidRPr="007A5497">
          <w:rPr>
            <w:rFonts w:asciiTheme="minorBidi" w:hAnsiTheme="minorBidi" w:cstheme="minorBidi"/>
            <w:sz w:val="24"/>
            <w:szCs w:val="24"/>
          </w:rPr>
          <w:delText xml:space="preserve"> … etc</w:delText>
        </w:r>
      </w:del>
      <w:r w:rsidRPr="007A5497">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31" w:name="_Toc75356590"/>
      <w:bookmarkStart w:id="132" w:name="_Toc75356830"/>
      <w:bookmarkStart w:id="133" w:name="_Toc75356921"/>
      <w:bookmarkStart w:id="134" w:name="_Toc75585015"/>
      <w:bookmarkStart w:id="135" w:name="_Toc75585308"/>
      <w:r>
        <w:t>1.3 Motivation and problematic</w:t>
      </w:r>
      <w:bookmarkEnd w:id="131"/>
      <w:bookmarkEnd w:id="132"/>
      <w:bookmarkEnd w:id="133"/>
      <w:bookmarkEnd w:id="134"/>
      <w:bookmarkEnd w:id="135"/>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36" w:author="Pubsure" w:date="2021-06-24T07:50:00Z">
        <w:r>
          <w:rPr>
            <w:rFonts w:ascii="Arial" w:hAnsi="Arial"/>
            <w:sz w:val="24"/>
            <w:szCs w:val="24"/>
          </w:rPr>
          <w:t>individual</w:t>
        </w:r>
      </w:ins>
      <w:del w:id="137"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38" w:author="Pubsure" w:date="2021-06-24T07:50:00Z">
        <w:r>
          <w:rPr>
            <w:rFonts w:ascii="Arial" w:hAnsi="Arial"/>
            <w:sz w:val="24"/>
            <w:szCs w:val="24"/>
          </w:rPr>
          <w:delText xml:space="preserve">to </w:delText>
        </w:r>
      </w:del>
      <w:r>
        <w:rPr>
          <w:rFonts w:ascii="Arial" w:hAnsi="Arial"/>
          <w:sz w:val="24"/>
          <w:szCs w:val="24"/>
        </w:rPr>
        <w:t>lose weight</w:t>
      </w:r>
      <w:ins w:id="139" w:author="Pubsure" w:date="2021-06-24T07:50:00Z">
        <w:r>
          <w:rPr>
            <w:rFonts w:ascii="Arial" w:hAnsi="Arial"/>
            <w:sz w:val="24"/>
            <w:szCs w:val="24"/>
          </w:rPr>
          <w:t>,</w:t>
        </w:r>
      </w:ins>
      <w:r>
        <w:rPr>
          <w:rFonts w:ascii="Arial" w:hAnsi="Arial"/>
          <w:sz w:val="24"/>
          <w:szCs w:val="24"/>
        </w:rPr>
        <w:t xml:space="preserve"> and </w:t>
      </w:r>
      <w:del w:id="140"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41" w:author="Pubsure" w:date="2021-06-24T07:50:00Z">
        <w:r>
          <w:rPr>
            <w:rFonts w:ascii="Arial" w:hAnsi="Arial"/>
            <w:sz w:val="24"/>
            <w:szCs w:val="24"/>
          </w:rPr>
          <w:t>However,</w:t>
        </w:r>
      </w:ins>
      <w:del w:id="142" w:author="Pubsure" w:date="2021-06-24T07:50:00Z">
        <w:r>
          <w:rPr>
            <w:rFonts w:ascii="Arial" w:hAnsi="Arial"/>
            <w:sz w:val="24"/>
            <w:szCs w:val="24"/>
          </w:rPr>
          <w:delText>But</w:delText>
        </w:r>
      </w:del>
      <w:r>
        <w:rPr>
          <w:rFonts w:ascii="Arial" w:hAnsi="Arial"/>
          <w:sz w:val="24"/>
          <w:szCs w:val="24"/>
        </w:rPr>
        <w:t xml:space="preserve"> not </w:t>
      </w:r>
      <w:ins w:id="143" w:author="Pubsure" w:date="2021-06-24T07:50:00Z">
        <w:r>
          <w:rPr>
            <w:rFonts w:ascii="Arial" w:hAnsi="Arial"/>
            <w:sz w:val="24"/>
            <w:szCs w:val="24"/>
          </w:rPr>
          <w:t>everyone</w:t>
        </w:r>
      </w:ins>
      <w:del w:id="144"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45" w:author="Pubsure" w:date="2021-06-24T07:50:00Z">
        <w:r>
          <w:rPr>
            <w:rFonts w:ascii="Arial" w:hAnsi="Arial"/>
            <w:sz w:val="24"/>
            <w:szCs w:val="24"/>
          </w:rPr>
          <w:t>three</w:t>
        </w:r>
      </w:ins>
      <w:del w:id="146" w:author="Pubsure" w:date="2021-06-24T07:50:00Z">
        <w:r>
          <w:rPr>
            <w:rFonts w:ascii="Arial" w:hAnsi="Arial"/>
            <w:sz w:val="24"/>
            <w:szCs w:val="24"/>
          </w:rPr>
          <w:delText>3</w:delText>
        </w:r>
      </w:del>
      <w:r>
        <w:rPr>
          <w:rFonts w:ascii="Arial" w:hAnsi="Arial"/>
          <w:sz w:val="24"/>
          <w:szCs w:val="24"/>
        </w:rPr>
        <w:t xml:space="preserve"> or </w:t>
      </w:r>
      <w:ins w:id="147" w:author="Pubsure" w:date="2021-06-24T07:50:00Z">
        <w:r>
          <w:rPr>
            <w:rFonts w:ascii="Arial" w:hAnsi="Arial"/>
            <w:sz w:val="24"/>
            <w:szCs w:val="24"/>
          </w:rPr>
          <w:t>four</w:t>
        </w:r>
      </w:ins>
      <w:del w:id="148" w:author="Pubsure" w:date="2021-06-24T07:50:00Z">
        <w:r>
          <w:rPr>
            <w:rFonts w:ascii="Arial" w:hAnsi="Arial"/>
            <w:sz w:val="24"/>
            <w:szCs w:val="24"/>
          </w:rPr>
          <w:delText>4</w:delText>
        </w:r>
      </w:del>
      <w:r>
        <w:rPr>
          <w:rFonts w:ascii="Arial" w:hAnsi="Arial"/>
          <w:sz w:val="24"/>
          <w:szCs w:val="24"/>
        </w:rPr>
        <w:t xml:space="preserve"> </w:t>
      </w:r>
      <w:ins w:id="149" w:author="Pubsure" w:date="2021-06-24T07:50:00Z">
        <w:r>
          <w:rPr>
            <w:rFonts w:ascii="Arial" w:hAnsi="Arial"/>
            <w:sz w:val="24"/>
            <w:szCs w:val="24"/>
          </w:rPr>
          <w:t>times</w:t>
        </w:r>
      </w:ins>
      <w:del w:id="150"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51" w:author="Pubsure" w:date="2021-06-24T07:50:00Z">
        <w:r>
          <w:rPr>
            <w:rFonts w:ascii="Arial" w:hAnsi="Arial"/>
            <w:sz w:val="24"/>
            <w:szCs w:val="24"/>
          </w:rPr>
          <w:t>This</w:t>
        </w:r>
      </w:ins>
      <w:del w:id="152" w:author="Pubsure" w:date="2021-06-24T07:50:00Z">
        <w:r>
          <w:rPr>
            <w:rFonts w:ascii="Arial" w:hAnsi="Arial"/>
            <w:sz w:val="24"/>
            <w:szCs w:val="24"/>
          </w:rPr>
          <w:delText>Which</w:delText>
        </w:r>
      </w:del>
      <w:r>
        <w:rPr>
          <w:rFonts w:ascii="Arial" w:hAnsi="Arial"/>
          <w:sz w:val="24"/>
          <w:szCs w:val="24"/>
        </w:rPr>
        <w:t xml:space="preserve"> is why </w:t>
      </w:r>
      <w:ins w:id="153"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54"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55" w:author="Pubsure" w:date="2021-06-24T07:50:00Z">
        <w:r>
          <w:rPr>
            <w:rFonts w:ascii="Arial" w:hAnsi="Arial"/>
            <w:sz w:val="24"/>
            <w:szCs w:val="24"/>
          </w:rPr>
          <w:t>;</w:t>
        </w:r>
      </w:ins>
      <w:del w:id="156"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57" w:author="Pubsure" w:date="2021-06-24T07:50:00Z">
        <w:r>
          <w:rPr>
            <w:rFonts w:ascii="Arial" w:hAnsi="Arial"/>
            <w:sz w:val="24"/>
            <w:szCs w:val="24"/>
          </w:rPr>
          <w:t>mistakes</w:t>
        </w:r>
      </w:ins>
      <w:del w:id="158" w:author="Pubsure" w:date="2021-06-24T07:50:00Z">
        <w:r>
          <w:rPr>
            <w:rFonts w:ascii="Arial" w:hAnsi="Arial"/>
            <w:sz w:val="24"/>
            <w:szCs w:val="24"/>
          </w:rPr>
          <w:delText>mistake</w:delText>
        </w:r>
      </w:del>
      <w:ins w:id="159"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60" w:author="Pubsure" w:date="2021-06-24T07:50:00Z">
        <w:r>
          <w:rPr>
            <w:rFonts w:ascii="Arial" w:hAnsi="Arial"/>
            <w:sz w:val="24"/>
            <w:szCs w:val="24"/>
          </w:rPr>
          <w:t>in</w:t>
        </w:r>
      </w:ins>
      <w:del w:id="161" w:author="Pubsure" w:date="2021-06-24T07:50:00Z">
        <w:r>
          <w:rPr>
            <w:rFonts w:ascii="Arial" w:hAnsi="Arial"/>
            <w:sz w:val="24"/>
            <w:szCs w:val="24"/>
          </w:rPr>
          <w:delText>along</w:delText>
        </w:r>
      </w:del>
      <w:r>
        <w:rPr>
          <w:rFonts w:ascii="Arial" w:hAnsi="Arial"/>
          <w:sz w:val="24"/>
          <w:szCs w:val="24"/>
        </w:rPr>
        <w:t xml:space="preserve"> the way</w:t>
      </w:r>
      <w:ins w:id="162"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63" w:author="Pubsure" w:date="2021-06-24T07:50:00Z">
        <w:r>
          <w:rPr>
            <w:rFonts w:ascii="Arial" w:hAnsi="Arial"/>
            <w:sz w:val="24"/>
            <w:szCs w:val="24"/>
          </w:rPr>
          <w:t>and</w:t>
        </w:r>
      </w:ins>
      <w:del w:id="164" w:author="Pubsure" w:date="2021-06-24T07:50:00Z">
        <w:r>
          <w:rPr>
            <w:rFonts w:ascii="Arial" w:hAnsi="Arial"/>
            <w:sz w:val="24"/>
            <w:szCs w:val="24"/>
          </w:rPr>
          <w:delText>as well as</w:delText>
        </w:r>
      </w:del>
      <w:r>
        <w:rPr>
          <w:rFonts w:ascii="Arial" w:hAnsi="Arial"/>
          <w:sz w:val="24"/>
          <w:szCs w:val="24"/>
        </w:rPr>
        <w:t xml:space="preserve"> go over some of </w:t>
      </w:r>
      <w:ins w:id="165" w:author="Pubsure" w:date="2021-06-24T07:50:00Z">
        <w:r>
          <w:rPr>
            <w:rFonts w:ascii="Arial" w:hAnsi="Arial"/>
            <w:sz w:val="24"/>
            <w:szCs w:val="24"/>
          </w:rPr>
          <w:t xml:space="preserve">the </w:t>
        </w:r>
      </w:ins>
      <w:r>
        <w:rPr>
          <w:rFonts w:ascii="Arial" w:hAnsi="Arial"/>
          <w:sz w:val="24"/>
          <w:szCs w:val="24"/>
        </w:rPr>
        <w:t xml:space="preserve">existing web </w:t>
      </w:r>
      <w:ins w:id="166" w:author="Pubsure" w:date="2021-06-24T07:50:00Z">
        <w:r>
          <w:rPr>
            <w:rFonts w:ascii="Arial" w:hAnsi="Arial"/>
            <w:sz w:val="24"/>
            <w:szCs w:val="24"/>
          </w:rPr>
          <w:t>applications</w:t>
        </w:r>
      </w:ins>
      <w:del w:id="167"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68" w:name="_Toc75356591"/>
      <w:bookmarkStart w:id="169" w:name="_Toc75356831"/>
      <w:bookmarkStart w:id="170" w:name="_Toc75356922"/>
      <w:bookmarkStart w:id="171" w:name="_Toc75585016"/>
      <w:bookmarkStart w:id="172" w:name="_Toc75585309"/>
      <w:r>
        <w:t>1.4 Study of existing solution on the market</w:t>
      </w:r>
      <w:bookmarkEnd w:id="168"/>
      <w:bookmarkEnd w:id="169"/>
      <w:bookmarkEnd w:id="170"/>
      <w:bookmarkEnd w:id="171"/>
      <w:bookmarkEnd w:id="172"/>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73" w:author="Pubsure" w:date="2021-06-24T07:50:00Z">
        <w:r>
          <w:rPr>
            <w:rFonts w:ascii="Arial" w:hAnsi="Arial"/>
            <w:sz w:val="24"/>
            <w:szCs w:val="24"/>
          </w:rPr>
          <w:t>discuss</w:t>
        </w:r>
      </w:ins>
      <w:del w:id="174"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75" w:author="Pubsure" w:date="2021-06-24T07:50:00Z">
        <w:r>
          <w:rPr>
            <w:rFonts w:ascii="Arial" w:hAnsi="Arial"/>
            <w:sz w:val="24"/>
            <w:szCs w:val="24"/>
          </w:rPr>
          <w:t>solutions</w:t>
        </w:r>
      </w:ins>
      <w:del w:id="176"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77" w:author="Pubsure" w:date="2021-06-24T07:50:00Z">
        <w:r>
          <w:rPr>
            <w:rFonts w:ascii="Arial" w:hAnsi="Arial"/>
            <w:sz w:val="24"/>
            <w:szCs w:val="24"/>
          </w:rPr>
          <w:t>toward</w:t>
        </w:r>
      </w:ins>
      <w:del w:id="178"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79" w:name="_Toc75356592"/>
      <w:bookmarkStart w:id="180" w:name="_Toc75356832"/>
      <w:bookmarkStart w:id="181" w:name="_Toc75356923"/>
      <w:bookmarkStart w:id="182" w:name="_Toc75585017"/>
      <w:bookmarkStart w:id="183" w:name="_Toc75585310"/>
      <w:r>
        <w:t>1.4.1 fitness Blender</w:t>
      </w:r>
      <w:bookmarkEnd w:id="179"/>
      <w:bookmarkEnd w:id="180"/>
      <w:bookmarkEnd w:id="181"/>
      <w:bookmarkEnd w:id="182"/>
      <w:bookmarkEnd w:id="183"/>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84" w:author="Pubsure" w:date="2021-06-24T07:50:00Z">
        <w:r>
          <w:rPr>
            <w:rFonts w:ascii="Arial" w:hAnsi="Arial"/>
            <w:sz w:val="24"/>
            <w:szCs w:val="24"/>
          </w:rPr>
          <w:t>,</w:t>
        </w:r>
      </w:ins>
      <w:del w:id="185" w:author="Pubsure" w:date="2021-06-24T07:50:00Z">
        <w:r>
          <w:rPr>
            <w:rFonts w:ascii="Arial" w:hAnsi="Arial"/>
            <w:sz w:val="24"/>
            <w:szCs w:val="24"/>
          </w:rPr>
          <w:delText xml:space="preserve"> as well</w:delText>
        </w:r>
      </w:del>
      <w:r>
        <w:rPr>
          <w:rFonts w:ascii="Arial" w:hAnsi="Arial"/>
          <w:sz w:val="24"/>
          <w:szCs w:val="24"/>
        </w:rPr>
        <w:t xml:space="preserve"> </w:t>
      </w:r>
      <w:ins w:id="186" w:author="Pubsure" w:date="2021-06-24T07:50:00Z">
        <w:r>
          <w:rPr>
            <w:rFonts w:ascii="Arial" w:hAnsi="Arial"/>
            <w:sz w:val="24"/>
            <w:szCs w:val="24"/>
          </w:rPr>
          <w:t>and</w:t>
        </w:r>
      </w:ins>
      <w:del w:id="187" w:author="Pubsure" w:date="2021-06-24T07:50:00Z">
        <w:r>
          <w:rPr>
            <w:rFonts w:ascii="Arial" w:hAnsi="Arial"/>
            <w:sz w:val="24"/>
            <w:szCs w:val="24"/>
          </w:rPr>
          <w:delText>as</w:delText>
        </w:r>
      </w:del>
      <w:r>
        <w:rPr>
          <w:rFonts w:ascii="Arial" w:hAnsi="Arial"/>
          <w:sz w:val="24"/>
          <w:szCs w:val="24"/>
        </w:rPr>
        <w:t xml:space="preserve"> diet and meal plans. It also provides </w:t>
      </w:r>
      <w:del w:id="188"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lastRenderedPageBreak/>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89" w:author="Pubsure" w:date="2021-06-24T07:50:00Z">
        <w:r>
          <w:rPr>
            <w:rFonts w:ascii="Arial" w:hAnsi="Arial"/>
            <w:sz w:val="24"/>
            <w:szCs w:val="24"/>
          </w:rPr>
          <w:t>posts</w:t>
        </w:r>
      </w:ins>
      <w:del w:id="190" w:author="Pubsure" w:date="2021-06-24T07:50:00Z">
        <w:r>
          <w:rPr>
            <w:rFonts w:ascii="Arial" w:hAnsi="Arial"/>
            <w:sz w:val="24"/>
            <w:szCs w:val="24"/>
          </w:rPr>
          <w:delText>post</w:delText>
        </w:r>
      </w:del>
      <w:r>
        <w:rPr>
          <w:rFonts w:ascii="Arial" w:hAnsi="Arial"/>
          <w:sz w:val="24"/>
          <w:szCs w:val="24"/>
        </w:rPr>
        <w:t xml:space="preserve"> articles about fitness </w:t>
      </w:r>
      <w:ins w:id="191" w:author="Pubsure" w:date="2021-06-24T07:50:00Z">
        <w:r>
          <w:rPr>
            <w:rFonts w:ascii="Arial" w:hAnsi="Arial"/>
            <w:sz w:val="24"/>
            <w:szCs w:val="24"/>
          </w:rPr>
          <w:t>that</w:t>
        </w:r>
      </w:ins>
      <w:del w:id="192"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93" w:author="Pubsure" w:date="2021-06-24T07:50:00Z">
        <w:r>
          <w:rPr>
            <w:rFonts w:ascii="Arial" w:hAnsi="Arial"/>
            <w:sz w:val="24"/>
            <w:szCs w:val="24"/>
          </w:rPr>
          <w:t>asking</w:t>
        </w:r>
      </w:ins>
      <w:del w:id="194"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95" w:author="Pubsure" w:date="2021-06-24T07:50:00Z">
        <w:r>
          <w:rPr>
            <w:rFonts w:ascii="Arial" w:hAnsi="Arial"/>
            <w:sz w:val="24"/>
            <w:szCs w:val="24"/>
          </w:rPr>
          <w:t>This</w:t>
        </w:r>
      </w:ins>
      <w:del w:id="196"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197" w:author="Pubsure" w:date="2021-06-24T07:50:00Z">
        <w:r>
          <w:rPr>
            <w:rFonts w:ascii="Arial" w:hAnsi="Arial"/>
            <w:sz w:val="24"/>
            <w:szCs w:val="24"/>
          </w:rPr>
          <w:t xml:space="preserve"> not</w:t>
        </w:r>
      </w:ins>
      <w:del w:id="198"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199" w:author="Pubsure" w:date="2021-06-24T07:50:00Z">
        <w:r>
          <w:rPr>
            <w:rFonts w:ascii="Arial" w:hAnsi="Arial"/>
            <w:sz w:val="24"/>
            <w:szCs w:val="24"/>
          </w:rPr>
          <w:t>because</w:t>
        </w:r>
      </w:ins>
      <w:del w:id="200"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201" w:author="Pubsure" w:date="2021-06-24T07:50:00Z">
        <w:r>
          <w:rPr>
            <w:rFonts w:ascii="Arial" w:hAnsi="Arial"/>
            <w:sz w:val="24"/>
            <w:szCs w:val="24"/>
          </w:rPr>
          <w:t>the withdrawal</w:t>
        </w:r>
      </w:ins>
      <w:del w:id="202" w:author="Pubsure" w:date="2021-06-24T07:50:00Z">
        <w:r>
          <w:rPr>
            <w:rFonts w:ascii="Arial" w:hAnsi="Arial"/>
            <w:sz w:val="24"/>
            <w:szCs w:val="24"/>
          </w:rPr>
          <w:delText>withdraw</w:delText>
        </w:r>
      </w:del>
      <w:r>
        <w:rPr>
          <w:rFonts w:ascii="Arial" w:hAnsi="Arial"/>
          <w:sz w:val="24"/>
          <w:szCs w:val="24"/>
        </w:rPr>
        <w:t xml:space="preserve"> of certain </w:t>
      </w:r>
      <w:ins w:id="203" w:author="Pubsure" w:date="2021-06-24T07:50:00Z">
        <w:r>
          <w:rPr>
            <w:rFonts w:ascii="Arial" w:hAnsi="Arial"/>
            <w:sz w:val="24"/>
            <w:szCs w:val="24"/>
          </w:rPr>
          <w:t>foods</w:t>
        </w:r>
      </w:ins>
      <w:del w:id="204"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205"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206" w:author="Pubsure" w:date="2021-06-24T07:50:00Z">
        <w:r>
          <w:rPr>
            <w:rFonts w:ascii="Arial" w:hAnsi="Arial"/>
            <w:sz w:val="24"/>
            <w:szCs w:val="24"/>
          </w:rPr>
          <w:t xml:space="preserve"> not</w:t>
        </w:r>
      </w:ins>
      <w:del w:id="207" w:author="Pubsure" w:date="2021-06-24T07:50:00Z">
        <w:r>
          <w:rPr>
            <w:rFonts w:ascii="Arial" w:hAnsi="Arial"/>
            <w:sz w:val="24"/>
            <w:szCs w:val="24"/>
          </w:rPr>
          <w:delText>n’t</w:delText>
        </w:r>
      </w:del>
      <w:r>
        <w:rPr>
          <w:rFonts w:ascii="Arial" w:hAnsi="Arial"/>
          <w:sz w:val="24"/>
          <w:szCs w:val="24"/>
        </w:rPr>
        <w:t xml:space="preserve"> show the results of people </w:t>
      </w:r>
      <w:ins w:id="208" w:author="Pubsure" w:date="2021-06-24T07:50:00Z">
        <w:r>
          <w:rPr>
            <w:rFonts w:ascii="Arial" w:hAnsi="Arial"/>
            <w:sz w:val="24"/>
            <w:szCs w:val="24"/>
          </w:rPr>
          <w:t>who</w:t>
        </w:r>
      </w:ins>
      <w:del w:id="209"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10"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11" w:author="Pubsure" w:date="2021-06-24T07:50:00Z">
        <w:r>
          <w:rPr>
            <w:rFonts w:ascii="Arial" w:hAnsi="Arial"/>
            <w:sz w:val="24"/>
            <w:szCs w:val="24"/>
          </w:rPr>
          <w:t xml:space="preserve"> not</w:t>
        </w:r>
      </w:ins>
      <w:del w:id="212" w:author="Pubsure" w:date="2021-06-24T07:50:00Z">
        <w:r>
          <w:rPr>
            <w:rFonts w:ascii="Arial" w:hAnsi="Arial"/>
            <w:sz w:val="24"/>
            <w:szCs w:val="24"/>
          </w:rPr>
          <w:delText>n’t</w:delText>
        </w:r>
      </w:del>
      <w:r>
        <w:rPr>
          <w:rFonts w:ascii="Arial" w:hAnsi="Arial"/>
          <w:sz w:val="24"/>
          <w:szCs w:val="24"/>
        </w:rPr>
        <w:t xml:space="preserve"> offer specific programs to specific </w:t>
      </w:r>
      <w:ins w:id="213" w:author="Pubsure" w:date="2021-06-24T07:50:00Z">
        <w:r>
          <w:rPr>
            <w:rFonts w:ascii="Arial" w:hAnsi="Arial"/>
            <w:sz w:val="24"/>
            <w:szCs w:val="24"/>
          </w:rPr>
          <w:t>users</w:t>
        </w:r>
      </w:ins>
      <w:del w:id="214" w:author="Pubsure" w:date="2021-06-24T07:50:00Z">
        <w:r>
          <w:rPr>
            <w:rFonts w:ascii="Arial" w:hAnsi="Arial"/>
            <w:sz w:val="24"/>
            <w:szCs w:val="24"/>
          </w:rPr>
          <w:delText>user</w:delText>
        </w:r>
      </w:del>
      <w:r>
        <w:rPr>
          <w:rFonts w:ascii="Arial" w:hAnsi="Arial"/>
          <w:sz w:val="24"/>
          <w:szCs w:val="24"/>
        </w:rPr>
        <w:t xml:space="preserve"> while </w:t>
      </w:r>
      <w:del w:id="215" w:author="Pubsure" w:date="2021-06-24T07:50:00Z">
        <w:r>
          <w:rPr>
            <w:rFonts w:ascii="Arial" w:hAnsi="Arial"/>
            <w:sz w:val="24"/>
            <w:szCs w:val="24"/>
          </w:rPr>
          <w:delText xml:space="preserve">taking </w:delText>
        </w:r>
      </w:del>
      <w:ins w:id="216" w:author="Pubsure" w:date="2021-06-24T07:50:00Z">
        <w:r>
          <w:rPr>
            <w:rFonts w:ascii="Arial" w:hAnsi="Arial"/>
            <w:sz w:val="24"/>
            <w:szCs w:val="24"/>
          </w:rPr>
          <w:t>considering</w:t>
        </w:r>
      </w:ins>
      <w:del w:id="217" w:author="Pubsure" w:date="2021-06-24T07:50:00Z">
        <w:r>
          <w:rPr>
            <w:rFonts w:ascii="Arial" w:hAnsi="Arial"/>
            <w:sz w:val="24"/>
            <w:szCs w:val="24"/>
          </w:rPr>
          <w:delText>consideration</w:delText>
        </w:r>
      </w:del>
      <w:r>
        <w:rPr>
          <w:rFonts w:ascii="Arial" w:hAnsi="Arial"/>
          <w:sz w:val="24"/>
          <w:szCs w:val="24"/>
        </w:rPr>
        <w:t xml:space="preserve"> the user’s condition</w:t>
      </w:r>
      <w:ins w:id="218" w:author="Pubsure" w:date="2021-06-24T07:50:00Z">
        <w:r>
          <w:rPr>
            <w:rFonts w:ascii="Arial" w:hAnsi="Arial"/>
            <w:sz w:val="24"/>
            <w:szCs w:val="24"/>
          </w:rPr>
          <w:t>,</w:t>
        </w:r>
      </w:ins>
      <w:r>
        <w:rPr>
          <w:rFonts w:ascii="Arial" w:hAnsi="Arial"/>
          <w:sz w:val="24"/>
          <w:szCs w:val="24"/>
        </w:rPr>
        <w:t xml:space="preserve"> such as age, gender</w:t>
      </w:r>
      <w:ins w:id="219"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20" w:author="Pubsure" w:date="2021-06-24T07:50:00Z">
        <w:r>
          <w:rPr>
            <w:rFonts w:ascii="Arial" w:hAnsi="Arial"/>
            <w:sz w:val="24"/>
            <w:szCs w:val="24"/>
          </w:rPr>
          <w:t>food</w:t>
        </w:r>
      </w:ins>
      <w:del w:id="221" w:author="Pubsure" w:date="2021-06-24T07:50:00Z">
        <w:r>
          <w:rPr>
            <w:rFonts w:ascii="Arial" w:hAnsi="Arial"/>
            <w:sz w:val="24"/>
            <w:szCs w:val="24"/>
          </w:rPr>
          <w:delText>Food</w:delText>
        </w:r>
      </w:del>
      <w:r>
        <w:rPr>
          <w:rFonts w:ascii="Arial" w:hAnsi="Arial"/>
          <w:sz w:val="24"/>
          <w:szCs w:val="24"/>
        </w:rPr>
        <w:t xml:space="preserve"> plans are bought separately</w:t>
      </w:r>
      <w:ins w:id="222" w:author="Pubsure" w:date="2021-06-24T07:50:00Z">
        <w:r>
          <w:rPr>
            <w:rFonts w:ascii="Arial" w:hAnsi="Arial"/>
            <w:sz w:val="24"/>
            <w:szCs w:val="24"/>
          </w:rPr>
          <w:t>,</w:t>
        </w:r>
      </w:ins>
      <w:r>
        <w:rPr>
          <w:rFonts w:ascii="Arial" w:hAnsi="Arial"/>
          <w:sz w:val="24"/>
          <w:szCs w:val="24"/>
        </w:rPr>
        <w:t xml:space="preserve"> which could prove expensive</w:t>
      </w:r>
      <w:ins w:id="223"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t xml:space="preserve">In conclusion, </w:t>
      </w:r>
      <w:ins w:id="224"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25" w:author="Pubsure" w:date="2021-06-24T07:50:00Z">
        <w:r>
          <w:rPr>
            <w:rFonts w:ascii="Arial" w:hAnsi="Arial"/>
            <w:sz w:val="24"/>
            <w:szCs w:val="24"/>
          </w:rPr>
          <w:t xml:space="preserve"> not</w:t>
        </w:r>
      </w:ins>
      <w:del w:id="226"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27" w:author="Pubsure" w:date="2021-06-24T07:50:00Z">
        <w:r>
          <w:rPr>
            <w:rFonts w:ascii="Arial" w:hAnsi="Arial"/>
            <w:sz w:val="24"/>
            <w:szCs w:val="24"/>
          </w:rPr>
          <w:t>users</w:t>
        </w:r>
      </w:ins>
      <w:del w:id="228" w:author="Pubsure" w:date="2021-06-24T07:50:00Z">
        <w:r>
          <w:rPr>
            <w:rFonts w:ascii="Arial" w:hAnsi="Arial"/>
            <w:sz w:val="24"/>
            <w:szCs w:val="24"/>
          </w:rPr>
          <w:delText>user</w:delText>
        </w:r>
      </w:del>
      <w:r>
        <w:rPr>
          <w:rFonts w:ascii="Arial" w:hAnsi="Arial"/>
          <w:sz w:val="24"/>
          <w:szCs w:val="24"/>
        </w:rPr>
        <w:t>, as well as connecting participants together</w:t>
      </w:r>
      <w:ins w:id="229"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476F4AA" w14:textId="77777777" w:rsidR="0045264A" w:rsidRDefault="00310D3E" w:rsidP="0045264A">
      <w:pPr>
        <w:keepNext/>
      </w:pPr>
      <w:r>
        <w:rPr>
          <w:noProof/>
          <w:lang w:val="fr-FR" w:eastAsia="fr-FR"/>
        </w:rPr>
        <w:lastRenderedPageBreak/>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7596AE2B" w14:textId="6A637E21" w:rsidR="004678AB" w:rsidRDefault="0045264A" w:rsidP="0045264A">
      <w:pPr>
        <w:pStyle w:val="Caption"/>
        <w:ind w:left="1440" w:firstLine="720"/>
      </w:pPr>
      <w:bookmarkStart w:id="230" w:name="_Toc75590971"/>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1</w:t>
        </w:r>
      </w:fldSimple>
      <w:r w:rsidRPr="0045264A">
        <w:t>:Fitness Blender Home Page</w:t>
      </w:r>
      <w:bookmarkEnd w:id="230"/>
    </w:p>
    <w:p w14:paraId="357CB5C8" w14:textId="77777777" w:rsidR="004678AB" w:rsidRDefault="004678AB">
      <w:pPr>
        <w:rPr>
          <w:color w:val="000000"/>
          <w14:shadow w14:blurRad="38036" w14:dist="18745" w14:dir="2700000" w14:sx="100000" w14:sy="100000" w14:kx="0" w14:ky="0" w14:algn="b">
            <w14:srgbClr w14:val="000000"/>
          </w14:shadow>
        </w:rPr>
      </w:pPr>
    </w:p>
    <w:p w14:paraId="0C7ED5C5" w14:textId="77777777" w:rsidR="0045264A" w:rsidRDefault="00310D3E" w:rsidP="0045264A">
      <w:pPr>
        <w:keepNext/>
      </w:pPr>
      <w:r>
        <w:rPr>
          <w:noProof/>
          <w:lang w:val="fr-FR" w:eastAsia="fr-FR"/>
        </w:rPr>
        <w:drawing>
          <wp:inline distT="0" distB="0" distL="0" distR="0" wp14:anchorId="66333904" wp14:editId="29FABAC4">
            <wp:extent cx="5429250" cy="2981325"/>
            <wp:effectExtent l="0" t="0" r="0" b="952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429969" cy="2981720"/>
                    </a:xfrm>
                    <a:prstGeom prst="rect">
                      <a:avLst/>
                    </a:prstGeom>
                    <a:noFill/>
                    <a:ln>
                      <a:noFill/>
                    </a:ln>
                  </pic:spPr>
                </pic:pic>
              </a:graphicData>
            </a:graphic>
          </wp:inline>
        </w:drawing>
      </w:r>
    </w:p>
    <w:p w14:paraId="0C5696B8" w14:textId="0F5499DE" w:rsidR="004678AB" w:rsidRDefault="0045264A" w:rsidP="0045264A">
      <w:pPr>
        <w:pStyle w:val="Caption"/>
        <w:ind w:left="1440" w:firstLine="720"/>
      </w:pPr>
      <w:bookmarkStart w:id="231" w:name="_Toc75590972"/>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2</w:t>
        </w:r>
      </w:fldSimple>
      <w:r w:rsidRPr="0045264A">
        <w:t>:Fitness Blender video page</w:t>
      </w:r>
      <w:bookmarkEnd w:id="231"/>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32" w:name="_Toc75356593"/>
      <w:bookmarkStart w:id="233" w:name="_Toc75356833"/>
      <w:bookmarkStart w:id="234" w:name="_Toc75356924"/>
      <w:bookmarkStart w:id="235" w:name="_Toc75585018"/>
      <w:bookmarkStart w:id="236" w:name="_Toc75585311"/>
      <w:r>
        <w:t>1.4.2 BodyBuilding</w:t>
      </w:r>
      <w:bookmarkEnd w:id="232"/>
      <w:bookmarkEnd w:id="233"/>
      <w:bookmarkEnd w:id="234"/>
      <w:r w:rsidR="005F1F42">
        <w:t>.com</w:t>
      </w:r>
      <w:bookmarkEnd w:id="235"/>
      <w:bookmarkEnd w:id="236"/>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37" w:author="Pubsure" w:date="2021-06-24T07:50:00Z">
        <w:r w:rsidRPr="00825949">
          <w:rPr>
            <w:rFonts w:asciiTheme="minorBidi" w:hAnsiTheme="minorBidi" w:cstheme="minorBidi"/>
            <w:sz w:val="24"/>
            <w:szCs w:val="24"/>
          </w:rPr>
          <w:t>However,</w:t>
        </w:r>
      </w:ins>
      <w:del w:id="238"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39" w:author="Pubsure" w:date="2021-06-24T07:50:00Z">
        <w:r w:rsidRPr="00825949">
          <w:rPr>
            <w:rFonts w:asciiTheme="minorBidi" w:hAnsiTheme="minorBidi" w:cstheme="minorBidi"/>
            <w:sz w:val="24"/>
            <w:szCs w:val="24"/>
          </w:rPr>
          <w:t>contains</w:t>
        </w:r>
      </w:ins>
      <w:del w:id="240"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41" w:author="Pubsure" w:date="2021-06-24T07:50:00Z">
        <w:r w:rsidRPr="00825949">
          <w:rPr>
            <w:rFonts w:asciiTheme="minorBidi" w:hAnsiTheme="minorBidi" w:cstheme="minorBidi"/>
            <w:sz w:val="24"/>
            <w:szCs w:val="24"/>
          </w:rPr>
          <w:t>that</w:t>
        </w:r>
      </w:ins>
      <w:del w:id="242"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43" w:author="Pubsure" w:date="2021-06-24T07:50:00Z">
        <w:r w:rsidRPr="00825949">
          <w:rPr>
            <w:rFonts w:asciiTheme="minorBidi" w:hAnsiTheme="minorBidi" w:cstheme="minorBidi"/>
            <w:sz w:val="24"/>
            <w:szCs w:val="24"/>
          </w:rPr>
          <w:t xml:space="preserve"> is</w:t>
        </w:r>
      </w:ins>
      <w:del w:id="244"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45"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46" w:author="Pubsure" w:date="2021-06-24T07:50:00Z">
        <w:r w:rsidRPr="00825949">
          <w:rPr>
            <w:rFonts w:asciiTheme="minorBidi" w:hAnsiTheme="minorBidi" w:cstheme="minorBidi"/>
            <w:sz w:val="24"/>
            <w:szCs w:val="24"/>
          </w:rPr>
          <w:delText xml:space="preserve">the </w:delText>
        </w:r>
      </w:del>
      <w:ins w:id="247" w:author="Pubsure" w:date="2021-06-24T07:50:00Z">
        <w:r w:rsidRPr="00825949">
          <w:rPr>
            <w:rFonts w:asciiTheme="minorBidi" w:hAnsiTheme="minorBidi" w:cstheme="minorBidi"/>
            <w:sz w:val="24"/>
            <w:szCs w:val="24"/>
          </w:rPr>
          <w:t>users</w:t>
        </w:r>
      </w:ins>
      <w:del w:id="248"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49" w:author="Pubsure" w:date="2021-06-24T07:50:00Z">
        <w:r w:rsidRPr="00825949">
          <w:rPr>
            <w:rFonts w:asciiTheme="minorBidi" w:hAnsiTheme="minorBidi" w:cstheme="minorBidi"/>
            <w:sz w:val="24"/>
            <w:szCs w:val="24"/>
          </w:rPr>
          <w:t>everyone that</w:t>
        </w:r>
      </w:ins>
      <w:del w:id="250"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51" w:author="Pubsure" w:date="2021-06-24T07:50:00Z">
        <w:r w:rsidRPr="00825949">
          <w:rPr>
            <w:rFonts w:asciiTheme="minorBidi" w:hAnsiTheme="minorBidi" w:cstheme="minorBidi"/>
            <w:sz w:val="24"/>
            <w:szCs w:val="24"/>
          </w:rPr>
          <w:t>workouts</w:t>
        </w:r>
      </w:ins>
      <w:del w:id="252"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48AB6CF3"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EF0AF9F" w14:textId="7A64BE77" w:rsidR="004678AB" w:rsidRPr="0045264A" w:rsidRDefault="0045264A" w:rsidP="0045264A">
      <w:pPr>
        <w:pStyle w:val="Caption"/>
        <w:ind w:left="2160" w:firstLine="720"/>
      </w:pPr>
      <w:bookmarkStart w:id="253" w:name="_Toc75590973"/>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3</w:t>
        </w:r>
      </w:fldSimple>
      <w:r>
        <w:rPr>
          <w:lang w:val="fr-FR"/>
        </w:rPr>
        <w:t>:</w:t>
      </w:r>
      <w:r w:rsidRPr="006D23A0">
        <w:rPr>
          <w:lang w:val="fr-FR"/>
        </w:rPr>
        <w:t>Bodybuilding home page</w:t>
      </w:r>
      <w:bookmarkEnd w:id="253"/>
    </w:p>
    <w:p w14:paraId="199E785F"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7659EADA" wp14:editId="19350A11">
            <wp:extent cx="4924425" cy="26003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4932267" cy="2604466"/>
                    </a:xfrm>
                    <a:prstGeom prst="rect">
                      <a:avLst/>
                    </a:prstGeom>
                    <a:noFill/>
                    <a:ln>
                      <a:noFill/>
                    </a:ln>
                  </pic:spPr>
                </pic:pic>
              </a:graphicData>
            </a:graphic>
          </wp:inline>
        </w:drawing>
      </w:r>
    </w:p>
    <w:p w14:paraId="028E451A" w14:textId="348F9A8E" w:rsidR="004678AB" w:rsidRDefault="0045264A" w:rsidP="0045264A">
      <w:pPr>
        <w:pStyle w:val="Caption"/>
        <w:ind w:left="2160" w:firstLine="720"/>
      </w:pPr>
      <w:bookmarkStart w:id="254" w:name="_Toc75590974"/>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4</w:t>
        </w:r>
      </w:fldSimple>
      <w:r w:rsidRPr="0045264A">
        <w:t>:Bodybuilding Body Fit page</w:t>
      </w:r>
      <w:bookmarkEnd w:id="254"/>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In conclusion, Bodybuilding.com is a great source of workout plans and </w:t>
      </w:r>
      <w:del w:id="255"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56" w:author="Pubsure" w:date="2021-06-24T07:50:00Z">
        <w:r w:rsidRPr="00825949">
          <w:rPr>
            <w:rFonts w:asciiTheme="minorBidi" w:hAnsiTheme="minorBidi" w:cstheme="minorBidi"/>
            <w:sz w:val="24"/>
            <w:szCs w:val="24"/>
          </w:rPr>
          <w:t xml:space="preserve"> not</w:t>
        </w:r>
      </w:ins>
      <w:del w:id="257"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58" w:author="Pubsure" w:date="2021-06-24T07:50:00Z">
        <w:r w:rsidRPr="00825949">
          <w:rPr>
            <w:rFonts w:asciiTheme="minorBidi" w:hAnsiTheme="minorBidi" w:cstheme="minorBidi"/>
            <w:sz w:val="24"/>
            <w:szCs w:val="24"/>
          </w:rPr>
          <w:t xml:space="preserve"> is</w:t>
        </w:r>
      </w:ins>
      <w:del w:id="259"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60" w:name="_Toc75356594"/>
      <w:bookmarkStart w:id="261" w:name="_Toc75356834"/>
      <w:bookmarkStart w:id="262" w:name="_Toc75356925"/>
      <w:r w:rsidRPr="00825949">
        <w:rPr>
          <w:rStyle w:val="Heading3Char"/>
          <w:rFonts w:asciiTheme="minorBidi" w:eastAsia="Calibri" w:hAnsiTheme="minorBidi" w:cstheme="minorBidi"/>
          <w:sz w:val="24"/>
        </w:rPr>
        <w:t>1.4.3 6weeksixpack</w:t>
      </w:r>
      <w:bookmarkEnd w:id="260"/>
      <w:bookmarkEnd w:id="261"/>
      <w:bookmarkEnd w:id="262"/>
    </w:p>
    <w:p w14:paraId="33F56D6D" w14:textId="77777777" w:rsidR="004678AB" w:rsidRPr="00825949" w:rsidRDefault="00310D3E">
      <w:pPr>
        <w:rPr>
          <w:rFonts w:asciiTheme="minorBidi" w:hAnsiTheme="minorBidi" w:cstheme="minorBidi"/>
          <w:sz w:val="24"/>
          <w:szCs w:val="24"/>
        </w:rPr>
      </w:pPr>
      <w:ins w:id="263"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64" w:author="Pubsure" w:date="2021-06-24T07:50:00Z">
        <w:r w:rsidRPr="00825949">
          <w:rPr>
            <w:rFonts w:asciiTheme="minorBidi" w:hAnsiTheme="minorBidi" w:cstheme="minorBidi"/>
            <w:sz w:val="24"/>
            <w:szCs w:val="24"/>
          </w:rPr>
          <w:t>a</w:t>
        </w:r>
      </w:ins>
      <w:del w:id="265"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66" w:author="Pubsure" w:date="2021-06-24T07:50:00Z">
        <w:r w:rsidRPr="00825949">
          <w:rPr>
            <w:rFonts w:asciiTheme="minorBidi" w:hAnsiTheme="minorBidi" w:cstheme="minorBidi"/>
            <w:sz w:val="24"/>
            <w:szCs w:val="24"/>
          </w:rPr>
          <w:t>;</w:t>
        </w:r>
      </w:ins>
      <w:del w:id="26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68"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69" w:author="Pubsure" w:date="2021-06-24T07:50:00Z">
        <w:r w:rsidRPr="00825949">
          <w:rPr>
            <w:rFonts w:asciiTheme="minorBidi" w:hAnsiTheme="minorBidi" w:cstheme="minorBidi"/>
            <w:sz w:val="24"/>
            <w:szCs w:val="24"/>
          </w:rPr>
          <w:t>that</w:t>
        </w:r>
      </w:ins>
      <w:del w:id="270"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71" w:author="Pubsure" w:date="2021-06-24T07:50:00Z">
        <w:r w:rsidRPr="00825949">
          <w:rPr>
            <w:rFonts w:asciiTheme="minorBidi" w:hAnsiTheme="minorBidi" w:cstheme="minorBidi"/>
            <w:sz w:val="24"/>
            <w:szCs w:val="24"/>
          </w:rPr>
          <w:t>keep</w:t>
        </w:r>
      </w:ins>
      <w:del w:id="272"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73"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74" w:author="Pubsure" w:date="2021-06-24T07:50:00Z">
        <w:r w:rsidRPr="00825949">
          <w:rPr>
            <w:rFonts w:asciiTheme="minorBidi" w:hAnsiTheme="minorBidi" w:cstheme="minorBidi"/>
            <w:sz w:val="24"/>
            <w:szCs w:val="24"/>
          </w:rPr>
          <w:t>Each</w:t>
        </w:r>
      </w:ins>
      <w:del w:id="275"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76" w:author="Pubsure" w:date="2021-06-24T07:50:00Z">
        <w:r w:rsidRPr="00825949">
          <w:rPr>
            <w:rFonts w:asciiTheme="minorBidi" w:hAnsiTheme="minorBidi" w:cstheme="minorBidi"/>
            <w:sz w:val="24"/>
            <w:szCs w:val="24"/>
          </w:rPr>
          <w:t>is</w:t>
        </w:r>
      </w:ins>
      <w:del w:id="277" w:author="Pubsure" w:date="2021-06-24T07:50:00Z">
        <w:r w:rsidRPr="00825949">
          <w:rPr>
            <w:rFonts w:asciiTheme="minorBidi" w:hAnsiTheme="minorBidi" w:cstheme="minorBidi"/>
            <w:sz w:val="24"/>
            <w:szCs w:val="24"/>
          </w:rPr>
          <w:delText>does</w:delText>
        </w:r>
      </w:del>
      <w:ins w:id="278" w:author="Pubsure" w:date="2021-06-24T07:50:00Z">
        <w:r w:rsidRPr="00825949">
          <w:rPr>
            <w:rFonts w:asciiTheme="minorBidi" w:hAnsiTheme="minorBidi" w:cstheme="minorBidi"/>
            <w:sz w:val="24"/>
            <w:szCs w:val="24"/>
          </w:rPr>
          <w:t xml:space="preserve"> not</w:t>
        </w:r>
      </w:ins>
      <w:del w:id="279"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80" w:author="Pubsure" w:date="2021-06-24T07:50:00Z">
        <w:r w:rsidRPr="00825949">
          <w:rPr>
            <w:rFonts w:asciiTheme="minorBidi" w:hAnsiTheme="minorBidi" w:cstheme="minorBidi"/>
            <w:sz w:val="24"/>
            <w:szCs w:val="24"/>
          </w:rPr>
          <w:t>cannot</w:t>
        </w:r>
      </w:ins>
      <w:del w:id="281"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82" w:author="Pubsure" w:date="2021-06-24T07:50:00Z">
        <w:r w:rsidRPr="00825949">
          <w:rPr>
            <w:rFonts w:asciiTheme="minorBidi" w:hAnsiTheme="minorBidi" w:cstheme="minorBidi"/>
            <w:sz w:val="24"/>
            <w:szCs w:val="24"/>
          </w:rPr>
          <w:t>;</w:t>
        </w:r>
      </w:ins>
      <w:del w:id="283"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84" w:author="Pubsure" w:date="2021-06-24T07:50:00Z">
        <w:r w:rsidRPr="00825949">
          <w:rPr>
            <w:rFonts w:asciiTheme="minorBidi" w:hAnsiTheme="minorBidi" w:cstheme="minorBidi"/>
            <w:sz w:val="24"/>
            <w:szCs w:val="24"/>
          </w:rPr>
          <w:t>a</w:t>
        </w:r>
      </w:ins>
      <w:del w:id="285"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86"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87"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88" w:author="Pubsure" w:date="2021-06-24T07:50:00Z">
        <w:r w:rsidRPr="00825949">
          <w:rPr>
            <w:rFonts w:asciiTheme="minorBidi" w:hAnsiTheme="minorBidi" w:cstheme="minorBidi"/>
            <w:sz w:val="24"/>
            <w:szCs w:val="24"/>
          </w:rPr>
          <w:t>do</w:t>
        </w:r>
      </w:ins>
      <w:del w:id="289" w:author="Pubsure" w:date="2021-06-24T07:50:00Z">
        <w:r w:rsidRPr="00825949">
          <w:rPr>
            <w:rFonts w:asciiTheme="minorBidi" w:hAnsiTheme="minorBidi" w:cstheme="minorBidi"/>
            <w:sz w:val="24"/>
            <w:szCs w:val="24"/>
          </w:rPr>
          <w:delText>does</w:delText>
        </w:r>
      </w:del>
      <w:ins w:id="290" w:author="Pubsure" w:date="2021-06-24T07:50:00Z">
        <w:r w:rsidRPr="00825949">
          <w:rPr>
            <w:rFonts w:asciiTheme="minorBidi" w:hAnsiTheme="minorBidi" w:cstheme="minorBidi"/>
            <w:sz w:val="24"/>
            <w:szCs w:val="24"/>
          </w:rPr>
          <w:t xml:space="preserve"> not</w:t>
        </w:r>
      </w:ins>
      <w:del w:id="291"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92" w:author="Pubsure" w:date="2021-06-24T07:50:00Z">
        <w:r w:rsidRPr="00825949">
          <w:rPr>
            <w:rFonts w:asciiTheme="minorBidi" w:hAnsiTheme="minorBidi" w:cstheme="minorBidi"/>
            <w:sz w:val="24"/>
            <w:szCs w:val="24"/>
          </w:rPr>
          <w:t>do</w:t>
        </w:r>
      </w:ins>
      <w:del w:id="293"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94" w:author="Pubsure" w:date="2021-06-24T07:50:00Z">
        <w:r w:rsidRPr="00825949">
          <w:rPr>
            <w:rFonts w:asciiTheme="minorBidi" w:hAnsiTheme="minorBidi" w:cstheme="minorBidi"/>
            <w:sz w:val="24"/>
            <w:szCs w:val="24"/>
          </w:rPr>
          <w:t>significant</w:t>
        </w:r>
      </w:ins>
      <w:del w:id="295"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296" w:author="Pubsure" w:date="2021-06-24T07:50:00Z">
        <w:r w:rsidRPr="00825949">
          <w:rPr>
            <w:rFonts w:asciiTheme="minorBidi" w:hAnsiTheme="minorBidi" w:cstheme="minorBidi"/>
            <w:sz w:val="24"/>
            <w:szCs w:val="24"/>
          </w:rPr>
          <w:t>in</w:t>
        </w:r>
      </w:ins>
      <w:del w:id="297"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298" w:author="Pubsure" w:date="2021-06-24T07:50:00Z">
        <w:r w:rsidRPr="00825949">
          <w:rPr>
            <w:rFonts w:asciiTheme="minorBidi" w:hAnsiTheme="minorBidi" w:cstheme="minorBidi"/>
            <w:sz w:val="24"/>
            <w:szCs w:val="24"/>
          </w:rPr>
          <w:t>to</w:t>
        </w:r>
      </w:ins>
      <w:del w:id="299"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300" w:author="Pubsure" w:date="2021-06-24T07:50:00Z">
        <w:r w:rsidRPr="00825949">
          <w:rPr>
            <w:rFonts w:asciiTheme="minorBidi" w:hAnsiTheme="minorBidi" w:cstheme="minorBidi"/>
            <w:sz w:val="24"/>
            <w:szCs w:val="24"/>
          </w:rPr>
          <w:t>stick</w:t>
        </w:r>
      </w:ins>
      <w:del w:id="301"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79D2B2B4" w14:textId="77777777" w:rsidR="0045264A" w:rsidRDefault="00310D3E" w:rsidP="0045264A">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2BD2D0DE" w14:textId="6F5857CF" w:rsidR="004678AB" w:rsidRDefault="0045264A" w:rsidP="0045264A">
      <w:pPr>
        <w:pStyle w:val="Caption"/>
        <w:ind w:left="2160" w:firstLine="720"/>
      </w:pPr>
      <w:bookmarkStart w:id="302" w:name="_Toc75590975"/>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5</w:t>
        </w:r>
      </w:fldSimple>
      <w:r>
        <w:rPr>
          <w:lang w:val="fr-FR"/>
        </w:rPr>
        <w:t>:</w:t>
      </w:r>
      <w:r w:rsidRPr="00782517">
        <w:rPr>
          <w:lang w:val="fr-FR"/>
        </w:rPr>
        <w:t>weeksixpack Home Page</w:t>
      </w:r>
      <w:bookmarkEnd w:id="302"/>
    </w:p>
    <w:p w14:paraId="0EEE28A5" w14:textId="77777777" w:rsidR="004678AB" w:rsidRDefault="00310D3E">
      <w:pPr>
        <w:ind w:left="720"/>
      </w:pPr>
      <w:r>
        <w:tab/>
      </w:r>
      <w:r>
        <w:tab/>
      </w:r>
      <w:r>
        <w:tab/>
      </w:r>
      <w:r>
        <w:tab/>
      </w:r>
      <w:r>
        <w:tab/>
      </w:r>
    </w:p>
    <w:p w14:paraId="6014E2BE" w14:textId="77777777" w:rsidR="0045264A" w:rsidRDefault="00310D3E" w:rsidP="0045264A">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19A0CB8" w14:textId="51CC92FE" w:rsidR="004678AB" w:rsidRDefault="0045264A" w:rsidP="0045264A">
      <w:pPr>
        <w:pStyle w:val="Caption"/>
        <w:ind w:left="2160" w:firstLine="720"/>
      </w:pPr>
      <w:bookmarkStart w:id="303" w:name="_Toc75590976"/>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6</w:t>
        </w:r>
      </w:fldSimple>
      <w:r w:rsidRPr="0045264A">
        <w:t>:sixweeksixpac Home Page</w:t>
      </w:r>
      <w:bookmarkEnd w:id="303"/>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304" w:name="_Toc75356595"/>
      <w:bookmarkStart w:id="305" w:name="_Toc75356835"/>
      <w:bookmarkStart w:id="306" w:name="_Toc75356926"/>
      <w:bookmarkStart w:id="307" w:name="_Toc75585019"/>
      <w:bookmarkStart w:id="308" w:name="_Toc75585312"/>
      <w:r>
        <w:t>1.5 Criticism of the existing solutions</w:t>
      </w:r>
      <w:bookmarkEnd w:id="304"/>
      <w:bookmarkEnd w:id="305"/>
      <w:bookmarkEnd w:id="306"/>
      <w:bookmarkEnd w:id="307"/>
      <w:bookmarkEnd w:id="308"/>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309" w:author="Pubsure" w:date="2021-06-24T07:50:00Z">
        <w:r w:rsidRPr="00825949">
          <w:rPr>
            <w:rFonts w:asciiTheme="minorBidi" w:hAnsiTheme="minorBidi" w:cstheme="minorBidi"/>
            <w:sz w:val="24"/>
            <w:szCs w:val="24"/>
          </w:rPr>
          <w:t>of</w:t>
        </w:r>
      </w:ins>
      <w:del w:id="310"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311"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312" w:author="Pubsure" w:date="2021-06-24T07:50:00Z">
        <w:r w:rsidRPr="00825949">
          <w:rPr>
            <w:rFonts w:asciiTheme="minorBidi" w:hAnsiTheme="minorBidi" w:cstheme="minorBidi"/>
            <w:sz w:val="24"/>
            <w:szCs w:val="24"/>
          </w:rPr>
          <w:t xml:space="preserve"> are</w:t>
        </w:r>
      </w:ins>
      <w:del w:id="313"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14" w:author="Pubsure" w:date="2021-06-24T07:50:00Z">
        <w:r w:rsidRPr="00825949">
          <w:rPr>
            <w:rFonts w:asciiTheme="minorBidi" w:hAnsiTheme="minorBidi" w:cstheme="minorBidi"/>
            <w:sz w:val="24"/>
            <w:szCs w:val="24"/>
          </w:rPr>
          <w:t>applications</w:t>
        </w:r>
      </w:ins>
      <w:del w:id="315"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1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17" w:author="Pubsure" w:date="2021-06-24T07:50:00Z">
        <w:r w:rsidRPr="00825949">
          <w:rPr>
            <w:rFonts w:asciiTheme="minorBidi" w:hAnsiTheme="minorBidi" w:cstheme="minorBidi"/>
            <w:sz w:val="24"/>
            <w:szCs w:val="24"/>
          </w:rPr>
          <w:t>follows</w:t>
        </w:r>
      </w:ins>
      <w:del w:id="318"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19" w:author="Pubsure" w:date="2021-06-24T07:50:00Z">
        <w:r w:rsidRPr="00825949">
          <w:rPr>
            <w:rFonts w:asciiTheme="minorBidi" w:hAnsiTheme="minorBidi" w:cstheme="minorBidi"/>
            <w:sz w:val="24"/>
            <w:szCs w:val="24"/>
          </w:rPr>
          <w:t>presents</w:t>
        </w:r>
      </w:ins>
      <w:del w:id="320"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21" w:author="Pubsure" w:date="2021-06-24T07:50:00Z">
        <w:r w:rsidRPr="00825949">
          <w:rPr>
            <w:rFonts w:asciiTheme="minorBidi" w:hAnsiTheme="minorBidi" w:cstheme="minorBidi"/>
            <w:sz w:val="24"/>
            <w:szCs w:val="24"/>
          </w:rPr>
          <w:t>results</w:t>
        </w:r>
      </w:ins>
      <w:del w:id="322"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23"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User expericence</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2B8FFDB9" w:rsidR="005F1F42" w:rsidRPr="005F1F42" w:rsidRDefault="005F1F42" w:rsidP="005F1F42">
      <w:pPr>
        <w:pStyle w:val="Caption"/>
        <w:ind w:left="1440" w:firstLine="720"/>
      </w:pPr>
      <w:bookmarkStart w:id="324" w:name="_Toc75557361"/>
      <w:r>
        <w:t xml:space="preserve">Table </w:t>
      </w:r>
      <w:fldSimple w:instr=" STYLEREF 1 \s ">
        <w:r w:rsidR="00FA5C82">
          <w:rPr>
            <w:noProof/>
            <w:cs/>
          </w:rPr>
          <w:t>‎</w:t>
        </w:r>
        <w:r w:rsidR="00FA5C82">
          <w:rPr>
            <w:noProof/>
          </w:rPr>
          <w:t>1</w:t>
        </w:r>
      </w:fldSimple>
      <w:r w:rsidR="00E02526">
        <w:t>.</w:t>
      </w:r>
      <w:fldSimple w:instr=" SEQ Table \* ARABIC \s 1 ">
        <w:r w:rsidR="00FA5C82">
          <w:rPr>
            <w:noProof/>
          </w:rPr>
          <w:t>1</w:t>
        </w:r>
      </w:fldSimple>
      <w:r w:rsidRPr="005F1F42">
        <w:t>:Comparison of Existing Apps and current project</w:t>
      </w:r>
      <w:bookmarkEnd w:id="324"/>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25" w:name="_Toc75356596"/>
      <w:bookmarkStart w:id="326" w:name="_Toc75356836"/>
      <w:bookmarkStart w:id="327" w:name="_Toc75356927"/>
      <w:bookmarkStart w:id="328" w:name="_Toc75585020"/>
      <w:bookmarkStart w:id="329" w:name="_Toc75585313"/>
      <w:r>
        <w:t>1.6 Our solution</w:t>
      </w:r>
      <w:bookmarkEnd w:id="325"/>
      <w:bookmarkEnd w:id="326"/>
      <w:bookmarkEnd w:id="327"/>
      <w:bookmarkEnd w:id="328"/>
      <w:bookmarkEnd w:id="329"/>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30" w:author="Pubsure" w:date="2021-06-24T07:50:00Z">
        <w:r w:rsidRPr="00825949">
          <w:rPr>
            <w:rFonts w:asciiTheme="minorBidi" w:hAnsiTheme="minorBidi" w:cstheme="minorBidi"/>
            <w:sz w:val="24"/>
            <w:szCs w:val="24"/>
          </w:rPr>
          <w:t>research</w:t>
        </w:r>
      </w:ins>
      <w:del w:id="331"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32" w:author="Pubsure" w:date="2021-06-24T07:50:00Z">
        <w:r w:rsidRPr="00825949">
          <w:rPr>
            <w:rFonts w:asciiTheme="minorBidi" w:hAnsiTheme="minorBidi" w:cstheme="minorBidi"/>
            <w:sz w:val="24"/>
            <w:szCs w:val="24"/>
          </w:rPr>
          <w:t>to</w:t>
        </w:r>
      </w:ins>
      <w:del w:id="333"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34" w:author="Pubsure" w:date="2021-06-24T07:50:00Z">
        <w:r w:rsidRPr="00825949">
          <w:rPr>
            <w:rFonts w:asciiTheme="minorBidi" w:hAnsiTheme="minorBidi" w:cstheme="minorBidi"/>
            <w:sz w:val="24"/>
            <w:szCs w:val="24"/>
          </w:rPr>
          <w:t>create</w:t>
        </w:r>
      </w:ins>
      <w:del w:id="335"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36"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37" w:author="Pubsure" w:date="2021-06-24T07:50:00Z">
        <w:r w:rsidRPr="00825949">
          <w:rPr>
            <w:rFonts w:asciiTheme="minorBidi" w:hAnsiTheme="minorBidi" w:cstheme="minorBidi"/>
            <w:sz w:val="24"/>
            <w:szCs w:val="24"/>
          </w:rPr>
          <w:t>fitness</w:t>
        </w:r>
      </w:ins>
      <w:del w:id="338"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39" w:author="Pubsure" w:date="2021-06-24T07:50:00Z">
        <w:r w:rsidRPr="00825949">
          <w:rPr>
            <w:rFonts w:asciiTheme="minorBidi" w:hAnsiTheme="minorBidi" w:cstheme="minorBidi"/>
            <w:sz w:val="24"/>
            <w:szCs w:val="24"/>
          </w:rPr>
          <w:delText xml:space="preserve">to </w:delText>
        </w:r>
      </w:del>
      <w:ins w:id="340" w:author="Pubsure" w:date="2021-06-24T07:50:00Z">
        <w:r w:rsidRPr="00825949">
          <w:rPr>
            <w:rFonts w:asciiTheme="minorBidi" w:hAnsiTheme="minorBidi" w:cstheme="minorBidi"/>
            <w:sz w:val="24"/>
            <w:szCs w:val="24"/>
          </w:rPr>
          <w:t>tracking</w:t>
        </w:r>
      </w:ins>
      <w:del w:id="341"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42"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43" w:author="Pubsure" w:date="2021-06-24T07:50:00Z">
        <w:r w:rsidRPr="00825949">
          <w:rPr>
            <w:rFonts w:asciiTheme="minorBidi" w:hAnsiTheme="minorBidi" w:cstheme="minorBidi"/>
            <w:sz w:val="24"/>
            <w:szCs w:val="24"/>
          </w:rPr>
          <w:t>required</w:t>
        </w:r>
      </w:ins>
      <w:del w:id="344"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4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46" w:author="Pubsure" w:date="2021-06-24T07:50:00Z">
        <w:r w:rsidRPr="00825949">
          <w:rPr>
            <w:rFonts w:asciiTheme="minorBidi" w:hAnsiTheme="minorBidi" w:cstheme="minorBidi"/>
            <w:sz w:val="24"/>
            <w:szCs w:val="24"/>
          </w:rPr>
          <w:t xml:space="preserve"> and</w:t>
        </w:r>
      </w:ins>
      <w:del w:id="34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48"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49"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50" w:author="Pubsure" w:date="2021-06-24T07:50:00Z">
        <w:r w:rsidRPr="00825949">
          <w:rPr>
            <w:rFonts w:asciiTheme="minorBidi" w:hAnsiTheme="minorBidi" w:cstheme="minorBidi"/>
            <w:sz w:val="24"/>
            <w:szCs w:val="24"/>
          </w:rPr>
          <w:t>the</w:t>
        </w:r>
      </w:ins>
      <w:del w:id="351"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52"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53"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54" w:name="_Toc75356597"/>
      <w:bookmarkStart w:id="355" w:name="_Toc75356837"/>
      <w:bookmarkStart w:id="356" w:name="_Toc75356928"/>
      <w:bookmarkStart w:id="357" w:name="_Toc75585021"/>
      <w:bookmarkStart w:id="358" w:name="_Toc75585314"/>
      <w:r>
        <w:t>1.7 Methodologies</w:t>
      </w:r>
      <w:bookmarkEnd w:id="354"/>
      <w:bookmarkEnd w:id="355"/>
      <w:bookmarkEnd w:id="356"/>
      <w:bookmarkEnd w:id="357"/>
      <w:bookmarkEnd w:id="358"/>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59" w:author="Pubsure" w:date="2021-06-24T07:50:00Z">
        <w:r w:rsidRPr="00825949">
          <w:rPr>
            <w:rFonts w:asciiTheme="minorBidi" w:hAnsiTheme="minorBidi" w:cstheme="minorBidi"/>
            <w:sz w:val="24"/>
            <w:szCs w:val="24"/>
          </w:rPr>
          <w:t>This</w:t>
        </w:r>
      </w:ins>
      <w:del w:id="360"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61" w:author="Pubsure" w:date="2021-06-24T07:50:00Z">
        <w:r w:rsidRPr="00825949">
          <w:rPr>
            <w:rFonts w:asciiTheme="minorBidi" w:hAnsiTheme="minorBidi" w:cstheme="minorBidi"/>
            <w:sz w:val="24"/>
            <w:szCs w:val="24"/>
          </w:rPr>
          <w:delText xml:space="preserve">a </w:delText>
        </w:r>
      </w:del>
      <w:ins w:id="362" w:author="Pubsure" w:date="2021-06-24T07:50:00Z">
        <w:r w:rsidRPr="00825949">
          <w:rPr>
            <w:rFonts w:asciiTheme="minorBidi" w:hAnsiTheme="minorBidi" w:cstheme="minorBidi"/>
            <w:sz w:val="24"/>
            <w:szCs w:val="24"/>
          </w:rPr>
          <w:t>results</w:t>
        </w:r>
      </w:ins>
      <w:del w:id="363"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64"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6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66" w:author="Pubsure" w:date="2021-06-24T07:50:00Z">
        <w:r w:rsidRPr="00825949">
          <w:rPr>
            <w:rFonts w:asciiTheme="minorBidi" w:hAnsiTheme="minorBidi" w:cstheme="minorBidi"/>
            <w:sz w:val="24"/>
            <w:szCs w:val="24"/>
          </w:rPr>
          <w:t>scrum</w:t>
        </w:r>
      </w:ins>
      <w:del w:id="367"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68" w:author="Pubsure" w:date="2021-06-24T07:50:00Z">
        <w:r w:rsidRPr="00825949">
          <w:rPr>
            <w:rFonts w:asciiTheme="minorBidi" w:hAnsiTheme="minorBidi" w:cstheme="minorBidi"/>
            <w:sz w:val="24"/>
            <w:szCs w:val="24"/>
          </w:rPr>
          <w:t>projects</w:t>
        </w:r>
      </w:ins>
      <w:del w:id="369"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70" w:name="_Toc75356598"/>
      <w:bookmarkStart w:id="371" w:name="_Toc75356838"/>
      <w:bookmarkStart w:id="372"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70"/>
      <w:bookmarkEnd w:id="371"/>
      <w:bookmarkEnd w:id="372"/>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73" w:author="Pubsure" w:date="2021-06-24T07:50:00Z">
        <w:r w:rsidRPr="00825949">
          <w:rPr>
            <w:rFonts w:asciiTheme="minorBidi" w:hAnsiTheme="minorBidi" w:cstheme="minorBidi"/>
            <w:sz w:val="24"/>
            <w:szCs w:val="24"/>
          </w:rPr>
          <w:t xml:space="preserve"> in</w:t>
        </w:r>
      </w:ins>
      <w:del w:id="37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75" w:author="Pubsure" w:date="2021-06-24T07:50:00Z">
        <w:r w:rsidRPr="00825949">
          <w:rPr>
            <w:rFonts w:asciiTheme="minorBidi" w:hAnsiTheme="minorBidi" w:cstheme="minorBidi"/>
            <w:sz w:val="24"/>
            <w:szCs w:val="24"/>
          </w:rPr>
          <w:t>which</w:t>
        </w:r>
      </w:ins>
      <w:del w:id="376"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77"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7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79"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80" w:author="Pubsure" w:date="2021-06-24T07:50:00Z">
        <w:r w:rsidRPr="00825949">
          <w:rPr>
            <w:rFonts w:asciiTheme="minorBidi" w:hAnsiTheme="minorBidi" w:cstheme="minorBidi"/>
            <w:sz w:val="24"/>
            <w:szCs w:val="24"/>
          </w:rPr>
          <w:t>a</w:t>
        </w:r>
      </w:ins>
      <w:del w:id="381"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82" w:author="Pubsure" w:date="2021-06-24T07:50:00Z">
        <w:r w:rsidRPr="00825949">
          <w:rPr>
            <w:rFonts w:asciiTheme="minorBidi" w:hAnsiTheme="minorBidi" w:cstheme="minorBidi"/>
            <w:sz w:val="24"/>
            <w:szCs w:val="24"/>
          </w:rPr>
          <w:t>cannot</w:t>
        </w:r>
      </w:ins>
      <w:del w:id="383"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84" w:author="Pubsure" w:date="2021-06-24T07:50:00Z">
        <w:r w:rsidRPr="00825949">
          <w:rPr>
            <w:rFonts w:asciiTheme="minorBidi" w:hAnsiTheme="minorBidi" w:cstheme="minorBidi"/>
            <w:sz w:val="24"/>
            <w:szCs w:val="24"/>
          </w:rPr>
          <w:t>the</w:t>
        </w:r>
      </w:ins>
      <w:del w:id="385"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86"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8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88"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89"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90"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91"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92" w:author="Pubsure" w:date="2021-06-24T07:50:00Z">
        <w:r w:rsidRPr="00825949">
          <w:rPr>
            <w:rFonts w:asciiTheme="minorBidi" w:hAnsiTheme="minorBidi" w:cstheme="minorBidi"/>
            <w:sz w:val="24"/>
            <w:szCs w:val="24"/>
          </w:rPr>
          <w:t>Once</w:t>
        </w:r>
      </w:ins>
      <w:del w:id="393"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94"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95" w:author="Pubsure" w:date="2021-06-24T07:50:00Z">
        <w:r w:rsidRPr="00825949">
          <w:rPr>
            <w:rFonts w:asciiTheme="minorBidi" w:hAnsiTheme="minorBidi" w:cstheme="minorBidi"/>
            <w:sz w:val="24"/>
            <w:szCs w:val="24"/>
          </w:rPr>
          <w:t>performed</w:t>
        </w:r>
      </w:ins>
      <w:del w:id="396"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397"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398" w:author="Pubsure" w:date="2021-06-24T07:50:00Z">
        <w:r w:rsidRPr="00825949">
          <w:rPr>
            <w:rFonts w:asciiTheme="minorBidi" w:hAnsiTheme="minorBidi" w:cstheme="minorBidi"/>
            <w:sz w:val="24"/>
            <w:szCs w:val="24"/>
          </w:rPr>
          <w:t>uses</w:t>
        </w:r>
      </w:ins>
      <w:del w:id="399"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40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401" w:author="Pubsure" w:date="2021-06-24T07:50:00Z">
        <w:r w:rsidRPr="00825949">
          <w:rPr>
            <w:rFonts w:asciiTheme="minorBidi" w:hAnsiTheme="minorBidi" w:cstheme="minorBidi"/>
            <w:sz w:val="24"/>
            <w:szCs w:val="24"/>
          </w:rPr>
          <w:t>occur</w:t>
        </w:r>
      </w:ins>
      <w:del w:id="402"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10995086" w14:textId="77777777" w:rsidR="0045264A" w:rsidRDefault="00310D3E" w:rsidP="0045264A">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663F00F3" w14:textId="6C09C99E" w:rsidR="004678AB" w:rsidRDefault="0045264A" w:rsidP="0045264A">
      <w:pPr>
        <w:pStyle w:val="Caption"/>
        <w:ind w:left="1440" w:firstLine="720"/>
      </w:pPr>
      <w:bookmarkStart w:id="403" w:name="_Toc75590977"/>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7</w:t>
        </w:r>
      </w:fldSimple>
      <w:r w:rsidRPr="0045264A">
        <w:t>:Waterfall methodology diagram</w:t>
      </w:r>
      <w:bookmarkEnd w:id="403"/>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404" w:name="_Toc75356599"/>
      <w:bookmarkStart w:id="405" w:name="_Toc75356839"/>
      <w:bookmarkStart w:id="406" w:name="_Toc75356930"/>
      <w:r>
        <w:rPr>
          <w:rStyle w:val="Heading2Char"/>
          <w:rFonts w:eastAsia="Calibri"/>
        </w:rPr>
        <w:t>1.8.2Scrum</w:t>
      </w:r>
      <w:bookmarkEnd w:id="404"/>
      <w:bookmarkEnd w:id="405"/>
      <w:bookmarkEnd w:id="406"/>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407" w:author="Pubsure" w:date="2021-06-24T07:50:00Z">
        <w:r w:rsidRPr="00825949">
          <w:rPr>
            <w:rFonts w:asciiTheme="minorBidi" w:hAnsiTheme="minorBidi" w:cstheme="minorBidi"/>
            <w:sz w:val="24"/>
            <w:szCs w:val="24"/>
          </w:rPr>
          <w:t>software</w:t>
        </w:r>
      </w:ins>
      <w:del w:id="408"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409"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410"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41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412"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413" w:author="Pubsure" w:date="2021-06-24T07:50:00Z">
        <w:r w:rsidRPr="00825949">
          <w:rPr>
            <w:rFonts w:asciiTheme="minorBidi" w:hAnsiTheme="minorBidi" w:cstheme="minorBidi"/>
            <w:sz w:val="24"/>
            <w:szCs w:val="24"/>
          </w:rPr>
          <w:delText xml:space="preserve">the </w:delText>
        </w:r>
      </w:del>
      <w:ins w:id="414" w:author="Pubsure" w:date="2021-06-24T07:50:00Z">
        <w:r w:rsidRPr="00825949">
          <w:rPr>
            <w:rFonts w:asciiTheme="minorBidi" w:hAnsiTheme="minorBidi" w:cstheme="minorBidi"/>
            <w:sz w:val="24"/>
            <w:szCs w:val="24"/>
          </w:rPr>
          <w:t>customers</w:t>
        </w:r>
      </w:ins>
      <w:del w:id="415"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416" w:author="Pubsure" w:date="2021-06-24T07:50:00Z">
        <w:r w:rsidRPr="00825949">
          <w:rPr>
            <w:rFonts w:asciiTheme="minorBidi" w:hAnsiTheme="minorBidi" w:cstheme="minorBidi"/>
            <w:sz w:val="24"/>
            <w:szCs w:val="24"/>
          </w:rPr>
          <w:t>scrum</w:t>
        </w:r>
      </w:ins>
      <w:del w:id="417"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18" w:author="Pubsure" w:date="2021-06-24T07:50:00Z">
        <w:r w:rsidRPr="00825949">
          <w:rPr>
            <w:rFonts w:asciiTheme="minorBidi" w:hAnsiTheme="minorBidi" w:cstheme="minorBidi"/>
            <w:sz w:val="24"/>
            <w:szCs w:val="24"/>
          </w:rPr>
          <w:lastRenderedPageBreak/>
          <w:t>needs</w:t>
        </w:r>
      </w:ins>
      <w:del w:id="419"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20" w:author="Pubsure" w:date="2021-06-24T07:50:00Z">
        <w:r w:rsidRPr="00825949">
          <w:rPr>
            <w:rFonts w:asciiTheme="minorBidi" w:hAnsiTheme="minorBidi" w:cstheme="minorBidi"/>
            <w:sz w:val="24"/>
            <w:szCs w:val="24"/>
          </w:rPr>
          <w:t>starting</w:t>
        </w:r>
      </w:ins>
      <w:del w:id="421"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22"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23" w:author="Pubsure" w:date="2021-06-24T07:50:00Z">
        <w:r w:rsidRPr="00825949">
          <w:rPr>
            <w:rFonts w:asciiTheme="minorBidi" w:hAnsiTheme="minorBidi" w:cstheme="minorBidi"/>
            <w:sz w:val="24"/>
            <w:szCs w:val="24"/>
          </w:rPr>
          <w:t>two-week</w:t>
        </w:r>
      </w:ins>
      <w:del w:id="424"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2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5E2E21FD" w14:textId="77777777" w:rsidR="0045264A" w:rsidRDefault="00310D3E" w:rsidP="0045264A">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78A5F973" w14:textId="3F976E5A" w:rsidR="004678AB" w:rsidRDefault="0045264A" w:rsidP="0045264A">
      <w:pPr>
        <w:pStyle w:val="Caption"/>
        <w:ind w:left="2160" w:firstLine="720"/>
      </w:pPr>
      <w:bookmarkStart w:id="426" w:name="_Toc75590978"/>
      <w:r>
        <w:t xml:space="preserve">Figure </w:t>
      </w:r>
      <w:fldSimple w:instr=" STYLEREF 1 \s ">
        <w:r w:rsidR="00FA5C82">
          <w:rPr>
            <w:noProof/>
            <w:cs/>
          </w:rPr>
          <w:t>‎</w:t>
        </w:r>
        <w:r w:rsidR="00FA5C82">
          <w:rPr>
            <w:noProof/>
          </w:rPr>
          <w:t>1</w:t>
        </w:r>
      </w:fldSimple>
      <w:r w:rsidR="00921914">
        <w:t>.</w:t>
      </w:r>
      <w:fldSimple w:instr=" SEQ Figure \* ARABIC \s 1 ">
        <w:r w:rsidR="00FA5C82">
          <w:rPr>
            <w:noProof/>
          </w:rPr>
          <w:t>8</w:t>
        </w:r>
      </w:fldSimple>
      <w:r w:rsidRPr="0045264A">
        <w:t>:Scrum Process Diagram</w:t>
      </w:r>
      <w:bookmarkEnd w:id="426"/>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The basic principles of Scrum are the following:</w:t>
      </w:r>
    </w:p>
    <w:p w14:paraId="0EBC68D7"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ab/>
      </w:r>
      <w:del w:id="427" w:author="Pubsure" w:date="2021-06-24T07:50:00Z">
        <w:r w:rsidRPr="007A5497">
          <w:rPr>
            <w:rFonts w:asciiTheme="minorBidi" w:hAnsiTheme="minorBidi" w:cstheme="minorBidi"/>
            <w:sz w:val="24"/>
            <w:szCs w:val="24"/>
          </w:rPr>
          <w:delText>-</w:delText>
        </w:r>
      </w:del>
      <w:r w:rsidRPr="007A5497">
        <w:rPr>
          <w:rFonts w:asciiTheme="minorBidi" w:hAnsiTheme="minorBidi" w:cstheme="minorBidi"/>
          <w:sz w:val="24"/>
          <w:szCs w:val="24"/>
        </w:rPr>
        <w:t xml:space="preserve">Determining the functionalities needed </w:t>
      </w:r>
      <w:del w:id="428" w:author="Pubsure" w:date="2021-06-24T07:50:00Z">
        <w:r w:rsidRPr="007A5497">
          <w:rPr>
            <w:rFonts w:asciiTheme="minorBidi" w:hAnsiTheme="minorBidi" w:cstheme="minorBidi"/>
            <w:sz w:val="24"/>
            <w:szCs w:val="24"/>
          </w:rPr>
          <w:delText xml:space="preserve">in order </w:delText>
        </w:r>
      </w:del>
      <w:r w:rsidRPr="007A5497">
        <w:rPr>
          <w:rFonts w:asciiTheme="minorBidi" w:hAnsiTheme="minorBidi" w:cstheme="minorBidi"/>
          <w:sz w:val="24"/>
          <w:szCs w:val="24"/>
        </w:rPr>
        <w:t xml:space="preserve">to create the backlog of the product </w:t>
      </w:r>
    </w:p>
    <w:p w14:paraId="6D0EA771" w14:textId="77777777" w:rsidR="004678AB" w:rsidRPr="007A5497" w:rsidRDefault="00310D3E">
      <w:pPr>
        <w:ind w:left="720"/>
        <w:rPr>
          <w:rFonts w:asciiTheme="minorBidi" w:hAnsiTheme="minorBidi" w:cstheme="minorBidi"/>
          <w:sz w:val="24"/>
          <w:szCs w:val="24"/>
        </w:rPr>
      </w:pPr>
      <w:r w:rsidRPr="007A5497">
        <w:rPr>
          <w:rFonts w:asciiTheme="minorBidi" w:hAnsiTheme="minorBidi" w:cstheme="minorBidi"/>
          <w:sz w:val="24"/>
          <w:szCs w:val="24"/>
        </w:rPr>
        <w:t>-Defining the priorities of the functionalities and choosing which ones will be carried out in each iteration</w:t>
      </w:r>
      <w:ins w:id="429" w:author="Pubsure" w:date="2021-06-24T07:50:00Z">
        <w:r w:rsidRPr="007A5497">
          <w:rPr>
            <w:rFonts w:asciiTheme="minorBidi" w:hAnsiTheme="minorBidi" w:cstheme="minorBidi"/>
            <w:sz w:val="24"/>
            <w:szCs w:val="24"/>
          </w:rPr>
          <w:t>.</w:t>
        </w:r>
      </w:ins>
    </w:p>
    <w:p w14:paraId="663A81C0" w14:textId="77777777" w:rsidR="004678AB" w:rsidRPr="00825949" w:rsidRDefault="00310D3E">
      <w:pPr>
        <w:ind w:left="720"/>
        <w:rPr>
          <w:sz w:val="24"/>
          <w:szCs w:val="24"/>
        </w:rPr>
      </w:pPr>
      <w:r w:rsidRPr="007A5497">
        <w:rPr>
          <w:rFonts w:asciiTheme="minorBidi" w:hAnsiTheme="minorBidi" w:cstheme="minorBidi"/>
          <w:sz w:val="24"/>
          <w:szCs w:val="24"/>
        </w:rPr>
        <w:t xml:space="preserve">-Work on </w:t>
      </w:r>
      <w:del w:id="430" w:author="Pubsure" w:date="2021-06-24T07:50:00Z">
        <w:r w:rsidRPr="007A5497">
          <w:rPr>
            <w:rFonts w:asciiTheme="minorBidi" w:hAnsiTheme="minorBidi" w:cstheme="minorBidi"/>
            <w:sz w:val="24"/>
            <w:szCs w:val="24"/>
          </w:rPr>
          <w:delText xml:space="preserve">the </w:delText>
        </w:r>
      </w:del>
      <w:r w:rsidRPr="007A5497">
        <w:rPr>
          <w:rFonts w:asciiTheme="minorBidi" w:hAnsiTheme="minorBidi" w:cstheme="minorBidi"/>
          <w:sz w:val="24"/>
          <w:szCs w:val="24"/>
        </w:rPr>
        <w:t xml:space="preserve">functionalities in iterations called </w:t>
      </w:r>
      <w:ins w:id="431" w:author="Pubsure" w:date="2021-06-24T07:50:00Z">
        <w:r w:rsidRPr="007A5497">
          <w:rPr>
            <w:rFonts w:asciiTheme="minorBidi" w:hAnsiTheme="minorBidi" w:cstheme="minorBidi"/>
            <w:sz w:val="24"/>
            <w:szCs w:val="24"/>
          </w:rPr>
          <w:t>sprint</w:t>
        </w:r>
      </w:ins>
      <w:del w:id="432"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33"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34"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35" w:author="Pubsure" w:date="2021-06-24T07:50:00Z">
        <w:r w:rsidRPr="00825949">
          <w:rPr>
            <w:rFonts w:asciiTheme="minorBidi" w:hAnsiTheme="minorBidi" w:cstheme="minorBidi"/>
            <w:sz w:val="24"/>
            <w:szCs w:val="24"/>
          </w:rPr>
          <w:t>owner</w:t>
        </w:r>
      </w:ins>
      <w:del w:id="436"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37"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38"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39" w:author="Pubsure" w:date="2021-06-24T07:50:00Z">
        <w:r w:rsidRPr="00825949">
          <w:rPr>
            <w:rFonts w:asciiTheme="minorBidi" w:hAnsiTheme="minorBidi" w:cstheme="minorBidi"/>
            <w:sz w:val="24"/>
            <w:szCs w:val="24"/>
          </w:rPr>
          <w:t>facilitated</w:t>
        </w:r>
      </w:ins>
      <w:del w:id="440"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41" w:author="Pubsure" w:date="2021-06-24T07:50:00Z">
        <w:r w:rsidRPr="00825949">
          <w:rPr>
            <w:rFonts w:asciiTheme="minorBidi" w:hAnsiTheme="minorBidi" w:cstheme="minorBidi"/>
            <w:sz w:val="24"/>
            <w:szCs w:val="24"/>
          </w:rPr>
          <w:t>scrum</w:t>
        </w:r>
      </w:ins>
      <w:del w:id="442"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43" w:author="Pubsure" w:date="2021-06-24T07:50:00Z">
        <w:r w:rsidRPr="00825949">
          <w:rPr>
            <w:rFonts w:asciiTheme="minorBidi" w:hAnsiTheme="minorBidi" w:cstheme="minorBidi"/>
            <w:sz w:val="24"/>
            <w:szCs w:val="24"/>
          </w:rPr>
          <w:t>The</w:t>
        </w:r>
      </w:ins>
      <w:del w:id="444"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45" w:author="Pubsure" w:date="2021-06-24T07:50:00Z">
        <w:r w:rsidRPr="00825949">
          <w:rPr>
            <w:rFonts w:asciiTheme="minorBidi" w:hAnsiTheme="minorBidi" w:cstheme="minorBidi"/>
            <w:sz w:val="24"/>
            <w:szCs w:val="24"/>
          </w:rPr>
          <w:t>it</w:t>
        </w:r>
      </w:ins>
      <w:del w:id="446" w:author="Pubsure" w:date="2021-06-24T07:50:00Z">
        <w:r w:rsidRPr="00825949">
          <w:rPr>
            <w:rFonts w:asciiTheme="minorBidi" w:hAnsiTheme="minorBidi" w:cstheme="minorBidi"/>
            <w:sz w:val="24"/>
            <w:szCs w:val="24"/>
          </w:rPr>
          <w:delText>they</w:delText>
        </w:r>
      </w:del>
      <w:ins w:id="447" w:author="Pubsure" w:date="2021-06-24T07:50:00Z">
        <w:r w:rsidRPr="00825949">
          <w:rPr>
            <w:rFonts w:asciiTheme="minorBidi" w:hAnsiTheme="minorBidi" w:cstheme="minorBidi"/>
            <w:sz w:val="24"/>
            <w:szCs w:val="24"/>
          </w:rPr>
          <w:t xml:space="preserve"> is</w:t>
        </w:r>
      </w:ins>
      <w:del w:id="448"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49" w:author="Pubsure" w:date="2021-06-24T07:50:00Z">
        <w:r w:rsidRPr="00825949">
          <w:rPr>
            <w:rFonts w:asciiTheme="minorBidi" w:hAnsiTheme="minorBidi" w:cstheme="minorBidi"/>
            <w:sz w:val="24"/>
            <w:szCs w:val="24"/>
          </w:rPr>
          <w:t>the</w:t>
        </w:r>
      </w:ins>
      <w:del w:id="450"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51" w:author="Pubsure" w:date="2021-06-24T07:50:00Z">
        <w:r>
          <w:rPr>
            <w:rFonts w:ascii="Arial" w:hAnsi="Arial"/>
            <w:sz w:val="24"/>
            <w:szCs w:val="24"/>
          </w:rPr>
          <w:t>scrum</w:t>
        </w:r>
      </w:ins>
      <w:del w:id="452" w:author="Pubsure" w:date="2021-06-24T07:50:00Z">
        <w:r>
          <w:rPr>
            <w:rFonts w:ascii="Arial" w:hAnsi="Arial"/>
            <w:sz w:val="24"/>
            <w:szCs w:val="24"/>
          </w:rPr>
          <w:delText>Scrum</w:delText>
        </w:r>
      </w:del>
      <w:r>
        <w:rPr>
          <w:rFonts w:ascii="Arial" w:hAnsi="Arial"/>
          <w:sz w:val="24"/>
          <w:szCs w:val="24"/>
        </w:rPr>
        <w:t xml:space="preserve"> </w:t>
      </w:r>
      <w:ins w:id="453" w:author="Pubsure" w:date="2021-06-24T07:50:00Z">
        <w:r>
          <w:rPr>
            <w:rFonts w:ascii="Arial" w:hAnsi="Arial"/>
            <w:sz w:val="24"/>
            <w:szCs w:val="24"/>
          </w:rPr>
          <w:t>methodology</w:t>
        </w:r>
      </w:ins>
      <w:del w:id="454"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55" w:author="Pubsure" w:date="2021-06-24T07:50:00Z">
        <w:r>
          <w:rPr>
            <w:rFonts w:ascii="Arial" w:hAnsi="Arial"/>
            <w:sz w:val="24"/>
            <w:szCs w:val="24"/>
          </w:rPr>
          <w:t>timelines</w:t>
        </w:r>
      </w:ins>
      <w:del w:id="456"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57" w:name="_Toc75356600"/>
      <w:bookmarkStart w:id="458" w:name="_Toc75356840"/>
      <w:bookmarkStart w:id="459" w:name="_Toc75356931"/>
      <w:r>
        <w:rPr>
          <w:rStyle w:val="Heading2Char"/>
          <w:rFonts w:eastAsia="Calibri"/>
        </w:rPr>
        <w:t>1.9conclusion</w:t>
      </w:r>
      <w:bookmarkEnd w:id="457"/>
      <w:bookmarkEnd w:id="458"/>
      <w:bookmarkEnd w:id="459"/>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60" w:author="Pubsure" w:date="2021-06-24T07:50:00Z">
        <w:r w:rsidRPr="00825949">
          <w:rPr>
            <w:rFonts w:asciiTheme="minorBidi" w:hAnsiTheme="minorBidi" w:cstheme="minorBidi"/>
            <w:sz w:val="24"/>
            <w:szCs w:val="24"/>
            <w:lang w:bidi="ar-TN"/>
          </w:rPr>
          <w:t>this</w:t>
        </w:r>
      </w:ins>
      <w:del w:id="461"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62" w:author="Pubsure" w:date="2021-06-24T07:50:00Z">
        <w:r w:rsidRPr="00825949">
          <w:rPr>
            <w:rFonts w:asciiTheme="minorBidi" w:hAnsiTheme="minorBidi" w:cstheme="minorBidi"/>
            <w:sz w:val="24"/>
            <w:szCs w:val="24"/>
            <w:lang w:bidi="ar-TN"/>
          </w:rPr>
          <w:t>present</w:t>
        </w:r>
      </w:ins>
      <w:del w:id="463"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64" w:author="Pubsure" w:date="2021-06-24T07:50:00Z">
        <w:r w:rsidRPr="00825949">
          <w:rPr>
            <w:rFonts w:asciiTheme="minorBidi" w:hAnsiTheme="minorBidi" w:cstheme="minorBidi"/>
            <w:sz w:val="24"/>
            <w:szCs w:val="24"/>
            <w:lang w:bidi="ar-TN"/>
          </w:rPr>
          <w:t>is</w:t>
        </w:r>
      </w:ins>
      <w:del w:id="465"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66" w:author="Pubsure" w:date="2021-06-24T07:50:00Z">
        <w:r w:rsidRPr="00825949">
          <w:rPr>
            <w:rFonts w:asciiTheme="minorBidi" w:hAnsiTheme="minorBidi" w:cstheme="minorBidi"/>
            <w:sz w:val="24"/>
            <w:szCs w:val="24"/>
            <w:lang w:bidi="ar-TN"/>
          </w:rPr>
          <w:t>define</w:t>
        </w:r>
      </w:ins>
      <w:del w:id="467"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6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70" w:author="Pubsure" w:date="2021-06-24T07:50:00Z">
        <w:r w:rsidRPr="00825949">
          <w:rPr>
            <w:rFonts w:asciiTheme="minorBidi" w:hAnsiTheme="minorBidi" w:cstheme="minorBidi"/>
            <w:sz w:val="24"/>
            <w:szCs w:val="24"/>
            <w:lang w:bidi="ar-TN"/>
          </w:rPr>
          <w:t>describe</w:t>
        </w:r>
      </w:ins>
      <w:del w:id="471"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72" w:name="_Toc75356601"/>
      <w:bookmarkStart w:id="473" w:name="_Toc75356841"/>
      <w:bookmarkStart w:id="474" w:name="_Toc75356932"/>
      <w:del w:id="475" w:author="Pubsure" w:date="2021-06-24T07:50:00Z">
        <w:r>
          <w:delText xml:space="preserve">: </w:delText>
        </w:r>
      </w:del>
      <w:bookmarkStart w:id="476" w:name="_Toc75585022"/>
      <w:bookmarkStart w:id="477" w:name="_Toc75585315"/>
      <w:bookmarkStart w:id="478" w:name="_Hlk75115267"/>
      <w:ins w:id="479" w:author="Pubsure" w:date="2021-06-24T07:50:00Z">
        <w:r>
          <w:t>Specifications</w:t>
        </w:r>
      </w:ins>
      <w:del w:id="480" w:author="Pubsure" w:date="2021-06-24T07:50:00Z">
        <w:r>
          <w:delText>Specification</w:delText>
        </w:r>
      </w:del>
      <w:r>
        <w:t xml:space="preserve"> and </w:t>
      </w:r>
      <w:ins w:id="481" w:author="Pubsure" w:date="2021-06-24T07:50:00Z">
        <w:r>
          <w:t>Conceptions</w:t>
        </w:r>
      </w:ins>
      <w:bookmarkEnd w:id="476"/>
      <w:bookmarkEnd w:id="477"/>
      <w:del w:id="482" w:author="Pubsure" w:date="2021-06-24T07:50:00Z">
        <w:r>
          <w:delText>Conception</w:delText>
        </w:r>
      </w:del>
      <w:bookmarkEnd w:id="472"/>
      <w:bookmarkEnd w:id="473"/>
      <w:bookmarkEnd w:id="474"/>
      <w:bookmarkEnd w:id="478"/>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83" w:name="_Toc75356602"/>
      <w:bookmarkStart w:id="484" w:name="_Toc75356842"/>
      <w:bookmarkStart w:id="485"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83"/>
      <w:bookmarkEnd w:id="484"/>
      <w:bookmarkEnd w:id="485"/>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86"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87"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88" w:author="Pubsure" w:date="2021-06-24T07:50:00Z">
        <w:r w:rsidRPr="00825949">
          <w:rPr>
            <w:rFonts w:asciiTheme="minorBidi" w:hAnsiTheme="minorBidi" w:cstheme="minorBidi"/>
            <w:sz w:val="24"/>
            <w:szCs w:val="24"/>
          </w:rPr>
          <w:t>perform</w:t>
        </w:r>
      </w:ins>
      <w:del w:id="489"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9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91"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92" w:author="Pubsure" w:date="2021-06-24T07:50:00Z">
        <w:r w:rsidRPr="00825949">
          <w:rPr>
            <w:rFonts w:asciiTheme="minorBidi" w:hAnsiTheme="minorBidi" w:cstheme="minorBidi"/>
            <w:sz w:val="24"/>
            <w:szCs w:val="24"/>
          </w:rPr>
          <w:t>the proposed</w:t>
        </w:r>
      </w:ins>
      <w:del w:id="493"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94"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95"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496" w:author="Pubsure" w:date="2021-06-24T07:50:00Z">
        <w:r w:rsidRPr="00825949">
          <w:rPr>
            <w:rFonts w:asciiTheme="minorBidi" w:hAnsiTheme="minorBidi" w:cstheme="minorBidi"/>
            <w:sz w:val="24"/>
            <w:szCs w:val="24"/>
          </w:rPr>
          <w:t>Identification</w:t>
        </w:r>
      </w:ins>
      <w:del w:id="497"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498" w:author="Pubsure" w:date="2021-06-24T07:50:00Z">
        <w:r w:rsidRPr="00825949">
          <w:rPr>
            <w:rFonts w:asciiTheme="minorBidi" w:hAnsiTheme="minorBidi" w:cstheme="minorBidi"/>
            <w:sz w:val="24"/>
            <w:szCs w:val="24"/>
          </w:rPr>
          <w:delText xml:space="preserve">that </w:delText>
        </w:r>
      </w:del>
      <w:ins w:id="499" w:author="Pubsure" w:date="2021-06-24T07:50:00Z">
        <w:r w:rsidRPr="00825949">
          <w:rPr>
            <w:rFonts w:asciiTheme="minorBidi" w:hAnsiTheme="minorBidi" w:cstheme="minorBidi"/>
            <w:sz w:val="24"/>
            <w:szCs w:val="24"/>
          </w:rPr>
          <w:t>interacting</w:t>
        </w:r>
      </w:ins>
      <w:del w:id="500"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501" w:author="Pubsure" w:date="2021-06-24T07:50:00Z">
        <w:r w:rsidRPr="00825949">
          <w:rPr>
            <w:rFonts w:asciiTheme="minorBidi" w:hAnsiTheme="minorBidi" w:cstheme="minorBidi"/>
            <w:sz w:val="24"/>
            <w:szCs w:val="24"/>
          </w:rPr>
          <w:t>Presentation</w:t>
        </w:r>
      </w:ins>
      <w:del w:id="502"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503"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504" w:author="Pubsure" w:date="2021-06-24T07:50:00Z">
        <w:r w:rsidRPr="00825949">
          <w:rPr>
            <w:rFonts w:asciiTheme="minorBidi" w:hAnsiTheme="minorBidi" w:cstheme="minorBidi"/>
            <w:sz w:val="24"/>
            <w:szCs w:val="24"/>
          </w:rPr>
          <w:t>use-case</w:t>
        </w:r>
      </w:ins>
      <w:del w:id="505"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506"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507" w:name="_Toc75356603"/>
      <w:bookmarkStart w:id="508" w:name="_Toc75356843"/>
      <w:bookmarkStart w:id="509"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507"/>
      <w:bookmarkEnd w:id="508"/>
      <w:bookmarkEnd w:id="509"/>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510" w:author="Pubsure" w:date="2021-06-24T07:50:00Z">
        <w:r w:rsidRPr="00310D3E">
          <w:rPr>
            <w:rFonts w:asciiTheme="minorBidi" w:hAnsiTheme="minorBidi" w:cstheme="minorBidi"/>
            <w:sz w:val="24"/>
            <w:szCs w:val="24"/>
          </w:rPr>
          <w:t>satisfy</w:t>
        </w:r>
      </w:ins>
      <w:del w:id="511"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512" w:author="Pubsure" w:date="2021-06-24T07:50:00Z">
        <w:r w:rsidRPr="00310D3E">
          <w:rPr>
            <w:rFonts w:asciiTheme="minorBidi" w:hAnsiTheme="minorBidi" w:cstheme="minorBidi"/>
            <w:sz w:val="24"/>
            <w:szCs w:val="24"/>
          </w:rPr>
          <w:t>requirements</w:t>
        </w:r>
      </w:ins>
      <w:del w:id="513"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514"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515"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516"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517" w:name="_Toc75356604"/>
      <w:bookmarkStart w:id="518" w:name="_Toc75356844"/>
      <w:bookmarkStart w:id="519"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517"/>
      <w:bookmarkEnd w:id="518"/>
      <w:bookmarkEnd w:id="519"/>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2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21" w:author="Pubsure" w:date="2021-06-24T07:50:00Z">
        <w:r w:rsidRPr="00825949">
          <w:rPr>
            <w:rFonts w:asciiTheme="minorBidi" w:hAnsiTheme="minorBidi" w:cstheme="minorBidi"/>
            <w:sz w:val="24"/>
            <w:szCs w:val="24"/>
          </w:rPr>
          <w:t>affect</w:t>
        </w:r>
      </w:ins>
      <w:del w:id="522"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23" w:author="Pubsure" w:date="2021-06-24T07:50:00Z">
        <w:r w:rsidRPr="00825949">
          <w:rPr>
            <w:rFonts w:asciiTheme="minorBidi" w:hAnsiTheme="minorBidi" w:cstheme="minorBidi"/>
            <w:sz w:val="24"/>
            <w:szCs w:val="24"/>
          </w:rPr>
          <w:t>These</w:t>
        </w:r>
      </w:ins>
      <w:del w:id="524"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25" w:author="Pubsure" w:date="2021-06-24T07:50:00Z">
        <w:r w:rsidRPr="00825949">
          <w:rPr>
            <w:rFonts w:asciiTheme="minorBidi" w:hAnsiTheme="minorBidi" w:cstheme="minorBidi"/>
            <w:sz w:val="24"/>
            <w:szCs w:val="24"/>
          </w:rPr>
          <w:t>.</w:t>
        </w:r>
      </w:ins>
      <w:del w:id="526"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27"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28"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29"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30"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3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32" w:author="Pubsure" w:date="2021-06-24T07:50:00Z">
        <w:r w:rsidRPr="00825949">
          <w:rPr>
            <w:rFonts w:asciiTheme="minorBidi" w:hAnsiTheme="minorBidi" w:cstheme="minorBidi"/>
            <w:sz w:val="24"/>
            <w:szCs w:val="24"/>
          </w:rPr>
          <w:t>consider</w:t>
        </w:r>
      </w:ins>
      <w:del w:id="533"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3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35"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3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37"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38" w:name="_Toc75356605"/>
      <w:bookmarkStart w:id="539" w:name="_Toc75356845"/>
      <w:bookmarkStart w:id="540" w:name="_Toc75356936"/>
      <w:bookmarkStart w:id="541" w:name="_Toc75585023"/>
      <w:bookmarkStart w:id="542" w:name="_Toc75585316"/>
      <w:r>
        <w:t>2.5 Identification of Actors</w:t>
      </w:r>
      <w:bookmarkEnd w:id="538"/>
      <w:bookmarkEnd w:id="539"/>
      <w:bookmarkEnd w:id="540"/>
      <w:bookmarkEnd w:id="541"/>
      <w:bookmarkEnd w:id="542"/>
    </w:p>
    <w:p w14:paraId="02DB391B" w14:textId="77777777" w:rsidR="004678AB" w:rsidRPr="00825949" w:rsidRDefault="00310D3E">
      <w:pPr>
        <w:rPr>
          <w:rFonts w:asciiTheme="minorBidi" w:hAnsiTheme="minorBidi" w:cstheme="minorBidi"/>
          <w:sz w:val="24"/>
          <w:szCs w:val="24"/>
        </w:rPr>
      </w:pPr>
      <w:ins w:id="543" w:author="Pubsure" w:date="2021-06-24T07:50:00Z">
        <w:r w:rsidRPr="00825949">
          <w:rPr>
            <w:rFonts w:asciiTheme="minorBidi" w:hAnsiTheme="minorBidi" w:cstheme="minorBidi"/>
            <w:sz w:val="24"/>
            <w:szCs w:val="24"/>
          </w:rPr>
          <w:t>The</w:t>
        </w:r>
      </w:ins>
      <w:del w:id="544"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45"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46"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4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48" w:author="Pubsure" w:date="2021-06-24T07:50:00Z">
        <w:r w:rsidRPr="00825949">
          <w:rPr>
            <w:rFonts w:asciiTheme="minorBidi" w:hAnsiTheme="minorBidi" w:cstheme="minorBidi"/>
            <w:sz w:val="24"/>
            <w:szCs w:val="24"/>
          </w:rPr>
          <w:t>includes</w:t>
        </w:r>
      </w:ins>
      <w:del w:id="549"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50"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51" w:author="Pubsure" w:date="2021-06-24T07:50:00Z">
        <w:r w:rsidRPr="00825949">
          <w:rPr>
            <w:rFonts w:asciiTheme="minorBidi" w:hAnsiTheme="minorBidi" w:cstheme="minorBidi"/>
            <w:sz w:val="24"/>
            <w:szCs w:val="24"/>
          </w:rPr>
          <w:t xml:space="preserve"> is</w:t>
        </w:r>
      </w:ins>
      <w:del w:id="552"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53" w:author="Pubsure" w:date="2021-06-24T07:50:00Z">
        <w:r w:rsidRPr="00825949">
          <w:rPr>
            <w:rFonts w:asciiTheme="minorBidi" w:hAnsiTheme="minorBidi" w:cstheme="minorBidi"/>
            <w:sz w:val="24"/>
            <w:szCs w:val="24"/>
          </w:rPr>
          <w:t>who</w:t>
        </w:r>
      </w:ins>
      <w:del w:id="554"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55" w:author="Pubsure" w:date="2021-06-24T07:50:00Z">
        <w:r w:rsidRPr="00825949">
          <w:rPr>
            <w:rFonts w:asciiTheme="minorBidi" w:hAnsiTheme="minorBidi" w:cstheme="minorBidi"/>
            <w:sz w:val="24"/>
            <w:szCs w:val="24"/>
          </w:rPr>
          <w:t>benefits</w:t>
        </w:r>
      </w:ins>
      <w:del w:id="556"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57" w:name="_Toc75356606"/>
      <w:bookmarkStart w:id="558" w:name="_Toc75356846"/>
      <w:bookmarkStart w:id="559" w:name="_Toc75356937"/>
      <w:r>
        <w:rPr>
          <w:rStyle w:val="Heading2Char"/>
          <w:rFonts w:eastAsia="Calibri"/>
        </w:rPr>
        <w:t>2.4 Use-case diagrams</w:t>
      </w:r>
      <w:bookmarkEnd w:id="557"/>
      <w:bookmarkEnd w:id="558"/>
      <w:bookmarkEnd w:id="559"/>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60"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61"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62" w:author="Pubsure" w:date="2021-06-24T07:50:00Z">
        <w:r w:rsidRPr="00310D3E">
          <w:rPr>
            <w:rFonts w:asciiTheme="minorBidi" w:hAnsiTheme="minorBidi" w:cstheme="minorBidi"/>
            <w:sz w:val="24"/>
            <w:szCs w:val="24"/>
          </w:rPr>
          <w:t>manner</w:t>
        </w:r>
      </w:ins>
      <w:del w:id="563"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64" w:author="Pubsure" w:date="2021-06-24T07:50:00Z">
        <w:r w:rsidRPr="00310D3E">
          <w:rPr>
            <w:rFonts w:asciiTheme="minorBidi" w:hAnsiTheme="minorBidi" w:cstheme="minorBidi"/>
            <w:sz w:val="24"/>
            <w:szCs w:val="24"/>
          </w:rPr>
          <w:delText xml:space="preserve">the </w:delText>
        </w:r>
      </w:del>
      <w:ins w:id="565" w:author="Pubsure" w:date="2021-06-24T07:50:00Z">
        <w:r w:rsidRPr="00310D3E">
          <w:rPr>
            <w:rFonts w:asciiTheme="minorBidi" w:hAnsiTheme="minorBidi" w:cstheme="minorBidi"/>
            <w:sz w:val="24"/>
            <w:szCs w:val="24"/>
          </w:rPr>
          <w:t>unified modeling</w:t>
        </w:r>
      </w:ins>
      <w:del w:id="566"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67" w:author="Pubsure" w:date="2021-06-24T07:50:00Z">
        <w:r w:rsidRPr="00310D3E">
          <w:rPr>
            <w:rFonts w:asciiTheme="minorBidi" w:hAnsiTheme="minorBidi" w:cstheme="minorBidi"/>
            <w:sz w:val="24"/>
            <w:szCs w:val="24"/>
          </w:rPr>
          <w:t>language</w:t>
        </w:r>
      </w:ins>
      <w:del w:id="568"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69"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70"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71"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72" w:name="_Toc75356607"/>
      <w:bookmarkStart w:id="573" w:name="_Toc75356847"/>
      <w:bookmarkStart w:id="574" w:name="_Toc75356938"/>
      <w:bookmarkStart w:id="575" w:name="_Toc75585024"/>
      <w:bookmarkStart w:id="576" w:name="_Toc75585317"/>
      <w:r>
        <w:rPr>
          <w:rStyle w:val="Heading2Char"/>
        </w:rPr>
        <w:t>2.4.1</w:t>
      </w:r>
      <w:r w:rsidR="001D4B23">
        <w:rPr>
          <w:rStyle w:val="Heading2Char"/>
        </w:rPr>
        <w:t xml:space="preserve"> </w:t>
      </w:r>
      <w:r>
        <w:rPr>
          <w:rStyle w:val="Heading2Char"/>
        </w:rPr>
        <w:t>Global use-case diagram:</w:t>
      </w:r>
      <w:bookmarkEnd w:id="572"/>
      <w:bookmarkEnd w:id="573"/>
      <w:bookmarkEnd w:id="574"/>
      <w:bookmarkEnd w:id="575"/>
      <w:bookmarkEnd w:id="576"/>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7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7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79" w:author="Pubsure" w:date="2021-06-24T07:50:00Z">
        <w:r w:rsidRPr="00825949">
          <w:rPr>
            <w:rFonts w:asciiTheme="minorBidi" w:hAnsiTheme="minorBidi" w:cstheme="minorBidi"/>
            <w:sz w:val="24"/>
            <w:szCs w:val="24"/>
          </w:rPr>
          <w:t>use cases</w:t>
        </w:r>
      </w:ins>
      <w:del w:id="580"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5BFE5127" w14:textId="66BB1EED" w:rsidR="0045264A" w:rsidRDefault="00EF30E4" w:rsidP="0045264A">
      <w:pPr>
        <w:keepNext/>
      </w:pPr>
      <w:r>
        <w:rPr>
          <w:noProof/>
        </w:rPr>
        <w:lastRenderedPageBreak/>
        <w:drawing>
          <wp:inline distT="0" distB="0" distL="0" distR="0" wp14:anchorId="339E5B64" wp14:editId="0286A823">
            <wp:extent cx="5972810" cy="474281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972810" cy="4742815"/>
                    </a:xfrm>
                    <a:prstGeom prst="rect">
                      <a:avLst/>
                    </a:prstGeom>
                  </pic:spPr>
                </pic:pic>
              </a:graphicData>
            </a:graphic>
          </wp:inline>
        </w:drawing>
      </w:r>
    </w:p>
    <w:p w14:paraId="2DA9F5D5" w14:textId="1C1ACF21" w:rsidR="004678AB" w:rsidRDefault="0045264A" w:rsidP="0045264A">
      <w:pPr>
        <w:pStyle w:val="Caption"/>
        <w:ind w:left="2160" w:firstLine="720"/>
      </w:pPr>
      <w:bookmarkStart w:id="581" w:name="_Toc75590979"/>
      <w:r>
        <w:t xml:space="preserve">Figure </w:t>
      </w:r>
      <w:fldSimple w:instr=" STYLEREF 1 \s ">
        <w:r w:rsidR="00FA5C82">
          <w:rPr>
            <w:noProof/>
            <w:cs/>
          </w:rPr>
          <w:t>‎</w:t>
        </w:r>
        <w:r w:rsidR="00FA5C82">
          <w:rPr>
            <w:noProof/>
          </w:rPr>
          <w:t>2</w:t>
        </w:r>
      </w:fldSimple>
      <w:r w:rsidR="00921914">
        <w:t>.</w:t>
      </w:r>
      <w:fldSimple w:instr=" SEQ Figure \* ARABIC \s 1 ">
        <w:r w:rsidR="00FA5C82">
          <w:rPr>
            <w:noProof/>
          </w:rPr>
          <w:t>1</w:t>
        </w:r>
      </w:fldSimple>
      <w:r w:rsidRPr="0045264A">
        <w:t>:General use case diagram</w:t>
      </w:r>
      <w:bookmarkEnd w:id="581"/>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82" w:name="_Toc75356608"/>
      <w:bookmarkStart w:id="583" w:name="_Toc75356848"/>
      <w:bookmarkStart w:id="584" w:name="_Toc75356939"/>
      <w:bookmarkStart w:id="585" w:name="_Toc75585025"/>
      <w:bookmarkStart w:id="586" w:name="_Toc75585318"/>
      <w:r>
        <w:rPr>
          <w:rStyle w:val="Heading2Char"/>
        </w:rPr>
        <w:t>2.4.2</w:t>
      </w:r>
      <w:r w:rsidR="001D4B23">
        <w:rPr>
          <w:rStyle w:val="Heading2Char"/>
        </w:rPr>
        <w:t xml:space="preserve"> </w:t>
      </w:r>
      <w:r>
        <w:rPr>
          <w:rStyle w:val="Heading2Char"/>
        </w:rPr>
        <w:t>Authentication use-case diagram:</w:t>
      </w:r>
      <w:bookmarkEnd w:id="582"/>
      <w:bookmarkEnd w:id="583"/>
      <w:bookmarkEnd w:id="584"/>
      <w:bookmarkEnd w:id="585"/>
      <w:bookmarkEnd w:id="586"/>
    </w:p>
    <w:p w14:paraId="54982310" w14:textId="77777777" w:rsidR="004678AB" w:rsidRPr="00825949" w:rsidRDefault="00310D3E">
      <w:pPr>
        <w:rPr>
          <w:rFonts w:asciiTheme="minorBidi" w:hAnsiTheme="minorBidi" w:cstheme="minorBidi"/>
          <w:sz w:val="24"/>
          <w:szCs w:val="24"/>
        </w:rPr>
      </w:pPr>
      <w:ins w:id="587" w:author="Pubsure" w:date="2021-06-24T07:50:00Z">
        <w:r w:rsidRPr="00825949">
          <w:rPr>
            <w:rFonts w:asciiTheme="minorBidi" w:hAnsiTheme="minorBidi" w:cstheme="minorBidi"/>
            <w:sz w:val="24"/>
            <w:szCs w:val="24"/>
          </w:rPr>
          <w:t>The figure</w:t>
        </w:r>
      </w:ins>
      <w:del w:id="588"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89" w:author="Pubsure" w:date="2021-06-24T07:50:00Z">
        <w:r w:rsidRPr="00825949">
          <w:rPr>
            <w:rFonts w:asciiTheme="minorBidi" w:hAnsiTheme="minorBidi" w:cstheme="minorBidi"/>
            <w:sz w:val="24"/>
            <w:szCs w:val="24"/>
          </w:rPr>
          <w:t>use-case</w:t>
        </w:r>
      </w:ins>
      <w:del w:id="590"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9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92"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31F0189B" w14:textId="77777777" w:rsidR="0045264A" w:rsidRDefault="005F1F42" w:rsidP="0045264A">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6B85F3A7" w14:textId="6046BEE1" w:rsidR="004678AB" w:rsidRDefault="0045264A" w:rsidP="0045264A">
      <w:pPr>
        <w:pStyle w:val="Caption"/>
        <w:ind w:left="1440" w:firstLine="720"/>
        <w:jc w:val="both"/>
      </w:pPr>
      <w:bookmarkStart w:id="593" w:name="_Toc75590980"/>
      <w:r>
        <w:t xml:space="preserve">Figure </w:t>
      </w:r>
      <w:fldSimple w:instr=" STYLEREF 1 \s ">
        <w:r w:rsidR="00FA5C82">
          <w:rPr>
            <w:noProof/>
            <w:cs/>
          </w:rPr>
          <w:t>‎</w:t>
        </w:r>
        <w:r w:rsidR="00FA5C82">
          <w:rPr>
            <w:noProof/>
          </w:rPr>
          <w:t>2</w:t>
        </w:r>
      </w:fldSimple>
      <w:r w:rsidR="00921914">
        <w:t>.</w:t>
      </w:r>
      <w:fldSimple w:instr=" SEQ Figure \* ARABIC \s 1 ">
        <w:r w:rsidR="00FA5C82">
          <w:rPr>
            <w:noProof/>
          </w:rPr>
          <w:t>2</w:t>
        </w:r>
      </w:fldSimple>
      <w:r w:rsidRPr="0045264A">
        <w:t>:Authentication use case diagram</w:t>
      </w:r>
      <w:bookmarkEnd w:id="593"/>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37893788" w:rsidR="00E02526" w:rsidRDefault="00E02526" w:rsidP="00E02526">
      <w:pPr>
        <w:pStyle w:val="Caption"/>
        <w:ind w:left="1440" w:firstLine="720"/>
      </w:pPr>
      <w:bookmarkStart w:id="594" w:name="_Toc75557362"/>
      <w:r>
        <w:t xml:space="preserve">Table </w:t>
      </w:r>
      <w:fldSimple w:instr=" STYLEREF 1 \s ">
        <w:r w:rsidR="00FA5C82">
          <w:rPr>
            <w:noProof/>
            <w:cs/>
          </w:rPr>
          <w:t>‎</w:t>
        </w:r>
        <w:r w:rsidR="00FA5C82">
          <w:rPr>
            <w:noProof/>
          </w:rPr>
          <w:t>2</w:t>
        </w:r>
      </w:fldSimple>
      <w:r>
        <w:t>.</w:t>
      </w:r>
      <w:fldSimple w:instr=" SEQ Table \* ARABIC \s 1 ">
        <w:r w:rsidR="00FA5C82">
          <w:rPr>
            <w:noProof/>
          </w:rPr>
          <w:t>1</w:t>
        </w:r>
      </w:fldSimple>
      <w:r w:rsidRPr="00E02526">
        <w:t>:Authentication use case scenario</w:t>
      </w:r>
      <w:bookmarkEnd w:id="594"/>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95" w:name="_Toc75356609"/>
      <w:bookmarkStart w:id="596" w:name="_Toc75356849"/>
      <w:bookmarkStart w:id="597"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95"/>
      <w:bookmarkEnd w:id="596"/>
      <w:bookmarkEnd w:id="597"/>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598" w:author="Pubsure" w:date="2021-06-24T07:50:00Z">
        <w:r w:rsidRPr="00825949">
          <w:rPr>
            <w:rFonts w:asciiTheme="minorBidi" w:hAnsiTheme="minorBidi" w:cstheme="minorBidi"/>
            <w:sz w:val="24"/>
            <w:szCs w:val="24"/>
          </w:rPr>
          <w:t>any</w:t>
        </w:r>
      </w:ins>
      <w:del w:id="599"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600" w:author="Pubsure" w:date="2021-06-24T07:50:00Z">
        <w:r w:rsidRPr="00825949">
          <w:rPr>
            <w:rFonts w:asciiTheme="minorBidi" w:hAnsiTheme="minorBidi" w:cstheme="minorBidi"/>
            <w:sz w:val="24"/>
            <w:szCs w:val="24"/>
          </w:rPr>
          <w:t xml:space="preserve"> will</w:t>
        </w:r>
      </w:ins>
      <w:del w:id="601"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60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1A17912" w14:textId="77777777" w:rsidR="0045264A" w:rsidRDefault="00310D3E" w:rsidP="0045264A">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2CD014DA" w14:textId="54E7C089" w:rsidR="004678AB" w:rsidRDefault="0045264A" w:rsidP="0045264A">
      <w:pPr>
        <w:pStyle w:val="Caption"/>
        <w:ind w:left="720" w:firstLine="720"/>
      </w:pPr>
      <w:bookmarkStart w:id="603" w:name="_Toc75590981"/>
      <w:r>
        <w:t xml:space="preserve">Figure </w:t>
      </w:r>
      <w:fldSimple w:instr=" STYLEREF 1 \s ">
        <w:r w:rsidR="00FA5C82">
          <w:rPr>
            <w:noProof/>
            <w:cs/>
          </w:rPr>
          <w:t>‎</w:t>
        </w:r>
        <w:r w:rsidR="00FA5C82">
          <w:rPr>
            <w:noProof/>
          </w:rPr>
          <w:t>2</w:t>
        </w:r>
      </w:fldSimple>
      <w:r w:rsidR="00921914">
        <w:t>.</w:t>
      </w:r>
      <w:fldSimple w:instr=" SEQ Figure \* ARABIC \s 1 ">
        <w:r w:rsidR="00FA5C82">
          <w:rPr>
            <w:noProof/>
          </w:rPr>
          <w:t>3</w:t>
        </w:r>
      </w:fldSimple>
      <w:r w:rsidRPr="0045264A">
        <w:t>:Workout Management Use-Case Diagram</w:t>
      </w:r>
      <w:bookmarkEnd w:id="603"/>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0E6170EB" w:rsidR="00E02526" w:rsidRDefault="00E02526" w:rsidP="00E02526">
      <w:pPr>
        <w:pStyle w:val="Caption"/>
        <w:ind w:left="1440" w:firstLine="720"/>
      </w:pPr>
      <w:bookmarkStart w:id="604" w:name="_Toc75557363"/>
      <w:r>
        <w:t xml:space="preserve">Table </w:t>
      </w:r>
      <w:fldSimple w:instr=" STYLEREF 1 \s ">
        <w:r w:rsidR="00FA5C82">
          <w:rPr>
            <w:noProof/>
            <w:cs/>
          </w:rPr>
          <w:t>‎</w:t>
        </w:r>
        <w:r w:rsidR="00FA5C82">
          <w:rPr>
            <w:noProof/>
          </w:rPr>
          <w:t>2</w:t>
        </w:r>
      </w:fldSimple>
      <w:r>
        <w:t>.</w:t>
      </w:r>
      <w:fldSimple w:instr=" SEQ Table \* ARABIC \s 1 ">
        <w:r w:rsidR="00FA5C82">
          <w:rPr>
            <w:noProof/>
          </w:rPr>
          <w:t>2</w:t>
        </w:r>
      </w:fldSimple>
      <w:r w:rsidRPr="00E02526">
        <w:t>:Consult workout use case scenario</w:t>
      </w:r>
      <w:bookmarkEnd w:id="604"/>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784EB590" w:rsidR="004678AB" w:rsidRDefault="00E02526" w:rsidP="00E02526">
      <w:pPr>
        <w:pStyle w:val="Caption"/>
        <w:ind w:left="1440" w:firstLine="720"/>
        <w:rPr>
          <w:rFonts w:ascii="Bahnschrift" w:hAnsi="Bahnschrift"/>
          <w:b/>
          <w:bCs/>
          <w:sz w:val="28"/>
          <w:szCs w:val="28"/>
        </w:rPr>
      </w:pPr>
      <w:bookmarkStart w:id="605" w:name="_Toc75557364"/>
      <w:r>
        <w:t xml:space="preserve">Table </w:t>
      </w:r>
      <w:fldSimple w:instr=" STYLEREF 1 \s ">
        <w:r w:rsidR="00FA5C82">
          <w:rPr>
            <w:noProof/>
            <w:cs/>
          </w:rPr>
          <w:t>‎</w:t>
        </w:r>
        <w:r w:rsidR="00FA5C82">
          <w:rPr>
            <w:noProof/>
          </w:rPr>
          <w:t>2</w:t>
        </w:r>
      </w:fldSimple>
      <w:r>
        <w:t>.</w:t>
      </w:r>
      <w:fldSimple w:instr=" SEQ Table \* ARABIC \s 1 ">
        <w:r w:rsidR="00FA5C82">
          <w:rPr>
            <w:noProof/>
          </w:rPr>
          <w:t>3</w:t>
        </w:r>
      </w:fldSimple>
      <w:r w:rsidRPr="00E02526">
        <w:t>:Create workout use case Scenario</w:t>
      </w:r>
      <w:bookmarkEnd w:id="605"/>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1EF7B96E" w:rsidR="00E02526" w:rsidRDefault="00E02526" w:rsidP="00E02526">
      <w:pPr>
        <w:pStyle w:val="Caption"/>
        <w:ind w:left="1440" w:firstLine="720"/>
      </w:pPr>
      <w:bookmarkStart w:id="606" w:name="_Toc75557365"/>
      <w:r>
        <w:t xml:space="preserve">Table </w:t>
      </w:r>
      <w:fldSimple w:instr=" STYLEREF 1 \s ">
        <w:r w:rsidR="00FA5C82">
          <w:rPr>
            <w:noProof/>
            <w:cs/>
          </w:rPr>
          <w:t>‎</w:t>
        </w:r>
        <w:r w:rsidR="00FA5C82">
          <w:rPr>
            <w:noProof/>
          </w:rPr>
          <w:t>2</w:t>
        </w:r>
      </w:fldSimple>
      <w:r>
        <w:t>.</w:t>
      </w:r>
      <w:fldSimple w:instr=" SEQ Table \* ARABIC \s 1 ">
        <w:r w:rsidR="00FA5C82">
          <w:rPr>
            <w:noProof/>
          </w:rPr>
          <w:t>4</w:t>
        </w:r>
      </w:fldSimple>
      <w:r w:rsidRPr="00E02526">
        <w:t>:Modify workout use case scenario</w:t>
      </w:r>
      <w:bookmarkEnd w:id="606"/>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4F6087B9" w:rsidR="00E02526" w:rsidRDefault="00E02526" w:rsidP="00E02526">
      <w:pPr>
        <w:pStyle w:val="Caption"/>
        <w:ind w:left="720" w:firstLine="720"/>
      </w:pPr>
      <w:bookmarkStart w:id="607" w:name="_Toc75557366"/>
      <w:r>
        <w:t xml:space="preserve">Table </w:t>
      </w:r>
      <w:fldSimple w:instr=" STYLEREF 1 \s ">
        <w:r w:rsidR="00FA5C82">
          <w:rPr>
            <w:noProof/>
            <w:cs/>
          </w:rPr>
          <w:t>‎</w:t>
        </w:r>
        <w:r w:rsidR="00FA5C82">
          <w:rPr>
            <w:noProof/>
          </w:rPr>
          <w:t>2</w:t>
        </w:r>
      </w:fldSimple>
      <w:r>
        <w:t>.</w:t>
      </w:r>
      <w:fldSimple w:instr=" SEQ Table \* ARABIC \s 1 ">
        <w:r w:rsidR="00FA5C82">
          <w:rPr>
            <w:noProof/>
          </w:rPr>
          <w:t>5</w:t>
        </w:r>
      </w:fldSimple>
      <w:r w:rsidRPr="00E02526">
        <w:t>:Delete Workout use case scenario</w:t>
      </w:r>
      <w:bookmarkEnd w:id="607"/>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608" w:name="_Toc75356610"/>
      <w:bookmarkStart w:id="609" w:name="_Toc75356850"/>
      <w:bookmarkStart w:id="610"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608"/>
      <w:bookmarkEnd w:id="609"/>
      <w:bookmarkEnd w:id="610"/>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611" w:author="Pubsure" w:date="2021-06-24T07:50:00Z">
        <w:r w:rsidRPr="00310D3E">
          <w:rPr>
            <w:rFonts w:asciiTheme="minorBidi" w:hAnsiTheme="minorBidi" w:cstheme="minorBidi"/>
            <w:sz w:val="24"/>
            <w:szCs w:val="24"/>
          </w:rPr>
          <w:t>shows</w:t>
        </w:r>
      </w:ins>
      <w:del w:id="612"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613" w:author="Pubsure" w:date="2021-06-24T07:50:00Z">
        <w:r w:rsidRPr="00310D3E">
          <w:rPr>
            <w:rFonts w:asciiTheme="minorBidi" w:hAnsiTheme="minorBidi" w:cstheme="minorBidi"/>
            <w:sz w:val="24"/>
            <w:szCs w:val="24"/>
          </w:rPr>
          <w:t>chat</w:t>
        </w:r>
      </w:ins>
      <w:del w:id="614"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615" w:author="Pubsure" w:date="2021-06-24T07:50:00Z">
        <w:r w:rsidRPr="00310D3E">
          <w:rPr>
            <w:rFonts w:asciiTheme="minorBidi" w:hAnsiTheme="minorBidi" w:cstheme="minorBidi"/>
            <w:sz w:val="24"/>
            <w:szCs w:val="24"/>
          </w:rPr>
          <w:t>management</w:t>
        </w:r>
      </w:ins>
      <w:del w:id="616"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617" w:author="Pubsure" w:date="2021-06-24T07:50:00Z">
        <w:r w:rsidRPr="00310D3E">
          <w:rPr>
            <w:rFonts w:asciiTheme="minorBidi" w:hAnsiTheme="minorBidi" w:cstheme="minorBidi"/>
            <w:sz w:val="24"/>
            <w:szCs w:val="24"/>
          </w:rPr>
          <w:t>and</w:t>
        </w:r>
      </w:ins>
      <w:del w:id="618"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619" w:author="Pubsure" w:date="2021-06-24T07:50:00Z">
        <w:r w:rsidRPr="00310D3E">
          <w:rPr>
            <w:rFonts w:asciiTheme="minorBidi" w:hAnsiTheme="minorBidi" w:cstheme="minorBidi"/>
            <w:sz w:val="24"/>
            <w:szCs w:val="24"/>
          </w:rPr>
          <w:t>users</w:t>
        </w:r>
      </w:ins>
      <w:del w:id="620" w:author="Pubsure" w:date="2021-06-24T07:50:00Z">
        <w:r w:rsidRPr="00310D3E">
          <w:rPr>
            <w:rFonts w:asciiTheme="minorBidi" w:hAnsiTheme="minorBidi" w:cstheme="minorBidi"/>
            <w:sz w:val="24"/>
            <w:szCs w:val="24"/>
          </w:rPr>
          <w:delText>user</w:delText>
        </w:r>
      </w:del>
      <w:ins w:id="621"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622" w:author="Pubsure" w:date="2021-06-24T07:50:00Z">
        <w:r w:rsidRPr="00310D3E">
          <w:rPr>
            <w:rFonts w:asciiTheme="minorBidi" w:hAnsiTheme="minorBidi" w:cstheme="minorBidi"/>
            <w:sz w:val="24"/>
            <w:szCs w:val="24"/>
          </w:rPr>
          <w:t>serves</w:t>
        </w:r>
      </w:ins>
      <w:del w:id="623"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0A023B8F" w14:textId="77777777" w:rsidR="0045264A" w:rsidRDefault="00310D3E" w:rsidP="0045264A">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7D0E88DD" w14:textId="0A56FBD1" w:rsidR="004678AB" w:rsidRDefault="0045264A" w:rsidP="0045264A">
      <w:pPr>
        <w:pStyle w:val="Caption"/>
        <w:ind w:left="1440" w:firstLine="720"/>
      </w:pPr>
      <w:bookmarkStart w:id="624" w:name="_Toc75590982"/>
      <w:r>
        <w:t xml:space="preserve">Figure </w:t>
      </w:r>
      <w:fldSimple w:instr=" STYLEREF 1 \s ">
        <w:r w:rsidR="00FA5C82">
          <w:rPr>
            <w:noProof/>
            <w:cs/>
          </w:rPr>
          <w:t>‎</w:t>
        </w:r>
        <w:r w:rsidR="00FA5C82">
          <w:rPr>
            <w:noProof/>
          </w:rPr>
          <w:t>2</w:t>
        </w:r>
      </w:fldSimple>
      <w:r w:rsidR="00921914">
        <w:t>.</w:t>
      </w:r>
      <w:fldSimple w:instr=" SEQ Figure \* ARABIC \s 1 ">
        <w:r w:rsidR="00FA5C82">
          <w:rPr>
            <w:noProof/>
          </w:rPr>
          <w:t>4</w:t>
        </w:r>
      </w:fldSimple>
      <w:r w:rsidRPr="0045264A">
        <w:t>:Chats Management Use Case Diagram</w:t>
      </w:r>
      <w:bookmarkEnd w:id="624"/>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5003C6F0" w:rsidR="00E02526" w:rsidRDefault="00E02526" w:rsidP="00E02526">
      <w:pPr>
        <w:pStyle w:val="Caption"/>
        <w:ind w:left="2160" w:firstLine="720"/>
      </w:pPr>
      <w:bookmarkStart w:id="625" w:name="_Toc75557367"/>
      <w:r>
        <w:t xml:space="preserve">Table </w:t>
      </w:r>
      <w:fldSimple w:instr=" STYLEREF 1 \s ">
        <w:r w:rsidR="00FA5C82">
          <w:rPr>
            <w:noProof/>
            <w:cs/>
          </w:rPr>
          <w:t>‎</w:t>
        </w:r>
        <w:r w:rsidR="00FA5C82">
          <w:rPr>
            <w:noProof/>
          </w:rPr>
          <w:t>2</w:t>
        </w:r>
      </w:fldSimple>
      <w:r>
        <w:t>.</w:t>
      </w:r>
      <w:fldSimple w:instr=" SEQ Table \* ARABIC \s 1 ">
        <w:r w:rsidR="00FA5C82">
          <w:rPr>
            <w:noProof/>
          </w:rPr>
          <w:t>6</w:t>
        </w:r>
      </w:fldSimple>
      <w:r w:rsidRPr="00E02526">
        <w:t>:Consult Chats Use Case Scenario</w:t>
      </w:r>
      <w:bookmarkEnd w:id="625"/>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6C296E3B" w:rsidR="00E02526" w:rsidRDefault="00E02526" w:rsidP="00E02526">
      <w:pPr>
        <w:pStyle w:val="Caption"/>
        <w:ind w:left="1440" w:firstLine="720"/>
      </w:pPr>
      <w:bookmarkStart w:id="626" w:name="_Toc75557368"/>
      <w:r>
        <w:t xml:space="preserve">Table </w:t>
      </w:r>
      <w:fldSimple w:instr=" STYLEREF 1 \s ">
        <w:r w:rsidR="00FA5C82">
          <w:rPr>
            <w:noProof/>
            <w:cs/>
          </w:rPr>
          <w:t>‎</w:t>
        </w:r>
        <w:r w:rsidR="00FA5C82">
          <w:rPr>
            <w:noProof/>
          </w:rPr>
          <w:t>2</w:t>
        </w:r>
      </w:fldSimple>
      <w:r>
        <w:t>.</w:t>
      </w:r>
      <w:fldSimple w:instr=" SEQ Table \* ARABIC \s 1 ">
        <w:r w:rsidR="00FA5C82">
          <w:rPr>
            <w:noProof/>
          </w:rPr>
          <w:t>7</w:t>
        </w:r>
      </w:fldSimple>
      <w:r w:rsidRPr="00E02526">
        <w:t>:Start New Chat use case Scenario</w:t>
      </w:r>
      <w:bookmarkEnd w:id="626"/>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3DE940F0" w:rsidR="00E02526" w:rsidRDefault="00E02526">
      <w:pPr>
        <w:pStyle w:val="Caption"/>
      </w:pPr>
      <w:bookmarkStart w:id="627" w:name="_Toc75557369"/>
      <w:r>
        <w:t xml:space="preserve">Table </w:t>
      </w:r>
      <w:fldSimple w:instr=" STYLEREF 1 \s ">
        <w:r w:rsidR="00FA5C82">
          <w:rPr>
            <w:noProof/>
            <w:cs/>
          </w:rPr>
          <w:t>‎</w:t>
        </w:r>
        <w:r w:rsidR="00FA5C82">
          <w:rPr>
            <w:noProof/>
          </w:rPr>
          <w:t>2</w:t>
        </w:r>
      </w:fldSimple>
      <w:r>
        <w:t>.</w:t>
      </w:r>
      <w:fldSimple w:instr=" SEQ Table \* ARABIC \s 1 ">
        <w:r w:rsidR="00FA5C82">
          <w:rPr>
            <w:noProof/>
          </w:rPr>
          <w:t>8</w:t>
        </w:r>
      </w:fldSimple>
      <w:r w:rsidRPr="00E02526">
        <w:t>::Create New Group Chat use case Scenario</w:t>
      </w:r>
      <w:bookmarkEnd w:id="627"/>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3-System displays the add users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62923F72" w:rsidR="004678AB" w:rsidRDefault="00E02526" w:rsidP="007A5497">
      <w:pPr>
        <w:pStyle w:val="Caption"/>
        <w:ind w:left="720" w:firstLine="720"/>
        <w:rPr>
          <w:rFonts w:ascii="Bahnschrift" w:hAnsi="Bahnschrift"/>
          <w:b/>
          <w:bCs/>
          <w:sz w:val="28"/>
          <w:szCs w:val="28"/>
        </w:rPr>
      </w:pPr>
      <w:bookmarkStart w:id="628" w:name="_Toc75557370"/>
      <w:r>
        <w:t xml:space="preserve">Table </w:t>
      </w:r>
      <w:fldSimple w:instr=" STYLEREF 1 \s ">
        <w:r w:rsidR="00FA5C82">
          <w:rPr>
            <w:noProof/>
            <w:cs/>
          </w:rPr>
          <w:t>‎</w:t>
        </w:r>
        <w:r w:rsidR="00FA5C82">
          <w:rPr>
            <w:noProof/>
          </w:rPr>
          <w:t>2</w:t>
        </w:r>
      </w:fldSimple>
      <w:r>
        <w:t>.</w:t>
      </w:r>
      <w:fldSimple w:instr=" SEQ Table \* ARABIC \s 1 ">
        <w:r w:rsidR="00FA5C82">
          <w:rPr>
            <w:noProof/>
          </w:rPr>
          <w:t>9</w:t>
        </w:r>
      </w:fldSimple>
      <w:r w:rsidRPr="00E02526">
        <w:t>:Add Users to Group Chat use case Scenario</w:t>
      </w:r>
      <w:bookmarkEnd w:id="628"/>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29" w:name="_Toc75356611"/>
      <w:bookmarkStart w:id="630" w:name="_Toc75356851"/>
      <w:bookmarkStart w:id="631" w:name="_Toc75356942"/>
      <w:bookmarkStart w:id="632" w:name="_Toc75585026"/>
      <w:bookmarkStart w:id="633" w:name="_Toc75585319"/>
      <w:r>
        <w:t>Conclusion</w:t>
      </w:r>
      <w:bookmarkEnd w:id="629"/>
      <w:bookmarkEnd w:id="630"/>
      <w:bookmarkEnd w:id="631"/>
      <w:bookmarkEnd w:id="632"/>
      <w:bookmarkEnd w:id="633"/>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34" w:name="_Toc75356612"/>
      <w:bookmarkStart w:id="635" w:name="_Toc75356852"/>
      <w:bookmarkStart w:id="636" w:name="_Toc75356943"/>
      <w:del w:id="637" w:author="Pubsure" w:date="2021-06-24T07:50:00Z">
        <w:r>
          <w:delText>:</w:delText>
        </w:r>
      </w:del>
      <w:bookmarkStart w:id="638" w:name="_Toc75585027"/>
      <w:bookmarkStart w:id="639" w:name="_Toc75585320"/>
      <w:r>
        <w:t xml:space="preserve">Design and </w:t>
      </w:r>
      <w:ins w:id="640" w:author="Pubsure" w:date="2021-06-24T07:50:00Z">
        <w:r>
          <w:t>architecture</w:t>
        </w:r>
      </w:ins>
      <w:bookmarkEnd w:id="638"/>
      <w:bookmarkEnd w:id="639"/>
      <w:del w:id="641" w:author="Pubsure" w:date="2021-06-24T07:50:00Z">
        <w:r>
          <w:delText>Architecture</w:delText>
        </w:r>
      </w:del>
      <w:bookmarkEnd w:id="634"/>
      <w:bookmarkEnd w:id="635"/>
      <w:bookmarkEnd w:id="636"/>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42" w:name="_Toc75356613"/>
      <w:bookmarkStart w:id="643" w:name="_Toc75356853"/>
      <w:bookmarkStart w:id="644" w:name="_Toc75356944"/>
      <w:r>
        <w:rPr>
          <w:rStyle w:val="Heading2Char"/>
          <w:rFonts w:eastAsia="Calibri"/>
        </w:rPr>
        <w:t>3.1 Introduction</w:t>
      </w:r>
      <w:bookmarkEnd w:id="642"/>
      <w:bookmarkEnd w:id="643"/>
      <w:bookmarkEnd w:id="644"/>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45" w:author="Pubsure" w:date="2021-06-24T07:50:00Z">
        <w:r>
          <w:rPr>
            <w:rFonts w:ascii="Arial" w:hAnsi="Arial"/>
            <w:sz w:val="24"/>
            <w:szCs w:val="24"/>
          </w:rPr>
          <w:t>architecture</w:t>
        </w:r>
      </w:ins>
      <w:del w:id="646"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47"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48"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49" w:name="_Toc75356614"/>
      <w:bookmarkStart w:id="650" w:name="_Toc75356854"/>
      <w:bookmarkStart w:id="651" w:name="_Toc75356945"/>
      <w:r>
        <w:rPr>
          <w:rStyle w:val="Heading2Char"/>
          <w:rFonts w:eastAsia="Calibri"/>
        </w:rPr>
        <w:t>3.2 Design Pattern</w:t>
      </w:r>
      <w:bookmarkEnd w:id="649"/>
      <w:bookmarkEnd w:id="650"/>
      <w:bookmarkEnd w:id="651"/>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52" w:author="Pubsure" w:date="2021-06-24T07:50:00Z">
        <w:r>
          <w:rPr>
            <w:rFonts w:ascii="Arial" w:hAnsi="Arial"/>
            <w:sz w:val="24"/>
            <w:szCs w:val="24"/>
          </w:rPr>
          <w:t>faced by</w:t>
        </w:r>
      </w:ins>
      <w:del w:id="653" w:author="Pubsure" w:date="2021-06-24T07:50:00Z">
        <w:r>
          <w:rPr>
            <w:rFonts w:ascii="Arial" w:hAnsi="Arial"/>
            <w:sz w:val="24"/>
            <w:szCs w:val="24"/>
          </w:rPr>
          <w:delText>that</w:delText>
        </w:r>
      </w:del>
      <w:r>
        <w:rPr>
          <w:rFonts w:ascii="Arial" w:hAnsi="Arial"/>
          <w:sz w:val="24"/>
          <w:szCs w:val="24"/>
        </w:rPr>
        <w:t xml:space="preserve"> software developers </w:t>
      </w:r>
      <w:del w:id="654"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55" w:author="Pubsure" w:date="2021-06-24T07:50:00Z">
        <w:r>
          <w:rPr>
            <w:rFonts w:ascii="Arial" w:hAnsi="Arial"/>
            <w:sz w:val="24"/>
            <w:szCs w:val="24"/>
          </w:rPr>
          <w:delText xml:space="preserve">quite </w:delText>
        </w:r>
      </w:del>
      <w:r>
        <w:rPr>
          <w:rFonts w:ascii="Arial" w:hAnsi="Arial"/>
          <w:sz w:val="24"/>
          <w:szCs w:val="24"/>
        </w:rPr>
        <w:t>a substantial period of time</w:t>
      </w:r>
      <w:ins w:id="656"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57" w:name="_Toc75356615"/>
      <w:bookmarkStart w:id="658" w:name="_Toc75356855"/>
      <w:bookmarkStart w:id="659" w:name="_Toc75356946"/>
      <w:bookmarkStart w:id="660" w:name="_Toc75585028"/>
      <w:bookmarkStart w:id="661" w:name="_Toc75585321"/>
      <w:r>
        <w:t>3.2.1 MVC MERN Stack</w:t>
      </w:r>
      <w:bookmarkEnd w:id="657"/>
      <w:bookmarkEnd w:id="658"/>
      <w:bookmarkEnd w:id="659"/>
      <w:bookmarkEnd w:id="660"/>
      <w:bookmarkEnd w:id="661"/>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62" w:author="Pubsure" w:date="2021-06-24T07:50:00Z">
        <w:r>
          <w:rPr>
            <w:rFonts w:ascii="Arial" w:hAnsi="Arial"/>
            <w:sz w:val="24"/>
            <w:szCs w:val="24"/>
          </w:rPr>
          <w:t>that represents</w:t>
        </w:r>
      </w:ins>
      <w:del w:id="663" w:author="Pubsure" w:date="2021-06-24T07:50:00Z">
        <w:r>
          <w:rPr>
            <w:rFonts w:ascii="Arial" w:hAnsi="Arial"/>
            <w:sz w:val="24"/>
            <w:szCs w:val="24"/>
          </w:rPr>
          <w:delText>stands</w:delText>
        </w:r>
      </w:del>
      <w:r>
        <w:rPr>
          <w:rFonts w:ascii="Arial" w:hAnsi="Arial"/>
          <w:sz w:val="24"/>
          <w:szCs w:val="24"/>
        </w:rPr>
        <w:t xml:space="preserve"> </w:t>
      </w:r>
      <w:ins w:id="664" w:author="Pubsure" w:date="2021-06-24T07:50:00Z">
        <w:r>
          <w:rPr>
            <w:rFonts w:ascii="Arial" w:hAnsi="Arial"/>
            <w:sz w:val="24"/>
            <w:szCs w:val="24"/>
          </w:rPr>
          <w:t>a</w:t>
        </w:r>
      </w:ins>
      <w:del w:id="665" w:author="Pubsure" w:date="2021-06-24T07:50:00Z">
        <w:r>
          <w:rPr>
            <w:rFonts w:ascii="Arial" w:hAnsi="Arial"/>
            <w:sz w:val="24"/>
            <w:szCs w:val="24"/>
          </w:rPr>
          <w:delText>for</w:delText>
        </w:r>
      </w:del>
      <w:r>
        <w:rPr>
          <w:rFonts w:ascii="Arial" w:hAnsi="Arial"/>
          <w:sz w:val="24"/>
          <w:szCs w:val="24"/>
        </w:rPr>
        <w:t xml:space="preserve"> </w:t>
      </w:r>
      <w:ins w:id="666" w:author="Pubsure" w:date="2021-06-24T07:50:00Z">
        <w:r>
          <w:rPr>
            <w:rFonts w:ascii="Arial" w:hAnsi="Arial"/>
            <w:sz w:val="24"/>
            <w:szCs w:val="24"/>
          </w:rPr>
          <w:t>model view</w:t>
        </w:r>
      </w:ins>
      <w:del w:id="667" w:author="Pubsure" w:date="2021-06-24T07:50:00Z">
        <w:r>
          <w:rPr>
            <w:rFonts w:ascii="Arial" w:hAnsi="Arial"/>
            <w:sz w:val="24"/>
            <w:szCs w:val="24"/>
          </w:rPr>
          <w:delText>Model View</w:delText>
        </w:r>
      </w:del>
      <w:r>
        <w:rPr>
          <w:rFonts w:ascii="Arial" w:hAnsi="Arial"/>
          <w:sz w:val="24"/>
          <w:szCs w:val="24"/>
        </w:rPr>
        <w:t xml:space="preserve"> </w:t>
      </w:r>
      <w:ins w:id="668" w:author="Pubsure" w:date="2021-06-24T07:50:00Z">
        <w:r>
          <w:rPr>
            <w:rFonts w:ascii="Arial" w:hAnsi="Arial"/>
            <w:sz w:val="24"/>
            <w:szCs w:val="24"/>
          </w:rPr>
          <w:t>controller</w:t>
        </w:r>
      </w:ins>
      <w:del w:id="669" w:author="Pubsure" w:date="2021-06-24T07:50:00Z">
        <w:r>
          <w:rPr>
            <w:rFonts w:ascii="Arial" w:hAnsi="Arial"/>
            <w:sz w:val="24"/>
            <w:szCs w:val="24"/>
          </w:rPr>
          <w:delText>Controller</w:delText>
        </w:r>
      </w:del>
      <w:r>
        <w:rPr>
          <w:rFonts w:ascii="Arial" w:hAnsi="Arial"/>
          <w:sz w:val="24"/>
          <w:szCs w:val="24"/>
        </w:rPr>
        <w:t xml:space="preserve"> that </w:t>
      </w:r>
      <w:ins w:id="670" w:author="Pubsure" w:date="2021-06-24T07:50:00Z">
        <w:r>
          <w:rPr>
            <w:rFonts w:ascii="Arial" w:hAnsi="Arial"/>
            <w:sz w:val="24"/>
            <w:szCs w:val="24"/>
          </w:rPr>
          <w:t>separates</w:t>
        </w:r>
      </w:ins>
      <w:del w:id="671"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72" w:author="Pubsure" w:date="2021-06-24T07:50:00Z">
        <w:r>
          <w:rPr>
            <w:rFonts w:ascii="Arial" w:hAnsi="Arial"/>
            <w:sz w:val="24"/>
            <w:szCs w:val="24"/>
          </w:rPr>
          <w:t>components</w:t>
        </w:r>
      </w:ins>
      <w:del w:id="673" w:author="Pubsure" w:date="2021-06-24T07:50:00Z">
        <w:r>
          <w:rPr>
            <w:rFonts w:ascii="Arial" w:hAnsi="Arial"/>
            <w:sz w:val="24"/>
            <w:szCs w:val="24"/>
          </w:rPr>
          <w:delText>Components</w:delText>
        </w:r>
      </w:del>
      <w:r>
        <w:rPr>
          <w:rFonts w:ascii="Arial" w:hAnsi="Arial"/>
          <w:sz w:val="24"/>
          <w:szCs w:val="24"/>
        </w:rPr>
        <w:t xml:space="preserve"> (</w:t>
      </w:r>
      <w:ins w:id="674" w:author="Pubsure" w:date="2021-06-24T07:50:00Z">
        <w:r>
          <w:rPr>
            <w:rFonts w:ascii="Arial" w:hAnsi="Arial"/>
            <w:sz w:val="24"/>
            <w:szCs w:val="24"/>
          </w:rPr>
          <w:t>layers</w:t>
        </w:r>
      </w:ins>
      <w:del w:id="675" w:author="Pubsure" w:date="2021-06-24T07:50:00Z">
        <w:r>
          <w:rPr>
            <w:rFonts w:ascii="Arial" w:hAnsi="Arial"/>
            <w:sz w:val="24"/>
            <w:szCs w:val="24"/>
          </w:rPr>
          <w:delText>Layers</w:delText>
        </w:r>
      </w:del>
      <w:r>
        <w:rPr>
          <w:rFonts w:ascii="Arial" w:hAnsi="Arial"/>
          <w:sz w:val="24"/>
          <w:szCs w:val="24"/>
        </w:rPr>
        <w:t>)</w:t>
      </w:r>
      <w:ins w:id="676" w:author="Pubsure" w:date="2021-06-24T07:50:00Z">
        <w:r>
          <w:rPr>
            <w:rFonts w:ascii="Arial" w:hAnsi="Arial"/>
            <w:sz w:val="24"/>
            <w:szCs w:val="24"/>
          </w:rPr>
          <w:t>,</w:t>
        </w:r>
      </w:ins>
      <w:r>
        <w:rPr>
          <w:rFonts w:ascii="Arial" w:hAnsi="Arial"/>
          <w:sz w:val="24"/>
          <w:szCs w:val="24"/>
        </w:rPr>
        <w:t xml:space="preserve"> which aims to </w:t>
      </w:r>
      <w:ins w:id="677" w:author="Pubsure" w:date="2021-06-24T07:50:00Z">
        <w:r>
          <w:rPr>
            <w:rFonts w:ascii="Arial" w:hAnsi="Arial"/>
            <w:sz w:val="24"/>
            <w:szCs w:val="24"/>
          </w:rPr>
          <w:t>isolate</w:t>
        </w:r>
      </w:ins>
      <w:del w:id="678"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79"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80"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81" w:author="Pubsure" w:date="2021-06-24T07:50:00Z">
        <w:r>
          <w:rPr>
            <w:rFonts w:ascii="Arial" w:hAnsi="Arial"/>
            <w:sz w:val="24"/>
            <w:szCs w:val="24"/>
          </w:rPr>
          <w:delText xml:space="preserve">The </w:delText>
        </w:r>
      </w:del>
      <w:ins w:id="682" w:author="Pubsure" w:date="2021-06-24T07:50:00Z">
        <w:r>
          <w:rPr>
            <w:rFonts w:ascii="Arial" w:hAnsi="Arial"/>
            <w:sz w:val="24"/>
            <w:szCs w:val="24"/>
          </w:rPr>
          <w:t>Central</w:t>
        </w:r>
      </w:ins>
      <w:del w:id="683" w:author="Pubsure" w:date="2021-06-24T07:50:00Z">
        <w:r>
          <w:rPr>
            <w:rFonts w:ascii="Arial" w:hAnsi="Arial"/>
            <w:sz w:val="24"/>
            <w:szCs w:val="24"/>
          </w:rPr>
          <w:delText>central</w:delText>
        </w:r>
      </w:del>
      <w:r>
        <w:rPr>
          <w:rFonts w:ascii="Arial" w:hAnsi="Arial"/>
          <w:sz w:val="24"/>
          <w:szCs w:val="24"/>
        </w:rPr>
        <w:t xml:space="preserve"> component of the pattern</w:t>
      </w:r>
      <w:del w:id="684" w:author="Pubsure" w:date="2021-06-24T07:50:00Z">
        <w:r>
          <w:rPr>
            <w:rFonts w:ascii="Arial" w:hAnsi="Arial"/>
            <w:sz w:val="24"/>
            <w:szCs w:val="24"/>
          </w:rPr>
          <w:delText>.</w:delText>
        </w:r>
      </w:del>
      <w:r>
        <w:rPr>
          <w:rFonts w:ascii="Arial" w:hAnsi="Arial"/>
          <w:sz w:val="24"/>
          <w:szCs w:val="24"/>
        </w:rPr>
        <w:t xml:space="preserve"> It is the </w:t>
      </w:r>
      <w:del w:id="685" w:author="Pubsure" w:date="2021-06-24T07:50:00Z">
        <w:r>
          <w:rPr>
            <w:rFonts w:ascii="Arial" w:hAnsi="Arial"/>
            <w:sz w:val="24"/>
            <w:szCs w:val="24"/>
          </w:rPr>
          <w:delText xml:space="preserve">application's </w:delText>
        </w:r>
      </w:del>
      <w:r>
        <w:rPr>
          <w:rFonts w:ascii="Arial" w:hAnsi="Arial"/>
          <w:sz w:val="24"/>
          <w:szCs w:val="24"/>
        </w:rPr>
        <w:t>dynamic data structure</w:t>
      </w:r>
      <w:ins w:id="686"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87" w:author="Pubsure" w:date="2021-06-24T07:50:00Z">
        <w:r>
          <w:rPr>
            <w:rFonts w:ascii="Arial" w:hAnsi="Arial"/>
            <w:sz w:val="24"/>
            <w:szCs w:val="24"/>
          </w:rPr>
          <w:delText xml:space="preserve">directly </w:delText>
        </w:r>
      </w:del>
      <w:r>
        <w:rPr>
          <w:rFonts w:ascii="Arial" w:hAnsi="Arial"/>
          <w:sz w:val="24"/>
          <w:szCs w:val="24"/>
        </w:rPr>
        <w:t>manages the data, logic</w:t>
      </w:r>
      <w:ins w:id="688"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89" w:author="Pubsure" w:date="2021-06-24T07:50:00Z">
        <w:r>
          <w:rPr>
            <w:rFonts w:ascii="Arial" w:hAnsi="Arial"/>
            <w:sz w:val="24"/>
            <w:szCs w:val="24"/>
          </w:rPr>
          <w:delText xml:space="preserve">it’s </w:delText>
        </w:r>
      </w:del>
      <w:r>
        <w:rPr>
          <w:rFonts w:ascii="Arial" w:hAnsi="Arial"/>
          <w:sz w:val="24"/>
          <w:szCs w:val="24"/>
        </w:rPr>
        <w:t xml:space="preserve">the MongoDB modals </w:t>
      </w:r>
      <w:del w:id="690" w:author="Pubsure" w:date="2021-06-24T07:50:00Z">
        <w:r>
          <w:rPr>
            <w:rFonts w:ascii="Arial" w:hAnsi="Arial"/>
            <w:sz w:val="24"/>
            <w:szCs w:val="24"/>
          </w:rPr>
          <w:delText xml:space="preserve">that </w:delText>
        </w:r>
      </w:del>
      <w:r>
        <w:rPr>
          <w:rFonts w:ascii="Arial" w:hAnsi="Arial"/>
          <w:sz w:val="24"/>
          <w:szCs w:val="24"/>
        </w:rPr>
        <w:t xml:space="preserve">represent how data </w:t>
      </w:r>
      <w:ins w:id="691" w:author="Pubsure" w:date="2021-06-24T07:50:00Z">
        <w:r>
          <w:rPr>
            <w:rFonts w:ascii="Arial" w:hAnsi="Arial"/>
            <w:sz w:val="24"/>
            <w:szCs w:val="24"/>
          </w:rPr>
          <w:t>are</w:t>
        </w:r>
      </w:ins>
      <w:del w:id="692" w:author="Pubsure" w:date="2021-06-24T07:50:00Z">
        <w:r>
          <w:rPr>
            <w:rFonts w:ascii="Arial" w:hAnsi="Arial"/>
            <w:sz w:val="24"/>
            <w:szCs w:val="24"/>
          </w:rPr>
          <w:delText>is</w:delText>
        </w:r>
      </w:del>
      <w:r>
        <w:rPr>
          <w:rFonts w:ascii="Arial" w:hAnsi="Arial"/>
          <w:sz w:val="24"/>
          <w:szCs w:val="24"/>
        </w:rPr>
        <w:t xml:space="preserve"> stored in the mongoDB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93" w:author="Pubsure" w:date="2021-06-24T07:50:00Z">
        <w:r>
          <w:rPr>
            <w:rFonts w:ascii="Arial" w:hAnsi="Arial"/>
            <w:sz w:val="24"/>
            <w:szCs w:val="24"/>
          </w:rPr>
          <w:t>,</w:t>
        </w:r>
      </w:ins>
      <w:del w:id="694" w:author="Pubsure" w:date="2021-06-24T07:50:00Z">
        <w:r>
          <w:rPr>
            <w:rFonts w:ascii="Arial" w:hAnsi="Arial"/>
            <w:sz w:val="24"/>
            <w:szCs w:val="24"/>
          </w:rPr>
          <w:delText>-</w:delText>
        </w:r>
      </w:del>
      <w:r>
        <w:rPr>
          <w:rFonts w:ascii="Arial" w:hAnsi="Arial"/>
          <w:sz w:val="24"/>
          <w:szCs w:val="24"/>
        </w:rPr>
        <w:t xml:space="preserve"> </w:t>
      </w:r>
      <w:ins w:id="695" w:author="Pubsure" w:date="2021-06-24T07:50:00Z">
        <w:r>
          <w:rPr>
            <w:rFonts w:ascii="Arial" w:hAnsi="Arial"/>
            <w:sz w:val="24"/>
            <w:szCs w:val="24"/>
          </w:rPr>
          <w:t>such</w:t>
        </w:r>
      </w:ins>
      <w:del w:id="696" w:author="Pubsure" w:date="2021-06-24T07:50:00Z">
        <w:r>
          <w:rPr>
            <w:rFonts w:ascii="Arial" w:hAnsi="Arial"/>
            <w:sz w:val="24"/>
            <w:szCs w:val="24"/>
          </w:rPr>
          <w:delText>like</w:delText>
        </w:r>
      </w:del>
      <w:r>
        <w:rPr>
          <w:rFonts w:ascii="Arial" w:hAnsi="Arial"/>
          <w:sz w:val="24"/>
          <w:szCs w:val="24"/>
        </w:rPr>
        <w:t xml:space="preserve"> </w:t>
      </w:r>
      <w:ins w:id="697" w:author="Pubsure" w:date="2021-06-24T07:50:00Z">
        <w:r>
          <w:rPr>
            <w:rFonts w:ascii="Arial" w:hAnsi="Arial"/>
            <w:sz w:val="24"/>
            <w:szCs w:val="24"/>
          </w:rPr>
          <w:t>as</w:t>
        </w:r>
      </w:ins>
      <w:del w:id="698" w:author="Pubsure" w:date="2021-06-24T07:50:00Z">
        <w:r>
          <w:rPr>
            <w:rFonts w:ascii="Arial" w:hAnsi="Arial"/>
            <w:sz w:val="24"/>
            <w:szCs w:val="24"/>
          </w:rPr>
          <w:delText>a</w:delText>
        </w:r>
      </w:del>
      <w:r>
        <w:rPr>
          <w:rFonts w:ascii="Arial" w:hAnsi="Arial"/>
          <w:sz w:val="24"/>
          <w:szCs w:val="24"/>
        </w:rPr>
        <w:t xml:space="preserve"> </w:t>
      </w:r>
      <w:ins w:id="699" w:author="Pubsure" w:date="2021-06-24T07:50:00Z">
        <w:r>
          <w:rPr>
            <w:rFonts w:ascii="Arial" w:hAnsi="Arial"/>
            <w:sz w:val="24"/>
            <w:szCs w:val="24"/>
          </w:rPr>
          <w:t>charts</w:t>
        </w:r>
      </w:ins>
      <w:del w:id="700" w:author="Pubsure" w:date="2021-06-24T07:50:00Z">
        <w:r>
          <w:rPr>
            <w:rFonts w:ascii="Arial" w:hAnsi="Arial"/>
            <w:sz w:val="24"/>
            <w:szCs w:val="24"/>
          </w:rPr>
          <w:delText>chart</w:delText>
        </w:r>
      </w:del>
      <w:r>
        <w:rPr>
          <w:rFonts w:ascii="Arial" w:hAnsi="Arial"/>
          <w:sz w:val="24"/>
          <w:szCs w:val="24"/>
        </w:rPr>
        <w:t xml:space="preserve">, </w:t>
      </w:r>
      <w:ins w:id="701" w:author="Pubsure" w:date="2021-06-24T07:50:00Z">
        <w:r>
          <w:rPr>
            <w:rFonts w:ascii="Arial" w:hAnsi="Arial"/>
            <w:sz w:val="24"/>
            <w:szCs w:val="24"/>
          </w:rPr>
          <w:t>diagrams</w:t>
        </w:r>
      </w:ins>
      <w:del w:id="702" w:author="Pubsure" w:date="2021-06-24T07:50:00Z">
        <w:r>
          <w:rPr>
            <w:rFonts w:ascii="Arial" w:hAnsi="Arial"/>
            <w:sz w:val="24"/>
            <w:szCs w:val="24"/>
          </w:rPr>
          <w:delText>diagram</w:delText>
        </w:r>
      </w:del>
      <w:r>
        <w:rPr>
          <w:rFonts w:ascii="Arial" w:hAnsi="Arial"/>
          <w:sz w:val="24"/>
          <w:szCs w:val="24"/>
        </w:rPr>
        <w:t xml:space="preserve">, </w:t>
      </w:r>
      <w:ins w:id="703" w:author="Pubsure" w:date="2021-06-24T07:50:00Z">
        <w:r>
          <w:rPr>
            <w:rFonts w:ascii="Arial" w:hAnsi="Arial"/>
            <w:sz w:val="24"/>
            <w:szCs w:val="24"/>
          </w:rPr>
          <w:t>tables</w:t>
        </w:r>
      </w:ins>
      <w:del w:id="704" w:author="Pubsure" w:date="2021-06-24T07:50:00Z">
        <w:r>
          <w:rPr>
            <w:rFonts w:ascii="Arial" w:hAnsi="Arial"/>
            <w:sz w:val="24"/>
            <w:szCs w:val="24"/>
          </w:rPr>
          <w:delText>table</w:delText>
        </w:r>
      </w:del>
      <w:r>
        <w:rPr>
          <w:rFonts w:ascii="Arial" w:hAnsi="Arial"/>
          <w:sz w:val="24"/>
          <w:szCs w:val="24"/>
        </w:rPr>
        <w:t xml:space="preserve">, </w:t>
      </w:r>
      <w:ins w:id="705" w:author="Pubsure" w:date="2021-06-24T07:50:00Z">
        <w:r>
          <w:rPr>
            <w:rFonts w:ascii="Arial" w:hAnsi="Arial"/>
            <w:sz w:val="24"/>
            <w:szCs w:val="24"/>
          </w:rPr>
          <w:t>and forms</w:t>
        </w:r>
      </w:ins>
      <w:del w:id="706"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707" w:author="Pubsure" w:date="2021-06-24T07:50:00Z">
        <w:r>
          <w:rPr>
            <w:rFonts w:ascii="Arial" w:hAnsi="Arial"/>
            <w:sz w:val="24"/>
            <w:szCs w:val="24"/>
          </w:rPr>
          <w:t>functionalities</w:t>
        </w:r>
      </w:ins>
      <w:del w:id="708" w:author="Pubsure" w:date="2021-06-24T07:50:00Z">
        <w:r>
          <w:rPr>
            <w:rFonts w:ascii="Arial" w:hAnsi="Arial"/>
            <w:sz w:val="24"/>
            <w:szCs w:val="24"/>
          </w:rPr>
          <w:delText>functionality</w:delText>
        </w:r>
      </w:del>
      <w:r>
        <w:rPr>
          <w:rFonts w:ascii="Arial" w:hAnsi="Arial"/>
          <w:sz w:val="24"/>
          <w:szCs w:val="24"/>
        </w:rPr>
        <w:t xml:space="preserve"> that directly </w:t>
      </w:r>
      <w:ins w:id="709" w:author="Pubsure" w:date="2021-06-24T07:50:00Z">
        <w:r>
          <w:rPr>
            <w:rFonts w:ascii="Arial" w:hAnsi="Arial"/>
            <w:sz w:val="24"/>
            <w:szCs w:val="24"/>
          </w:rPr>
          <w:t>interact</w:t>
        </w:r>
      </w:ins>
      <w:del w:id="710" w:author="Pubsure" w:date="2021-06-24T07:50:00Z">
        <w:r>
          <w:rPr>
            <w:rFonts w:ascii="Arial" w:hAnsi="Arial"/>
            <w:sz w:val="24"/>
            <w:szCs w:val="24"/>
          </w:rPr>
          <w:delText>interacts</w:delText>
        </w:r>
      </w:del>
      <w:r>
        <w:rPr>
          <w:rFonts w:ascii="Arial" w:hAnsi="Arial"/>
          <w:sz w:val="24"/>
          <w:szCs w:val="24"/>
        </w:rPr>
        <w:t xml:space="preserve"> with the user</w:t>
      </w:r>
      <w:ins w:id="711" w:author="Pubsure" w:date="2021-06-24T07:50:00Z">
        <w:r>
          <w:rPr>
            <w:rFonts w:ascii="Arial" w:hAnsi="Arial"/>
            <w:sz w:val="24"/>
            <w:szCs w:val="24"/>
          </w:rPr>
          <w:t>,</w:t>
        </w:r>
      </w:ins>
      <w:del w:id="712" w:author="Pubsure" w:date="2021-06-24T07:50:00Z">
        <w:r>
          <w:rPr>
            <w:rFonts w:ascii="Arial" w:hAnsi="Arial"/>
            <w:sz w:val="24"/>
            <w:szCs w:val="24"/>
          </w:rPr>
          <w:delText xml:space="preserve"> -</w:delText>
        </w:r>
      </w:del>
      <w:r>
        <w:rPr>
          <w:rFonts w:ascii="Arial" w:hAnsi="Arial"/>
          <w:sz w:val="24"/>
          <w:szCs w:val="24"/>
        </w:rPr>
        <w:t xml:space="preserve"> </w:t>
      </w:r>
      <w:ins w:id="713" w:author="Pubsure" w:date="2021-06-24T07:50:00Z">
        <w:r>
          <w:rPr>
            <w:rFonts w:ascii="Arial" w:hAnsi="Arial"/>
            <w:sz w:val="24"/>
            <w:szCs w:val="24"/>
          </w:rPr>
          <w:t>such as</w:t>
        </w:r>
      </w:ins>
      <w:del w:id="714" w:author="Pubsure" w:date="2021-06-24T07:50:00Z">
        <w:r>
          <w:rPr>
            <w:rFonts w:ascii="Arial" w:hAnsi="Arial"/>
            <w:sz w:val="24"/>
            <w:szCs w:val="24"/>
          </w:rPr>
          <w:delText>like</w:delText>
        </w:r>
      </w:del>
      <w:r>
        <w:rPr>
          <w:rFonts w:ascii="Arial" w:hAnsi="Arial"/>
          <w:sz w:val="24"/>
          <w:szCs w:val="24"/>
        </w:rPr>
        <w:t xml:space="preserve"> clicking a button</w:t>
      </w:r>
      <w:del w:id="715"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716"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717"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718" w:author="Pubsure" w:date="2021-06-24T07:50:00Z">
        <w:r>
          <w:rPr>
            <w:rFonts w:ascii="Arial" w:hAnsi="Arial"/>
            <w:sz w:val="24"/>
            <w:szCs w:val="24"/>
          </w:rPr>
          <w:t>viewpoint</w:t>
        </w:r>
      </w:ins>
      <w:del w:id="719" w:author="Pubsure" w:date="2021-06-24T07:50:00Z">
        <w:r>
          <w:rPr>
            <w:rFonts w:ascii="Arial" w:hAnsi="Arial"/>
            <w:sz w:val="24"/>
            <w:szCs w:val="24"/>
          </w:rPr>
          <w:delText>view</w:delText>
        </w:r>
      </w:del>
      <w:r>
        <w:rPr>
          <w:rFonts w:ascii="Arial" w:hAnsi="Arial"/>
          <w:sz w:val="24"/>
          <w:szCs w:val="24"/>
        </w:rPr>
        <w:t xml:space="preserve"> </w:t>
      </w:r>
      <w:ins w:id="720" w:author="Pubsure" w:date="2021-06-24T07:50:00Z">
        <w:r>
          <w:rPr>
            <w:rFonts w:ascii="Arial" w:hAnsi="Arial"/>
            <w:sz w:val="24"/>
            <w:szCs w:val="24"/>
          </w:rPr>
          <w:t>of</w:t>
        </w:r>
      </w:ins>
      <w:del w:id="721" w:author="Pubsure" w:date="2021-06-24T07:50:00Z">
        <w:r>
          <w:rPr>
            <w:rFonts w:ascii="Arial" w:hAnsi="Arial"/>
            <w:sz w:val="24"/>
            <w:szCs w:val="24"/>
          </w:rPr>
          <w:delText>to</w:delText>
        </w:r>
      </w:del>
      <w:r>
        <w:rPr>
          <w:rFonts w:ascii="Arial" w:hAnsi="Arial"/>
          <w:sz w:val="24"/>
          <w:szCs w:val="24"/>
        </w:rPr>
        <w:t xml:space="preserve"> </w:t>
      </w:r>
      <w:ins w:id="722"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723"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724" w:author="Pubsure" w:date="2021-06-24T07:50:00Z">
        <w:r>
          <w:rPr>
            <w:rFonts w:ascii="Arial" w:hAnsi="Arial"/>
            <w:sz w:val="24"/>
            <w:szCs w:val="24"/>
          </w:rPr>
          <w:t>,</w:t>
        </w:r>
      </w:ins>
      <w:r>
        <w:rPr>
          <w:rFonts w:ascii="Arial" w:hAnsi="Arial"/>
          <w:sz w:val="24"/>
          <w:szCs w:val="24"/>
        </w:rPr>
        <w:t xml:space="preserve"> it</w:t>
      </w:r>
      <w:ins w:id="725" w:author="Pubsure" w:date="2021-06-24T07:50:00Z">
        <w:r>
          <w:rPr>
            <w:rFonts w:ascii="Arial" w:hAnsi="Arial"/>
            <w:sz w:val="24"/>
            <w:szCs w:val="24"/>
          </w:rPr>
          <w:t xml:space="preserve"> is</w:t>
        </w:r>
      </w:ins>
      <w:del w:id="726" w:author="Pubsure" w:date="2021-06-24T07:50:00Z">
        <w:r>
          <w:rPr>
            <w:rFonts w:ascii="Arial" w:hAnsi="Arial"/>
            <w:sz w:val="24"/>
            <w:szCs w:val="24"/>
          </w:rPr>
          <w:delText>’s</w:delText>
        </w:r>
      </w:del>
      <w:r>
        <w:rPr>
          <w:rFonts w:ascii="Arial" w:hAnsi="Arial"/>
          <w:sz w:val="24"/>
          <w:szCs w:val="24"/>
        </w:rPr>
        <w:t xml:space="preserve"> a JavaScript file </w:t>
      </w:r>
      <w:ins w:id="727" w:author="Pubsure" w:date="2021-06-24T07:50:00Z">
        <w:r>
          <w:rPr>
            <w:rFonts w:ascii="Arial" w:hAnsi="Arial"/>
            <w:sz w:val="24"/>
            <w:szCs w:val="24"/>
          </w:rPr>
          <w:t>that</w:t>
        </w:r>
      </w:ins>
      <w:del w:id="728" w:author="Pubsure" w:date="2021-06-24T07:50:00Z">
        <w:r>
          <w:rPr>
            <w:rFonts w:ascii="Arial" w:hAnsi="Arial"/>
            <w:sz w:val="24"/>
            <w:szCs w:val="24"/>
          </w:rPr>
          <w:delText>the</w:delText>
        </w:r>
      </w:del>
      <w:r>
        <w:rPr>
          <w:rFonts w:ascii="Arial" w:hAnsi="Arial"/>
          <w:sz w:val="24"/>
          <w:szCs w:val="24"/>
        </w:rPr>
        <w:t xml:space="preserve"> contains the </w:t>
      </w:r>
      <w:ins w:id="729" w:author="Pubsure" w:date="2021-06-24T07:50:00Z">
        <w:r>
          <w:rPr>
            <w:rFonts w:ascii="Arial" w:hAnsi="Arial"/>
            <w:sz w:val="24"/>
            <w:szCs w:val="24"/>
          </w:rPr>
          <w:t>required</w:t>
        </w:r>
      </w:ins>
      <w:del w:id="730"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40EAFFA0" w14:textId="25F37BEE" w:rsidR="0045264A" w:rsidRDefault="00310D3E" w:rsidP="0045264A">
      <w:pPr>
        <w:keepNext/>
        <w:rPr>
          <w:rFonts w:ascii="Arial" w:hAnsi="Arial"/>
          <w:noProof/>
          <w:sz w:val="28"/>
          <w:szCs w:val="28"/>
          <w:lang w:eastAsia="fr-FR"/>
        </w:rPr>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rsidR="0045264A" w:rsidRPr="0045264A">
        <w:rPr>
          <w:rFonts w:ascii="Arial" w:hAnsi="Arial"/>
          <w:noProof/>
          <w:sz w:val="28"/>
          <w:szCs w:val="28"/>
          <w:lang w:eastAsia="fr-FR"/>
        </w:rPr>
        <w:t xml:space="preserve"> </w:t>
      </w:r>
      <w:r w:rsidR="0045264A">
        <w:rPr>
          <w:rFonts w:ascii="Arial" w:hAnsi="Arial"/>
          <w:noProof/>
          <w:sz w:val="28"/>
          <w:szCs w:val="28"/>
          <w:lang w:val="fr-FR" w:eastAsia="fr-FR"/>
        </w:rPr>
        <w:drawing>
          <wp:inline distT="0" distB="0" distL="0" distR="0" wp14:anchorId="320CC7C3" wp14:editId="1660979B">
            <wp:extent cx="3000375" cy="2331720"/>
            <wp:effectExtent l="0" t="0" r="9525" b="0"/>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3001031" cy="2332230"/>
                    </a:xfrm>
                    <a:prstGeom prst="rect">
                      <a:avLst/>
                    </a:prstGeom>
                    <a:noFill/>
                    <a:ln>
                      <a:noFill/>
                    </a:ln>
                  </pic:spPr>
                </pic:pic>
              </a:graphicData>
            </a:graphic>
          </wp:inline>
        </w:drawing>
      </w:r>
    </w:p>
    <w:p w14:paraId="210A9BF8" w14:textId="64BC7F91" w:rsidR="004678AB" w:rsidRDefault="0045264A" w:rsidP="0045264A">
      <w:pPr>
        <w:keepNext/>
      </w:pPr>
      <w:bookmarkStart w:id="731" w:name="_Toc75590983"/>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w:t>
        </w:r>
      </w:fldSimple>
      <w:r w:rsidRPr="0045264A">
        <w:t>:The Controller</w:t>
      </w:r>
      <w:r>
        <w:tab/>
      </w:r>
      <w:r>
        <w:tab/>
      </w:r>
      <w:r>
        <w:tab/>
      </w:r>
      <w:r>
        <w:tab/>
        <w:t xml:space="preserve">Figure </w:t>
      </w:r>
      <w:fldSimple w:instr=" STYLEREF 1 \s ">
        <w:r w:rsidR="00FA5C82">
          <w:rPr>
            <w:noProof/>
            <w:cs/>
          </w:rPr>
          <w:t>‎</w:t>
        </w:r>
        <w:r w:rsidR="00FA5C82">
          <w:rPr>
            <w:noProof/>
          </w:rPr>
          <w:t>3</w:t>
        </w:r>
      </w:fldSimple>
      <w:r w:rsidR="00921914">
        <w:t>.</w:t>
      </w:r>
      <w:fldSimple w:instr=" SEQ Figure \* ARABIC \s 1 ">
        <w:r w:rsidR="00FA5C82">
          <w:rPr>
            <w:noProof/>
          </w:rPr>
          <w:t>2</w:t>
        </w:r>
      </w:fldSimple>
      <w:r w:rsidRPr="0045264A">
        <w:t>:The View</w:t>
      </w:r>
      <w:bookmarkEnd w:id="731"/>
      <w:r w:rsidR="00310D3E">
        <w:t xml:space="preserve">   </w:t>
      </w:r>
    </w:p>
    <w:p w14:paraId="2F0E3902" w14:textId="72189818" w:rsidR="004678AB" w:rsidRDefault="00310D3E">
      <w:pPr>
        <w:pStyle w:val="Caption"/>
        <w:ind w:firstLine="720"/>
      </w:pPr>
      <w:bookmarkStart w:id="732" w:name="_Toc75353268"/>
      <w:r>
        <w:rPr>
          <w:sz w:val="24"/>
          <w:szCs w:val="24"/>
        </w:rPr>
        <w:tab/>
      </w:r>
      <w:r>
        <w:rPr>
          <w:sz w:val="24"/>
          <w:szCs w:val="24"/>
        </w:rPr>
        <w:tab/>
      </w:r>
      <w:r>
        <w:rPr>
          <w:sz w:val="24"/>
          <w:szCs w:val="24"/>
        </w:rPr>
        <w:tab/>
      </w:r>
      <w:bookmarkEnd w:id="732"/>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24E3FE92"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12D35571" w:rsidR="004678AB" w:rsidRDefault="00310D3E">
                            <w:pPr>
                              <w:pStyle w:val="Caption"/>
                              <w:ind w:left="720" w:firstLine="720"/>
                            </w:pPr>
                            <w:bookmarkStart w:id="733" w:name="_Toc75353269"/>
                            <w:r>
                              <w:rPr>
                                <w:lang w:val="fr-FR"/>
                              </w:rPr>
                              <w:t>:</w:t>
                            </w:r>
                            <w:bookmarkEnd w:id="733"/>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12D35571" w:rsidR="004678AB" w:rsidRDefault="00310D3E">
                      <w:pPr>
                        <w:pStyle w:val="Caption"/>
                        <w:ind w:left="720" w:firstLine="720"/>
                      </w:pPr>
                      <w:bookmarkStart w:id="734" w:name="_Toc75353269"/>
                      <w:r>
                        <w:rPr>
                          <w:lang w:val="fr-FR"/>
                        </w:rPr>
                        <w:t>:</w:t>
                      </w:r>
                      <w:bookmarkEnd w:id="734"/>
                    </w:p>
                  </w:txbxContent>
                </v:textbox>
                <w10:wrap type="square"/>
              </v:shape>
            </w:pict>
          </mc:Fallback>
        </mc:AlternateContent>
      </w:r>
      <w:r w:rsidR="000176A9">
        <w:rPr>
          <w:noProof/>
        </w:rPr>
        <mc:AlternateContent>
          <mc:Choice Requires="wps">
            <w:drawing>
              <wp:anchor distT="0" distB="0" distL="114300" distR="114300" simplePos="0" relativeHeight="251672576" behindDoc="0" locked="0" layoutInCell="1" allowOverlap="1" wp14:anchorId="59A9E467" wp14:editId="0859DD2D">
                <wp:simplePos x="0" y="0"/>
                <wp:positionH relativeFrom="column">
                  <wp:posOffset>0</wp:posOffset>
                </wp:positionH>
                <wp:positionV relativeFrom="paragraph">
                  <wp:posOffset>2718435</wp:posOffset>
                </wp:positionV>
                <wp:extent cx="30086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5B18037" w14:textId="1FCC3E4B" w:rsidR="000176A9" w:rsidRPr="00C55C08" w:rsidRDefault="000176A9" w:rsidP="000176A9">
                            <w:pPr>
                              <w:pStyle w:val="Caption"/>
                              <w:rPr>
                                <w:rFonts w:ascii="Calibri" w:hAnsi="Calibri"/>
                                <w:noProof/>
                                <w:lang w:val="fr-FR" w:eastAsia="fr-FR"/>
                              </w:rPr>
                            </w:pPr>
                            <w:bookmarkStart w:id="734" w:name="_Toc75590984"/>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3</w:t>
                              </w:r>
                            </w:fldSimple>
                            <w:r>
                              <w:rPr>
                                <w:lang w:val="fr-FR"/>
                              </w:rPr>
                              <w:t>:</w:t>
                            </w:r>
                            <w:r w:rsidRPr="0080144E">
                              <w:rPr>
                                <w:lang w:val="fr-FR"/>
                              </w:rPr>
                              <w:t>The model</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E467" id="Text Box 10" o:spid="_x0000_s1027" type="#_x0000_t202" style="position:absolute;margin-left:0;margin-top:214.05pt;width:23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" stroked="f">
                <v:textbox style="mso-fit-shape-to-text:t" inset="0,0,0,0">
                  <w:txbxContent>
                    <w:p w14:paraId="15B18037" w14:textId="1FCC3E4B" w:rsidR="000176A9" w:rsidRPr="00C55C08" w:rsidRDefault="000176A9" w:rsidP="000176A9">
                      <w:pPr>
                        <w:pStyle w:val="Caption"/>
                        <w:rPr>
                          <w:rFonts w:ascii="Calibri" w:hAnsi="Calibri"/>
                          <w:noProof/>
                          <w:lang w:val="fr-FR" w:eastAsia="fr-FR"/>
                        </w:rPr>
                      </w:pPr>
                      <w:bookmarkStart w:id="735" w:name="_Toc75590984"/>
                      <w:r>
                        <w:t xml:space="preserve">Figure </w:t>
                      </w:r>
                      <w:r w:rsidR="0052328B">
                        <w:fldChar w:fldCharType="begin"/>
                      </w:r>
                      <w:r w:rsidR="0052328B">
                        <w:instrText xml:space="preserve"> STYLEREF 1 \s </w:instrText>
                      </w:r>
                      <w:r w:rsidR="0052328B">
                        <w:fldChar w:fldCharType="separate"/>
                      </w:r>
                      <w:r w:rsidR="00FA5C82">
                        <w:rPr>
                          <w:noProof/>
                          <w:cs/>
                        </w:rPr>
                        <w:t>‎</w:t>
                      </w:r>
                      <w:r w:rsidR="00FA5C82">
                        <w:rPr>
                          <w:noProof/>
                        </w:rPr>
                        <w:t>3</w:t>
                      </w:r>
                      <w:r w:rsidR="0052328B">
                        <w:rPr>
                          <w:noProof/>
                        </w:rPr>
                        <w:fldChar w:fldCharType="end"/>
                      </w:r>
                      <w:r w:rsidR="00921914">
                        <w:t>.</w:t>
                      </w:r>
                      <w:r w:rsidR="0052328B">
                        <w:fldChar w:fldCharType="begin"/>
                      </w:r>
                      <w:r w:rsidR="0052328B">
                        <w:instrText xml:space="preserve"> SEQ Figure \* ARABIC \s 1 </w:instrText>
                      </w:r>
                      <w:r w:rsidR="0052328B">
                        <w:fldChar w:fldCharType="separate"/>
                      </w:r>
                      <w:r w:rsidR="00FA5C82">
                        <w:rPr>
                          <w:noProof/>
                        </w:rPr>
                        <w:t>3</w:t>
                      </w:r>
                      <w:r w:rsidR="0052328B">
                        <w:rPr>
                          <w:noProof/>
                        </w:rPr>
                        <w:fldChar w:fldCharType="end"/>
                      </w:r>
                      <w:r>
                        <w:rPr>
                          <w:lang w:val="fr-FR"/>
                        </w:rPr>
                        <w:t>:</w:t>
                      </w:r>
                      <w:r w:rsidRPr="0080144E">
                        <w:rPr>
                          <w:lang w:val="fr-FR"/>
                        </w:rPr>
                        <w:t>The model</w:t>
                      </w:r>
                      <w:bookmarkEnd w:id="735"/>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35" w:name="_Toc75356616"/>
      <w:bookmarkStart w:id="736" w:name="_Toc75356856"/>
      <w:bookmarkStart w:id="737" w:name="_Toc75356947"/>
      <w:bookmarkStart w:id="738" w:name="_Toc75585029"/>
      <w:bookmarkStart w:id="739" w:name="_Toc75585322"/>
      <w:r>
        <w:t>3.2.2 MVC Flow</w:t>
      </w:r>
      <w:bookmarkEnd w:id="735"/>
      <w:bookmarkEnd w:id="736"/>
      <w:bookmarkEnd w:id="737"/>
      <w:bookmarkEnd w:id="738"/>
      <w:bookmarkEnd w:id="739"/>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40" w:author="Pubsure" w:date="2021-06-24T07:50:00Z">
        <w:r>
          <w:rPr>
            <w:rFonts w:ascii="Arial" w:hAnsi="Arial"/>
            <w:sz w:val="24"/>
            <w:szCs w:val="24"/>
          </w:rPr>
          <w:t>is</w:t>
        </w:r>
      </w:ins>
      <w:del w:id="741" w:author="Pubsure" w:date="2021-06-24T07:50:00Z">
        <w:r>
          <w:rPr>
            <w:rFonts w:ascii="Arial" w:hAnsi="Arial"/>
            <w:sz w:val="24"/>
            <w:szCs w:val="24"/>
          </w:rPr>
          <w:delText>gets</w:delText>
        </w:r>
      </w:del>
      <w:r>
        <w:rPr>
          <w:rFonts w:ascii="Arial" w:hAnsi="Arial"/>
          <w:sz w:val="24"/>
          <w:szCs w:val="24"/>
        </w:rPr>
        <w:t xml:space="preserve"> notified via </w:t>
      </w:r>
      <w:ins w:id="742" w:author="Pubsure" w:date="2021-06-24T07:50:00Z">
        <w:r>
          <w:rPr>
            <w:rFonts w:ascii="Arial" w:hAnsi="Arial"/>
            <w:sz w:val="24"/>
            <w:szCs w:val="24"/>
          </w:rPr>
          <w:t>this</w:t>
        </w:r>
      </w:ins>
      <w:del w:id="743" w:author="Pubsure" w:date="2021-06-24T07:50:00Z">
        <w:r>
          <w:rPr>
            <w:rFonts w:ascii="Arial" w:hAnsi="Arial"/>
            <w:sz w:val="24"/>
            <w:szCs w:val="24"/>
          </w:rPr>
          <w:delText>the</w:delText>
        </w:r>
      </w:del>
      <w:r>
        <w:rPr>
          <w:rFonts w:ascii="Arial" w:hAnsi="Arial"/>
          <w:sz w:val="24"/>
          <w:szCs w:val="24"/>
        </w:rPr>
        <w:t xml:space="preserve"> view. Based on </w:t>
      </w:r>
      <w:del w:id="744" w:author="Pubsure" w:date="2021-06-24T07:50:00Z">
        <w:r>
          <w:rPr>
            <w:rFonts w:ascii="Arial" w:hAnsi="Arial"/>
            <w:sz w:val="24"/>
            <w:szCs w:val="24"/>
          </w:rPr>
          <w:delText xml:space="preserve">the </w:delText>
        </w:r>
      </w:del>
      <w:ins w:id="745" w:author="Pubsure" w:date="2021-06-24T07:50:00Z">
        <w:r>
          <w:rPr>
            <w:rFonts w:ascii="Arial" w:hAnsi="Arial"/>
            <w:sz w:val="24"/>
            <w:szCs w:val="24"/>
          </w:rPr>
          <w:t>user</w:t>
        </w:r>
      </w:ins>
      <w:del w:id="746" w:author="Pubsure" w:date="2021-06-24T07:50:00Z">
        <w:r>
          <w:rPr>
            <w:rFonts w:ascii="Arial" w:hAnsi="Arial"/>
            <w:sz w:val="24"/>
            <w:szCs w:val="24"/>
          </w:rPr>
          <w:delText>User</w:delText>
        </w:r>
      </w:del>
      <w:r>
        <w:rPr>
          <w:rFonts w:ascii="Arial" w:hAnsi="Arial"/>
          <w:sz w:val="24"/>
          <w:szCs w:val="24"/>
        </w:rPr>
        <w:t xml:space="preserve"> interaction</w:t>
      </w:r>
      <w:ins w:id="747" w:author="Pubsure" w:date="2021-06-24T07:50:00Z">
        <w:r>
          <w:rPr>
            <w:rFonts w:ascii="Arial" w:hAnsi="Arial"/>
            <w:sz w:val="24"/>
            <w:szCs w:val="24"/>
          </w:rPr>
          <w:t>,</w:t>
        </w:r>
      </w:ins>
      <w:r>
        <w:rPr>
          <w:rFonts w:ascii="Arial" w:hAnsi="Arial"/>
          <w:sz w:val="24"/>
          <w:szCs w:val="24"/>
        </w:rPr>
        <w:t xml:space="preserve"> the controller modifies certain </w:t>
      </w:r>
      <w:ins w:id="748" w:author="Pubsure" w:date="2021-06-24T07:50:00Z">
        <w:r>
          <w:rPr>
            <w:rFonts w:ascii="Arial" w:hAnsi="Arial"/>
            <w:sz w:val="24"/>
            <w:szCs w:val="24"/>
          </w:rPr>
          <w:t>models</w:t>
        </w:r>
      </w:ins>
      <w:del w:id="749" w:author="Pubsure" w:date="2021-06-24T07:50:00Z">
        <w:r>
          <w:rPr>
            <w:rFonts w:ascii="Arial" w:hAnsi="Arial"/>
            <w:sz w:val="24"/>
            <w:szCs w:val="24"/>
          </w:rPr>
          <w:delText>Models</w:delText>
        </w:r>
      </w:del>
      <w:r>
        <w:rPr>
          <w:rFonts w:ascii="Arial" w:hAnsi="Arial"/>
          <w:sz w:val="24"/>
          <w:szCs w:val="24"/>
        </w:rPr>
        <w:t xml:space="preserve">. </w:t>
      </w:r>
      <w:ins w:id="750" w:author="Pubsure" w:date="2021-06-24T07:50:00Z">
        <w:r>
          <w:rPr>
            <w:rFonts w:ascii="Arial" w:hAnsi="Arial"/>
            <w:sz w:val="24"/>
            <w:szCs w:val="24"/>
          </w:rPr>
          <w:t>The models</w:t>
        </w:r>
      </w:ins>
      <w:del w:id="751"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52" w:author="Pubsure" w:date="2021-06-24T07:50:00Z">
        <w:r>
          <w:rPr>
            <w:rFonts w:ascii="Arial" w:hAnsi="Arial"/>
            <w:sz w:val="24"/>
            <w:szCs w:val="24"/>
          </w:rPr>
          <w:t>the model</w:t>
        </w:r>
      </w:ins>
      <w:del w:id="753"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57CF2783" w14:textId="77777777" w:rsidR="000176A9" w:rsidRDefault="00310D3E" w:rsidP="000176A9">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26DEE69" w14:textId="456C6721" w:rsidR="004678AB" w:rsidRDefault="000176A9" w:rsidP="000176A9">
      <w:pPr>
        <w:pStyle w:val="Caption"/>
        <w:ind w:left="2880" w:firstLine="720"/>
      </w:pPr>
      <w:bookmarkStart w:id="754" w:name="_Toc75590985"/>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4</w:t>
        </w:r>
      </w:fldSimple>
      <w:r w:rsidRPr="000176A9">
        <w:t>:MVC flow</w:t>
      </w:r>
      <w:bookmarkEnd w:id="754"/>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55" w:name="_Toc75356617"/>
      <w:bookmarkStart w:id="756" w:name="_Toc75356857"/>
      <w:bookmarkStart w:id="757"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55"/>
      <w:bookmarkEnd w:id="756"/>
      <w:bookmarkEnd w:id="757"/>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58" w:author="Pubsure" w:date="2021-06-24T07:50:00Z">
        <w:r>
          <w:rPr>
            <w:rFonts w:ascii="Arial" w:hAnsi="Arial"/>
            <w:sz w:val="24"/>
            <w:szCs w:val="24"/>
          </w:rPr>
          <w:t>because</w:t>
        </w:r>
      </w:ins>
      <w:del w:id="759" w:author="Pubsure" w:date="2021-06-24T07:50:00Z">
        <w:r>
          <w:rPr>
            <w:rFonts w:ascii="Arial" w:hAnsi="Arial"/>
            <w:sz w:val="24"/>
            <w:szCs w:val="24"/>
          </w:rPr>
          <w:delText>since</w:delText>
        </w:r>
      </w:del>
      <w:r>
        <w:rPr>
          <w:rFonts w:ascii="Arial" w:hAnsi="Arial"/>
          <w:sz w:val="24"/>
          <w:szCs w:val="24"/>
        </w:rPr>
        <w:t xml:space="preserve"> it</w:t>
      </w:r>
      <w:ins w:id="760" w:author="Pubsure" w:date="2021-06-24T07:50:00Z">
        <w:r>
          <w:rPr>
            <w:rFonts w:ascii="Arial" w:hAnsi="Arial"/>
            <w:sz w:val="24"/>
            <w:szCs w:val="24"/>
          </w:rPr>
          <w:t xml:space="preserve"> is</w:t>
        </w:r>
      </w:ins>
      <w:del w:id="761"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62" w:author="Pubsure" w:date="2021-06-24T07:50:00Z">
        <w:r>
          <w:rPr>
            <w:rFonts w:ascii="Arial" w:hAnsi="Arial"/>
            <w:sz w:val="24"/>
            <w:szCs w:val="24"/>
          </w:rPr>
          <w:t>applications</w:t>
        </w:r>
      </w:ins>
      <w:del w:id="763"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64" w:author="Pubsure" w:date="2021-06-24T07:50:00Z">
        <w:r>
          <w:rPr>
            <w:rFonts w:ascii="Arial" w:hAnsi="Arial"/>
            <w:sz w:val="24"/>
            <w:szCs w:val="24"/>
          </w:rPr>
          <w:t>the</w:t>
        </w:r>
      </w:ins>
      <w:del w:id="765" w:author="Pubsure" w:date="2021-06-24T07:50:00Z">
        <w:r>
          <w:rPr>
            <w:rFonts w:ascii="Arial" w:hAnsi="Arial"/>
            <w:sz w:val="24"/>
            <w:szCs w:val="24"/>
          </w:rPr>
          <w:delText>or</w:delText>
        </w:r>
      </w:del>
      <w:r>
        <w:rPr>
          <w:rFonts w:ascii="Arial" w:hAnsi="Arial"/>
          <w:sz w:val="24"/>
          <w:szCs w:val="24"/>
        </w:rPr>
        <w:t xml:space="preserve"> user interface</w:t>
      </w:r>
      <w:ins w:id="766" w:author="Pubsure" w:date="2021-06-24T07:50:00Z">
        <w:r>
          <w:rPr>
            <w:rFonts w:ascii="Arial" w:hAnsi="Arial"/>
            <w:sz w:val="24"/>
            <w:szCs w:val="24"/>
          </w:rPr>
          <w:t>,</w:t>
        </w:r>
      </w:ins>
      <w:del w:id="767"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68" w:author="Pubsure" w:date="2021-06-24T07:50:00Z">
        <w:r>
          <w:rPr>
            <w:rFonts w:ascii="Arial" w:hAnsi="Arial"/>
            <w:sz w:val="24"/>
            <w:szCs w:val="24"/>
          </w:rPr>
          <w:t>.</w:t>
        </w:r>
      </w:ins>
    </w:p>
    <w:p w14:paraId="71B9A8D2" w14:textId="77777777" w:rsidR="000176A9" w:rsidRDefault="00310D3E" w:rsidP="000176A9">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1E33C44D" w14:textId="478FBE29" w:rsidR="004678AB" w:rsidRDefault="000176A9" w:rsidP="000176A9">
      <w:pPr>
        <w:pStyle w:val="Caption"/>
        <w:jc w:val="center"/>
      </w:pPr>
      <w:bookmarkStart w:id="769" w:name="_Toc75590986"/>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5</w:t>
        </w:r>
      </w:fldSimple>
      <w:r w:rsidRPr="000176A9">
        <w:t>:Physical Architecture</w:t>
      </w:r>
      <w:bookmarkEnd w:id="769"/>
    </w:p>
    <w:p w14:paraId="375B8E8D" w14:textId="6F664012" w:rsidR="004678AB" w:rsidRDefault="000176A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70"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71"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72" w:author="Pubsure" w:date="2021-06-24T07:50:00Z">
        <w:r>
          <w:rPr>
            <w:rFonts w:ascii="Arial" w:hAnsi="Arial"/>
            <w:sz w:val="24"/>
            <w:szCs w:val="24"/>
          </w:rPr>
          <w:t>,</w:t>
        </w:r>
      </w:ins>
      <w:del w:id="773"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74" w:author="Pubsure" w:date="2021-06-24T07:50:00Z">
        <w:r>
          <w:rPr>
            <w:rFonts w:ascii="Arial" w:hAnsi="Arial"/>
            <w:sz w:val="24"/>
            <w:szCs w:val="24"/>
          </w:rPr>
          <w:t>sometimes</w:t>
        </w:r>
      </w:ins>
      <w:del w:id="775" w:author="Pubsure" w:date="2021-06-24T07:50:00Z">
        <w:r>
          <w:rPr>
            <w:rFonts w:ascii="Arial" w:hAnsi="Arial"/>
            <w:sz w:val="24"/>
            <w:szCs w:val="24"/>
          </w:rPr>
          <w:delText>processed-sometimes</w:delText>
        </w:r>
      </w:del>
      <w:r>
        <w:rPr>
          <w:rFonts w:ascii="Arial" w:hAnsi="Arial"/>
          <w:sz w:val="24"/>
          <w:szCs w:val="24"/>
        </w:rPr>
        <w:t xml:space="preserve"> </w:t>
      </w:r>
      <w:ins w:id="776" w:author="Pubsure" w:date="2021-06-24T07:50:00Z">
        <w:r>
          <w:rPr>
            <w:rFonts w:ascii="Arial" w:hAnsi="Arial"/>
            <w:sz w:val="24"/>
            <w:szCs w:val="24"/>
          </w:rPr>
          <w:t>processed-against</w:t>
        </w:r>
      </w:ins>
      <w:del w:id="777"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78"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79" w:author="Pubsure" w:date="2021-06-24T07:50:00Z">
        <w:r>
          <w:rPr>
            <w:rFonts w:ascii="Arial" w:hAnsi="Arial"/>
            <w:sz w:val="24"/>
            <w:szCs w:val="24"/>
          </w:rPr>
          <w:t xml:space="preserve">a </w:t>
        </w:r>
      </w:ins>
      <w:r>
        <w:rPr>
          <w:rFonts w:ascii="Arial" w:hAnsi="Arial"/>
          <w:sz w:val="24"/>
          <w:szCs w:val="24"/>
        </w:rPr>
        <w:t>database tier, data access tier</w:t>
      </w:r>
      <w:ins w:id="780"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81" w:author="Pubsure" w:date="2021-06-24T07:50:00Z">
        <w:r>
          <w:rPr>
            <w:sz w:val="28"/>
            <w:szCs w:val="28"/>
          </w:rPr>
          <w:delText>-</w:delText>
        </w:r>
      </w:del>
      <w:r>
        <w:rPr>
          <w:b/>
          <w:bCs/>
          <w:sz w:val="28"/>
          <w:szCs w:val="28"/>
        </w:rPr>
        <w:t>Separation</w:t>
      </w:r>
      <w:r>
        <w:rPr>
          <w:sz w:val="28"/>
          <w:szCs w:val="28"/>
        </w:rPr>
        <w:t xml:space="preserve">: </w:t>
      </w:r>
      <w:ins w:id="782" w:author="Pubsure" w:date="2021-06-24T07:50:00Z">
        <w:r>
          <w:rPr>
            <w:rFonts w:ascii="Arial" w:hAnsi="Arial"/>
            <w:sz w:val="24"/>
            <w:szCs w:val="24"/>
          </w:rPr>
          <w:t>The</w:t>
        </w:r>
      </w:ins>
      <w:del w:id="783" w:author="Pubsure" w:date="2021-06-24T07:50:00Z">
        <w:r>
          <w:rPr>
            <w:rFonts w:ascii="Arial" w:hAnsi="Arial"/>
            <w:sz w:val="24"/>
            <w:szCs w:val="24"/>
          </w:rPr>
          <w:delText>the</w:delText>
        </w:r>
      </w:del>
      <w:r>
        <w:rPr>
          <w:rFonts w:ascii="Arial" w:hAnsi="Arial"/>
          <w:sz w:val="24"/>
          <w:szCs w:val="24"/>
        </w:rPr>
        <w:t xml:space="preserve"> chief benefit of </w:t>
      </w:r>
      <w:ins w:id="784"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85"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86"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87"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88" w:author="Pubsure" w:date="2021-06-24T07:50:00Z">
        <w:r>
          <w:rPr>
            <w:rFonts w:ascii="Arial" w:hAnsi="Arial"/>
            <w:sz w:val="24"/>
            <w:szCs w:val="24"/>
          </w:rPr>
          <w:delText xml:space="preserve">tier </w:delText>
        </w:r>
      </w:del>
      <w:r>
        <w:rPr>
          <w:rFonts w:ascii="Arial" w:hAnsi="Arial"/>
          <w:sz w:val="24"/>
          <w:szCs w:val="24"/>
        </w:rPr>
        <w:t xml:space="preserve">and data </w:t>
      </w:r>
      <w:ins w:id="789" w:author="Pubsure" w:date="2021-06-24T07:50:00Z">
        <w:r>
          <w:rPr>
            <w:rFonts w:ascii="Arial" w:hAnsi="Arial"/>
            <w:sz w:val="24"/>
            <w:szCs w:val="24"/>
          </w:rPr>
          <w:t>tiers</w:t>
        </w:r>
      </w:ins>
      <w:del w:id="790" w:author="Pubsure" w:date="2021-06-24T07:50:00Z">
        <w:r>
          <w:rPr>
            <w:rFonts w:ascii="Arial" w:hAnsi="Arial"/>
            <w:sz w:val="24"/>
            <w:szCs w:val="24"/>
          </w:rPr>
          <w:delText>tier</w:delText>
        </w:r>
      </w:del>
      <w:r>
        <w:rPr>
          <w:rFonts w:ascii="Arial" w:hAnsi="Arial"/>
          <w:sz w:val="24"/>
          <w:szCs w:val="24"/>
        </w:rPr>
        <w:t xml:space="preserve"> </w:t>
      </w:r>
      <w:ins w:id="791" w:author="Pubsure" w:date="2021-06-24T07:50:00Z">
        <w:r>
          <w:rPr>
            <w:rFonts w:ascii="Arial" w:hAnsi="Arial"/>
            <w:sz w:val="24"/>
            <w:szCs w:val="24"/>
          </w:rPr>
          <w:t>cannot</w:t>
        </w:r>
      </w:ins>
      <w:del w:id="792"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93" w:name="_Toc75356618"/>
      <w:bookmarkStart w:id="794" w:name="_Toc75356858"/>
      <w:bookmarkStart w:id="795" w:name="_Toc75356949"/>
      <w:bookmarkStart w:id="796" w:name="_Toc75585030"/>
      <w:bookmarkStart w:id="797" w:name="_Toc75585323"/>
      <w:r>
        <w:t>3.4 Deployment Diagram</w:t>
      </w:r>
      <w:bookmarkEnd w:id="793"/>
      <w:bookmarkEnd w:id="794"/>
      <w:bookmarkEnd w:id="795"/>
      <w:bookmarkEnd w:id="796"/>
      <w:bookmarkEnd w:id="797"/>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798" w:author="Pubsure" w:date="2021-06-24T07:50:00Z">
        <w:r>
          <w:rPr>
            <w:rFonts w:ascii="Arial" w:hAnsi="Arial"/>
            <w:sz w:val="24"/>
            <w:szCs w:val="24"/>
          </w:rPr>
          <w:t>unified modeling</w:t>
        </w:r>
      </w:ins>
      <w:del w:id="799" w:author="Pubsure" w:date="2021-06-24T07:50:00Z">
        <w:r>
          <w:rPr>
            <w:rFonts w:ascii="Arial" w:hAnsi="Arial"/>
            <w:sz w:val="24"/>
            <w:szCs w:val="24"/>
          </w:rPr>
          <w:delText>Unified Modeling</w:delText>
        </w:r>
      </w:del>
      <w:r>
        <w:rPr>
          <w:rFonts w:ascii="Arial" w:hAnsi="Arial"/>
          <w:sz w:val="24"/>
          <w:szCs w:val="24"/>
        </w:rPr>
        <w:t xml:space="preserve"> </w:t>
      </w:r>
      <w:ins w:id="800" w:author="Pubsure" w:date="2021-06-24T07:50:00Z">
        <w:r>
          <w:rPr>
            <w:rFonts w:ascii="Arial" w:hAnsi="Arial"/>
            <w:sz w:val="24"/>
            <w:szCs w:val="24"/>
          </w:rPr>
          <w:t>language</w:t>
        </w:r>
      </w:ins>
      <w:del w:id="801"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802" w:author="Pubsure" w:date="2021-06-24T07:50:00Z">
        <w:r>
          <w:rPr>
            <w:rFonts w:ascii="Arial" w:hAnsi="Arial"/>
            <w:sz w:val="24"/>
            <w:szCs w:val="24"/>
          </w:rPr>
          <w:t>see</w:t>
        </w:r>
      </w:ins>
      <w:del w:id="803" w:author="Pubsure" w:date="2021-06-24T07:50:00Z">
        <w:r>
          <w:rPr>
            <w:rFonts w:ascii="Arial" w:hAnsi="Arial"/>
            <w:sz w:val="24"/>
            <w:szCs w:val="24"/>
          </w:rPr>
          <w:delText>See</w:delText>
        </w:r>
      </w:del>
      <w:r>
        <w:rPr>
          <w:rFonts w:ascii="Arial" w:hAnsi="Arial"/>
          <w:sz w:val="24"/>
          <w:szCs w:val="24"/>
        </w:rPr>
        <w:t xml:space="preserve"> </w:t>
      </w:r>
      <w:ins w:id="804" w:author="Pubsure" w:date="2021-06-24T07:50:00Z">
        <w:r>
          <w:rPr>
            <w:rFonts w:ascii="Arial" w:hAnsi="Arial"/>
            <w:sz w:val="24"/>
            <w:szCs w:val="24"/>
          </w:rPr>
          <w:t>Figure</w:t>
        </w:r>
      </w:ins>
      <w:del w:id="805" w:author="Pubsure" w:date="2021-06-24T07:50:00Z">
        <w:r>
          <w:rPr>
            <w:rFonts w:ascii="Arial" w:hAnsi="Arial"/>
            <w:sz w:val="24"/>
            <w:szCs w:val="24"/>
          </w:rPr>
          <w:delText>figure</w:delText>
        </w:r>
      </w:del>
      <w:r>
        <w:rPr>
          <w:rFonts w:ascii="Arial" w:hAnsi="Arial"/>
          <w:sz w:val="24"/>
          <w:szCs w:val="24"/>
        </w:rPr>
        <w:t xml:space="preserve"> 3.3)</w:t>
      </w:r>
      <w:ins w:id="806" w:author="Pubsure" w:date="2021-06-24T07:50:00Z">
        <w:r>
          <w:rPr>
            <w:rFonts w:ascii="Arial" w:hAnsi="Arial"/>
            <w:sz w:val="24"/>
            <w:szCs w:val="24"/>
          </w:rPr>
          <w:t>.</w:t>
        </w:r>
      </w:ins>
    </w:p>
    <w:p w14:paraId="24A001FB" w14:textId="77777777" w:rsidR="000176A9" w:rsidRDefault="00310D3E" w:rsidP="000176A9">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33145B84" w14:textId="04817BC9" w:rsidR="004678AB" w:rsidRDefault="000176A9" w:rsidP="000176A9">
      <w:pPr>
        <w:pStyle w:val="Caption"/>
        <w:ind w:left="2160" w:firstLine="720"/>
      </w:pPr>
      <w:bookmarkStart w:id="807" w:name="_Toc75590987"/>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6</w:t>
        </w:r>
      </w:fldSimple>
      <w:r w:rsidRPr="000176A9">
        <w:t>:Deployment Diagram</w:t>
      </w:r>
      <w:bookmarkEnd w:id="807"/>
    </w:p>
    <w:p w14:paraId="50F45D02" w14:textId="11EAA77C" w:rsidR="004678AB" w:rsidRDefault="000176A9">
      <w:pPr>
        <w:rPr>
          <w:sz w:val="28"/>
          <w:szCs w:val="28"/>
        </w:rPr>
      </w:pP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808" w:name="_Toc75356619"/>
      <w:bookmarkStart w:id="809" w:name="_Toc75356859"/>
      <w:bookmarkStart w:id="810" w:name="_Toc75356950"/>
      <w:bookmarkStart w:id="811" w:name="_Toc75585031"/>
      <w:bookmarkStart w:id="812" w:name="_Toc75585324"/>
      <w:r>
        <w:t>3.5 Logical Architecture</w:t>
      </w:r>
      <w:bookmarkEnd w:id="808"/>
      <w:bookmarkEnd w:id="809"/>
      <w:bookmarkEnd w:id="810"/>
      <w:bookmarkEnd w:id="811"/>
      <w:bookmarkEnd w:id="812"/>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813"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814" w:author="Pubsure" w:date="2021-06-24T07:50:00Z">
        <w:r>
          <w:rPr>
            <w:rFonts w:ascii="Arial" w:hAnsi="Arial"/>
            <w:sz w:val="24"/>
            <w:szCs w:val="24"/>
          </w:rPr>
          <w:t>web</w:t>
        </w:r>
      </w:ins>
      <w:del w:id="815" w:author="Pubsure" w:date="2021-06-24T07:50:00Z">
        <w:r>
          <w:rPr>
            <w:rFonts w:ascii="Arial" w:hAnsi="Arial"/>
            <w:sz w:val="24"/>
            <w:szCs w:val="24"/>
          </w:rPr>
          <w:delText>Web</w:delText>
        </w:r>
      </w:del>
      <w:r>
        <w:rPr>
          <w:rFonts w:ascii="Arial" w:hAnsi="Arial"/>
          <w:sz w:val="24"/>
          <w:szCs w:val="24"/>
        </w:rPr>
        <w:t xml:space="preserve"> application is composed of </w:t>
      </w:r>
      <w:ins w:id="816" w:author="Pubsure" w:date="2021-06-24T07:50:00Z">
        <w:r>
          <w:rPr>
            <w:rFonts w:ascii="Arial" w:hAnsi="Arial"/>
            <w:sz w:val="24"/>
            <w:szCs w:val="24"/>
          </w:rPr>
          <w:t>three</w:t>
        </w:r>
      </w:ins>
      <w:del w:id="817" w:author="Pubsure" w:date="2021-06-24T07:50:00Z">
        <w:r>
          <w:rPr>
            <w:rFonts w:ascii="Arial" w:hAnsi="Arial"/>
            <w:sz w:val="24"/>
            <w:szCs w:val="24"/>
          </w:rPr>
          <w:delText>3</w:delText>
        </w:r>
      </w:del>
      <w:r>
        <w:rPr>
          <w:rFonts w:ascii="Arial" w:hAnsi="Arial"/>
          <w:sz w:val="24"/>
          <w:szCs w:val="24"/>
        </w:rPr>
        <w:t xml:space="preserve"> parts</w:t>
      </w:r>
      <w:ins w:id="818" w:author="Pubsure" w:date="2021-06-24T07:50:00Z">
        <w:r>
          <w:rPr>
            <w:rFonts w:ascii="Arial" w:hAnsi="Arial"/>
            <w:sz w:val="24"/>
            <w:szCs w:val="24"/>
          </w:rPr>
          <w:t>:</w:t>
        </w:r>
      </w:ins>
      <w:del w:id="819" w:author="Pubsure" w:date="2021-06-24T07:50:00Z">
        <w:r>
          <w:rPr>
            <w:rFonts w:ascii="Arial" w:hAnsi="Arial"/>
            <w:sz w:val="24"/>
            <w:szCs w:val="24"/>
          </w:rPr>
          <w:delText xml:space="preserve"> the</w:delText>
        </w:r>
      </w:del>
      <w:r>
        <w:rPr>
          <w:rFonts w:ascii="Arial" w:hAnsi="Arial"/>
          <w:sz w:val="24"/>
          <w:szCs w:val="24"/>
        </w:rPr>
        <w:t xml:space="preserve"> </w:t>
      </w:r>
      <w:ins w:id="820" w:author="Pubsure" w:date="2021-06-24T07:50:00Z">
        <w:r>
          <w:rPr>
            <w:rFonts w:ascii="Arial" w:hAnsi="Arial"/>
            <w:sz w:val="24"/>
            <w:szCs w:val="24"/>
          </w:rPr>
          <w:t>front-end</w:t>
        </w:r>
      </w:ins>
      <w:del w:id="821" w:author="Pubsure" w:date="2021-06-24T07:50:00Z">
        <w:r>
          <w:rPr>
            <w:rFonts w:ascii="Arial" w:hAnsi="Arial"/>
            <w:sz w:val="24"/>
            <w:szCs w:val="24"/>
          </w:rPr>
          <w:delText>Front-End</w:delText>
        </w:r>
      </w:del>
      <w:r>
        <w:rPr>
          <w:rFonts w:ascii="Arial" w:hAnsi="Arial"/>
          <w:sz w:val="24"/>
          <w:szCs w:val="24"/>
        </w:rPr>
        <w:t xml:space="preserve">, </w:t>
      </w:r>
      <w:ins w:id="822" w:author="Pubsure" w:date="2021-06-24T07:50:00Z">
        <w:r>
          <w:rPr>
            <w:rFonts w:ascii="Arial" w:hAnsi="Arial"/>
            <w:sz w:val="24"/>
            <w:szCs w:val="24"/>
          </w:rPr>
          <w:t>back-end,</w:t>
        </w:r>
      </w:ins>
      <w:del w:id="823" w:author="Pubsure" w:date="2021-06-24T07:50:00Z">
        <w:r>
          <w:rPr>
            <w:rFonts w:ascii="Arial" w:hAnsi="Arial"/>
            <w:sz w:val="24"/>
            <w:szCs w:val="24"/>
          </w:rPr>
          <w:delText>the Back-End</w:delText>
        </w:r>
      </w:del>
      <w:r>
        <w:rPr>
          <w:rFonts w:ascii="Arial" w:hAnsi="Arial"/>
          <w:sz w:val="24"/>
          <w:szCs w:val="24"/>
        </w:rPr>
        <w:t xml:space="preserve"> and </w:t>
      </w:r>
      <w:del w:id="824" w:author="Pubsure" w:date="2021-06-24T07:50:00Z">
        <w:r>
          <w:rPr>
            <w:rFonts w:ascii="Arial" w:hAnsi="Arial"/>
            <w:sz w:val="24"/>
            <w:szCs w:val="24"/>
          </w:rPr>
          <w:delText xml:space="preserve">the </w:delText>
        </w:r>
      </w:del>
      <w:ins w:id="825" w:author="Pubsure" w:date="2021-06-24T07:50:00Z">
        <w:r>
          <w:rPr>
            <w:rFonts w:ascii="Arial" w:hAnsi="Arial"/>
            <w:sz w:val="24"/>
            <w:szCs w:val="24"/>
          </w:rPr>
          <w:t>database</w:t>
        </w:r>
      </w:ins>
      <w:del w:id="826"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827" w:author="Pubsure" w:date="2021-06-24T07:50:00Z">
        <w:r>
          <w:rPr>
            <w:rFonts w:ascii="Arial" w:hAnsi="Arial"/>
            <w:sz w:val="24"/>
            <w:szCs w:val="24"/>
          </w:rPr>
          <w:t>,</w:t>
        </w:r>
      </w:ins>
      <w:r>
        <w:rPr>
          <w:rFonts w:ascii="Arial" w:hAnsi="Arial"/>
          <w:sz w:val="24"/>
          <w:szCs w:val="24"/>
        </w:rPr>
        <w:t xml:space="preserve"> which uses the Rest APIs implemented in the </w:t>
      </w:r>
      <w:ins w:id="828" w:author="Pubsure" w:date="2021-06-24T07:50:00Z">
        <w:r>
          <w:rPr>
            <w:rFonts w:ascii="Arial" w:hAnsi="Arial"/>
            <w:sz w:val="24"/>
            <w:szCs w:val="24"/>
          </w:rPr>
          <w:t>back-end,</w:t>
        </w:r>
      </w:ins>
      <w:del w:id="829"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3BAF689" w14:textId="77777777" w:rsidR="000176A9" w:rsidRDefault="00310D3E" w:rsidP="000176A9">
      <w:pPr>
        <w:keepNext/>
      </w:pPr>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0DDB40D9" w14:textId="5D990074" w:rsidR="004678AB" w:rsidRDefault="000176A9" w:rsidP="000176A9">
      <w:pPr>
        <w:pStyle w:val="Caption"/>
        <w:ind w:left="1440" w:firstLine="720"/>
      </w:pPr>
      <w:bookmarkStart w:id="830" w:name="_Toc75590988"/>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7</w:t>
        </w:r>
      </w:fldSimple>
      <w:r w:rsidRPr="000176A9">
        <w:t>:Logical Architecture Diagram</w:t>
      </w:r>
      <w:bookmarkEnd w:id="830"/>
    </w:p>
    <w:p w14:paraId="2F538CD7" w14:textId="155C0D68" w:rsidR="004678AB" w:rsidRDefault="000176A9">
      <w:pPr>
        <w:keepNext/>
      </w:pPr>
      <w:r>
        <w:tab/>
      </w:r>
      <w:r>
        <w:tab/>
      </w:r>
      <w:r>
        <w:tab/>
      </w:r>
      <w:r>
        <w:tab/>
      </w:r>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831" w:author="Pubsure" w:date="2021-06-24T07:50:00Z">
        <w:r>
          <w:rPr>
            <w:rFonts w:ascii="Arial" w:hAnsi="Arial"/>
            <w:sz w:val="24"/>
            <w:szCs w:val="24"/>
          </w:rPr>
          <w:t>MongoDB database</w:t>
        </w:r>
      </w:ins>
      <w:del w:id="832" w:author="Pubsure" w:date="2021-06-24T07:50:00Z">
        <w:r>
          <w:rPr>
            <w:rFonts w:ascii="Arial" w:hAnsi="Arial"/>
            <w:sz w:val="24"/>
            <w:szCs w:val="24"/>
          </w:rPr>
          <w:delText>database MongoDB</w:delText>
        </w:r>
      </w:del>
      <w:r>
        <w:rPr>
          <w:rFonts w:ascii="Arial" w:hAnsi="Arial"/>
          <w:sz w:val="24"/>
          <w:szCs w:val="24"/>
        </w:rPr>
        <w:t xml:space="preserve"> (NoSQL database) using </w:t>
      </w:r>
      <w:del w:id="833"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834" w:author="Pubsure" w:date="2021-06-24T07:50:00Z">
        <w:r>
          <w:rPr>
            <w:rFonts w:ascii="Arial" w:hAnsi="Arial"/>
            <w:sz w:val="24"/>
            <w:szCs w:val="24"/>
          </w:rPr>
          <w:t>models</w:t>
        </w:r>
      </w:ins>
      <w:del w:id="835"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836" w:author="Pubsure" w:date="2021-06-24T07:50:00Z">
        <w:r>
          <w:rPr>
            <w:rFonts w:ascii="Arial" w:hAnsi="Arial"/>
            <w:sz w:val="24"/>
            <w:szCs w:val="24"/>
          </w:rPr>
          <w:t>,</w:t>
        </w:r>
      </w:ins>
      <w:del w:id="837" w:author="Pubsure" w:date="2021-06-24T07:50:00Z">
        <w:r>
          <w:rPr>
            <w:rFonts w:ascii="Arial" w:hAnsi="Arial"/>
            <w:sz w:val="24"/>
            <w:szCs w:val="24"/>
          </w:rPr>
          <w:delText xml:space="preserve"> and</w:delText>
        </w:r>
      </w:del>
      <w:r>
        <w:rPr>
          <w:rFonts w:ascii="Arial" w:hAnsi="Arial"/>
          <w:sz w:val="24"/>
          <w:szCs w:val="24"/>
        </w:rPr>
        <w:t xml:space="preserve"> </w:t>
      </w:r>
      <w:ins w:id="838" w:author="Pubsure" w:date="2021-06-24T07:50:00Z">
        <w:r>
          <w:rPr>
            <w:rFonts w:ascii="Arial" w:hAnsi="Arial"/>
            <w:sz w:val="24"/>
            <w:szCs w:val="24"/>
          </w:rPr>
          <w:t>which</w:t>
        </w:r>
      </w:ins>
      <w:del w:id="839" w:author="Pubsure" w:date="2021-06-24T07:50:00Z">
        <w:r>
          <w:rPr>
            <w:rFonts w:ascii="Arial" w:hAnsi="Arial"/>
            <w:sz w:val="24"/>
            <w:szCs w:val="24"/>
          </w:rPr>
          <w:delText>this representation</w:delText>
        </w:r>
      </w:del>
      <w:r>
        <w:rPr>
          <w:rFonts w:ascii="Arial" w:hAnsi="Arial"/>
          <w:sz w:val="24"/>
          <w:szCs w:val="24"/>
        </w:rPr>
        <w:t xml:space="preserve"> is </w:t>
      </w:r>
      <w:ins w:id="840" w:author="Pubsure" w:date="2021-06-24T07:50:00Z">
        <w:r>
          <w:rPr>
            <w:rFonts w:ascii="Arial" w:hAnsi="Arial"/>
            <w:sz w:val="24"/>
            <w:szCs w:val="24"/>
          </w:rPr>
          <w:t>represented</w:t>
        </w:r>
      </w:ins>
      <w:del w:id="841" w:author="Pubsure" w:date="2021-06-24T07:50:00Z">
        <w:r>
          <w:rPr>
            <w:rFonts w:ascii="Arial" w:hAnsi="Arial"/>
            <w:sz w:val="24"/>
            <w:szCs w:val="24"/>
          </w:rPr>
          <w:delText>done</w:delText>
        </w:r>
      </w:del>
      <w:r>
        <w:rPr>
          <w:rFonts w:ascii="Arial" w:hAnsi="Arial"/>
          <w:sz w:val="24"/>
          <w:szCs w:val="24"/>
        </w:rPr>
        <w:t xml:space="preserve"> by mongoose ODM</w:t>
      </w:r>
      <w:ins w:id="842" w:author="Pubsure" w:date="2021-06-24T07:50:00Z">
        <w:r>
          <w:rPr>
            <w:rFonts w:ascii="Arial" w:hAnsi="Arial"/>
            <w:sz w:val="24"/>
            <w:szCs w:val="24"/>
          </w:rPr>
          <w:t>.</w:t>
        </w:r>
      </w:ins>
    </w:p>
    <w:p w14:paraId="1A19F3DA" w14:textId="77777777" w:rsidR="000176A9" w:rsidRDefault="00310D3E" w:rsidP="000176A9">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0A67D374" w14:textId="7CFA82E2" w:rsidR="004678AB" w:rsidRPr="000176A9" w:rsidRDefault="000176A9" w:rsidP="000176A9">
      <w:pPr>
        <w:pStyle w:val="Caption"/>
        <w:ind w:left="720" w:firstLine="720"/>
      </w:pPr>
      <w:bookmarkStart w:id="843" w:name="_Toc75590989"/>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8</w:t>
        </w:r>
      </w:fldSimple>
      <w:r w:rsidRPr="000176A9">
        <w:t>:BackEnd diagram</w:t>
      </w:r>
      <w:bookmarkEnd w:id="843"/>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44"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45" w:author="Pubsure" w:date="2021-06-24T07:50:00Z">
        <w:r>
          <w:rPr>
            <w:rFonts w:ascii="Arial" w:hAnsi="Arial"/>
            <w:sz w:val="24"/>
            <w:szCs w:val="24"/>
          </w:rPr>
          <w:t>front-end</w:t>
        </w:r>
      </w:ins>
      <w:del w:id="846" w:author="Pubsure" w:date="2021-06-24T07:50:00Z">
        <w:r>
          <w:rPr>
            <w:rFonts w:ascii="Arial" w:hAnsi="Arial"/>
            <w:sz w:val="24"/>
            <w:szCs w:val="24"/>
          </w:rPr>
          <w:delText>Front-End</w:delText>
        </w:r>
      </w:del>
      <w:r>
        <w:rPr>
          <w:rFonts w:ascii="Arial" w:hAnsi="Arial"/>
          <w:sz w:val="24"/>
          <w:szCs w:val="24"/>
        </w:rPr>
        <w:t xml:space="preserve">, we used Redux to define how </w:t>
      </w:r>
      <w:ins w:id="847" w:author="Pubsure" w:date="2021-06-24T07:50:00Z">
        <w:r>
          <w:rPr>
            <w:rFonts w:ascii="Arial" w:hAnsi="Arial"/>
            <w:sz w:val="24"/>
            <w:szCs w:val="24"/>
          </w:rPr>
          <w:t>the</w:t>
        </w:r>
      </w:ins>
      <w:del w:id="848" w:author="Pubsure" w:date="2021-06-24T07:50:00Z">
        <w:r>
          <w:rPr>
            <w:rFonts w:ascii="Arial" w:hAnsi="Arial"/>
            <w:sz w:val="24"/>
            <w:szCs w:val="24"/>
          </w:rPr>
          <w:delText>our</w:delText>
        </w:r>
      </w:del>
      <w:r>
        <w:rPr>
          <w:rFonts w:ascii="Arial" w:hAnsi="Arial"/>
          <w:sz w:val="24"/>
          <w:szCs w:val="24"/>
        </w:rPr>
        <w:t xml:space="preserve"> </w:t>
      </w:r>
      <w:del w:id="849" w:author="Pubsure" w:date="2021-06-24T07:50:00Z">
        <w:r>
          <w:rPr>
            <w:rFonts w:ascii="Arial" w:hAnsi="Arial"/>
            <w:sz w:val="24"/>
            <w:szCs w:val="24"/>
          </w:rPr>
          <w:delText xml:space="preserve">component’s </w:delText>
        </w:r>
      </w:del>
      <w:r>
        <w:rPr>
          <w:rFonts w:ascii="Arial" w:hAnsi="Arial"/>
          <w:sz w:val="24"/>
          <w:szCs w:val="24"/>
        </w:rPr>
        <w:t xml:space="preserve">state </w:t>
      </w:r>
      <w:ins w:id="850"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51" w:author="Pubsure" w:date="2021-06-24T07:50:00Z">
        <w:r>
          <w:rPr>
            <w:rFonts w:ascii="Arial" w:hAnsi="Arial"/>
            <w:sz w:val="24"/>
            <w:szCs w:val="24"/>
          </w:rPr>
          <w:t>flow, providing</w:t>
        </w:r>
      </w:ins>
      <w:del w:id="852"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18196AC5" w14:textId="77777777" w:rsidR="000176A9" w:rsidRDefault="00310D3E" w:rsidP="000176A9">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0D32FDE8" w14:textId="19815D5B" w:rsidR="004678AB" w:rsidRDefault="000176A9" w:rsidP="000176A9">
      <w:pPr>
        <w:pStyle w:val="Caption"/>
        <w:ind w:left="2880" w:firstLine="720"/>
      </w:pPr>
      <w:bookmarkStart w:id="853" w:name="_Toc75590990"/>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9</w:t>
        </w:r>
      </w:fldSimple>
      <w:r w:rsidRPr="000176A9">
        <w:t>:Redux diagram</w:t>
      </w:r>
      <w:bookmarkEnd w:id="853"/>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54" w:author="Pubsure" w:date="2021-06-24T07:50:00Z">
        <w:r>
          <w:rPr>
            <w:rFonts w:ascii="Arial" w:hAnsi="Arial"/>
            <w:sz w:val="24"/>
            <w:szCs w:val="24"/>
          </w:rPr>
          <w:t>.”</w:t>
        </w:r>
      </w:ins>
      <w:del w:id="855"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56" w:author="Pubsure" w:date="2021-06-24T07:50:00Z">
        <w:r>
          <w:rPr>
            <w:rFonts w:ascii="Arial" w:hAnsi="Arial"/>
            <w:sz w:val="24"/>
            <w:szCs w:val="24"/>
          </w:rPr>
          <w:t>These</w:t>
        </w:r>
      </w:ins>
      <w:del w:id="857"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58" w:author="Pubsure" w:date="2021-06-24T07:50:00Z">
        <w:r>
          <w:rPr>
            <w:rFonts w:ascii="Arial" w:hAnsi="Arial"/>
            <w:sz w:val="24"/>
            <w:szCs w:val="24"/>
          </w:rPr>
          <w:t>reaction</w:t>
        </w:r>
      </w:ins>
      <w:del w:id="859"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60" w:author="Pubsure" w:date="2021-06-24T07:50:00Z">
        <w:r>
          <w:rPr>
            <w:rFonts w:ascii="Arial" w:hAnsi="Arial"/>
            <w:sz w:val="24"/>
            <w:szCs w:val="24"/>
          </w:rPr>
          <w:delText xml:space="preserve">it’s </w:delText>
        </w:r>
      </w:del>
      <w:ins w:id="861" w:author="Pubsure" w:date="2021-06-24T07:50:00Z">
        <w:r>
          <w:rPr>
            <w:rFonts w:ascii="Arial" w:hAnsi="Arial"/>
            <w:sz w:val="24"/>
            <w:szCs w:val="24"/>
          </w:rPr>
          <w:t>An</w:t>
        </w:r>
      </w:ins>
      <w:del w:id="862"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63" w:author="Pubsure" w:date="2021-06-24T07:50:00Z">
        <w:r>
          <w:rPr>
            <w:rFonts w:ascii="Arial" w:hAnsi="Arial"/>
            <w:sz w:val="24"/>
            <w:szCs w:val="24"/>
          </w:rPr>
          <w:t>that</w:t>
        </w:r>
      </w:ins>
      <w:del w:id="864" w:author="Pubsure" w:date="2021-06-24T07:50:00Z">
        <w:r>
          <w:rPr>
            <w:rFonts w:ascii="Arial" w:hAnsi="Arial"/>
            <w:sz w:val="24"/>
            <w:szCs w:val="24"/>
          </w:rPr>
          <w:delText>which</w:delText>
        </w:r>
      </w:del>
      <w:r>
        <w:rPr>
          <w:rFonts w:ascii="Arial" w:hAnsi="Arial"/>
          <w:sz w:val="24"/>
          <w:szCs w:val="24"/>
        </w:rPr>
        <w:t xml:space="preserve"> holds the </w:t>
      </w:r>
      <w:del w:id="865" w:author="Pubsure" w:date="2021-06-24T07:50:00Z">
        <w:r>
          <w:rPr>
            <w:rFonts w:ascii="Arial" w:hAnsi="Arial"/>
            <w:sz w:val="24"/>
            <w:szCs w:val="24"/>
          </w:rPr>
          <w:delText xml:space="preserve">application’s </w:delText>
        </w:r>
      </w:del>
      <w:r>
        <w:rPr>
          <w:rFonts w:ascii="Arial" w:hAnsi="Arial"/>
          <w:sz w:val="24"/>
          <w:szCs w:val="24"/>
        </w:rPr>
        <w:t>state</w:t>
      </w:r>
      <w:ins w:id="866"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67" w:author="Pubsure" w:date="2021-06-24T07:50:00Z">
        <w:r>
          <w:rPr>
            <w:rFonts w:ascii="Arial" w:hAnsi="Arial"/>
            <w:sz w:val="24"/>
            <w:szCs w:val="24"/>
          </w:rPr>
          <w:t>,</w:t>
        </w:r>
      </w:ins>
      <w:r>
        <w:rPr>
          <w:rFonts w:ascii="Arial" w:hAnsi="Arial"/>
          <w:sz w:val="24"/>
          <w:szCs w:val="24"/>
        </w:rPr>
        <w:t xml:space="preserve"> which can be created to depend </w:t>
      </w:r>
      <w:ins w:id="868" w:author="Pubsure" w:date="2021-06-24T07:50:00Z">
        <w:r>
          <w:rPr>
            <w:rFonts w:ascii="Arial" w:hAnsi="Arial"/>
            <w:sz w:val="24"/>
            <w:szCs w:val="24"/>
          </w:rPr>
          <w:t>on</w:t>
        </w:r>
      </w:ins>
      <w:del w:id="869"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70" w:author="Pubsure" w:date="2021-06-24T07:50:00Z">
        <w:r>
          <w:rPr>
            <w:rFonts w:ascii="Arial" w:hAnsi="Arial"/>
            <w:sz w:val="24"/>
            <w:szCs w:val="24"/>
          </w:rPr>
          <w:t>It</w:t>
        </w:r>
      </w:ins>
      <w:del w:id="871" w:author="Pubsure" w:date="2021-06-24T07:50:00Z">
        <w:r>
          <w:rPr>
            <w:rFonts w:ascii="Arial" w:hAnsi="Arial"/>
            <w:sz w:val="24"/>
            <w:szCs w:val="24"/>
          </w:rPr>
          <w:delText>it</w:delText>
        </w:r>
      </w:del>
      <w:ins w:id="872" w:author="Pubsure" w:date="2021-06-24T07:50:00Z">
        <w:r>
          <w:rPr>
            <w:rFonts w:ascii="Arial" w:hAnsi="Arial"/>
            <w:sz w:val="24"/>
            <w:szCs w:val="24"/>
          </w:rPr>
          <w:t xml:space="preserve"> is</w:t>
        </w:r>
      </w:ins>
      <w:del w:id="873"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74"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75"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mongoDB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1806BE04" w14:textId="77777777" w:rsidR="000176A9" w:rsidRDefault="00310D3E" w:rsidP="000176A9">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089692F4" w14:textId="610B046D" w:rsidR="004678AB" w:rsidRDefault="000176A9" w:rsidP="000176A9">
      <w:pPr>
        <w:pStyle w:val="Caption"/>
        <w:ind w:left="1440" w:firstLine="720"/>
      </w:pPr>
      <w:bookmarkStart w:id="876" w:name="_Toc75590991"/>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10</w:t>
        </w:r>
      </w:fldSimple>
      <w:r w:rsidRPr="000176A9">
        <w:t>:Socket.io Diagram</w:t>
      </w:r>
      <w:bookmarkEnd w:id="876"/>
    </w:p>
    <w:p w14:paraId="13904CEC" w14:textId="3B479CE7" w:rsidR="004678AB" w:rsidRDefault="00310D3E">
      <w:pPr>
        <w:pStyle w:val="Caption"/>
        <w:ind w:left="2160"/>
      </w:pPr>
      <w:r>
        <w:t xml:space="preserve">   </w:t>
      </w:r>
    </w:p>
    <w:p w14:paraId="21E3A8A4" w14:textId="77777777" w:rsidR="004678AB" w:rsidRDefault="004678AB">
      <w:pPr>
        <w:rPr>
          <w:sz w:val="28"/>
          <w:szCs w:val="28"/>
        </w:rPr>
      </w:pPr>
    </w:p>
    <w:p w14:paraId="35C96A2E" w14:textId="77777777" w:rsidR="004678AB" w:rsidRDefault="00310D3E">
      <w:pPr>
        <w:pStyle w:val="Heading2"/>
      </w:pPr>
      <w:bookmarkStart w:id="877" w:name="_Toc75356620"/>
      <w:bookmarkStart w:id="878" w:name="_Toc75356860"/>
      <w:bookmarkStart w:id="879" w:name="_Toc75356951"/>
      <w:bookmarkStart w:id="880" w:name="_Toc75585032"/>
      <w:bookmarkStart w:id="881" w:name="_Toc75585325"/>
      <w:r>
        <w:t>3.6 Sequence diagrams</w:t>
      </w:r>
      <w:bookmarkEnd w:id="877"/>
      <w:bookmarkEnd w:id="878"/>
      <w:bookmarkEnd w:id="879"/>
      <w:bookmarkEnd w:id="880"/>
      <w:bookmarkEnd w:id="881"/>
    </w:p>
    <w:p w14:paraId="0AFB2EF2" w14:textId="77777777" w:rsidR="004678AB" w:rsidRDefault="00310D3E">
      <w:pPr>
        <w:rPr>
          <w:rFonts w:ascii="Arial" w:hAnsi="Arial"/>
          <w:sz w:val="24"/>
          <w:szCs w:val="24"/>
        </w:rPr>
      </w:pPr>
      <w:r>
        <w:rPr>
          <w:rFonts w:ascii="Arial" w:hAnsi="Arial"/>
          <w:sz w:val="24"/>
          <w:szCs w:val="24"/>
        </w:rPr>
        <w:t xml:space="preserve">In this section, we </w:t>
      </w:r>
      <w:del w:id="882"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83"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84" w:author="Pubsure" w:date="2021-06-24T07:50:00Z">
        <w:r>
          <w:rPr>
            <w:rFonts w:ascii="Arial" w:hAnsi="Arial"/>
            <w:sz w:val="24"/>
            <w:szCs w:val="24"/>
            <w:shd w:val="clear" w:color="auto" w:fill="FFFFFF"/>
          </w:rPr>
          <w:t>diagrams</w:t>
        </w:r>
      </w:ins>
      <w:del w:id="885"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86" w:author="Pubsure" w:date="2021-06-24T07:50:00Z">
        <w:r>
          <w:rPr>
            <w:rFonts w:ascii="Arial" w:hAnsi="Arial"/>
            <w:sz w:val="24"/>
            <w:szCs w:val="24"/>
            <w:shd w:val="clear" w:color="auto" w:fill="FFFFFF"/>
          </w:rPr>
          <w:t>performed</w:t>
        </w:r>
      </w:ins>
      <w:del w:id="887"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88" w:author="Pubsure" w:date="2021-06-24T07:50:00Z">
        <w:r>
          <w:rPr>
            <w:rFonts w:ascii="Arial" w:hAnsi="Arial"/>
            <w:sz w:val="24"/>
            <w:szCs w:val="24"/>
            <w:shd w:val="clear" w:color="auto" w:fill="FFFFFF"/>
          </w:rPr>
          <w:t>interactions</w:t>
        </w:r>
      </w:ins>
      <w:del w:id="889"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90"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91" w:author="Pubsure" w:date="2021-06-24T07:50:00Z">
        <w:r>
          <w:rPr>
            <w:rFonts w:ascii="Arial" w:hAnsi="Arial"/>
            <w:sz w:val="24"/>
            <w:szCs w:val="24"/>
            <w:shd w:val="clear" w:color="auto" w:fill="FFFFFF"/>
          </w:rPr>
          <w:t>diagrams</w:t>
        </w:r>
      </w:ins>
      <w:del w:id="892"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93" w:author="Pubsure" w:date="2021-06-24T07:50:00Z">
        <w:r>
          <w:rPr>
            <w:rFonts w:ascii="Arial" w:hAnsi="Arial"/>
            <w:sz w:val="24"/>
            <w:szCs w:val="24"/>
            <w:shd w:val="clear" w:color="auto" w:fill="FFFFFF"/>
          </w:rPr>
          <w:t>focused</w:t>
        </w:r>
      </w:ins>
      <w:del w:id="894" w:author="Pubsure" w:date="2021-06-24T07:50:00Z">
        <w:r>
          <w:rPr>
            <w:rFonts w:ascii="Arial" w:hAnsi="Arial"/>
            <w:sz w:val="24"/>
            <w:szCs w:val="24"/>
            <w:shd w:val="clear" w:color="auto" w:fill="FFFFFF"/>
          </w:rPr>
          <w:delText>focus</w:delText>
        </w:r>
      </w:del>
      <w:ins w:id="895"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896" w:author="Pubsure" w:date="2021-06-24T07:50:00Z">
        <w:r>
          <w:rPr>
            <w:rFonts w:ascii="Arial" w:hAnsi="Arial"/>
            <w:sz w:val="24"/>
            <w:szCs w:val="24"/>
          </w:rPr>
          <w:t xml:space="preserve">the </w:t>
        </w:r>
      </w:ins>
      <w:r>
        <w:rPr>
          <w:rFonts w:ascii="Arial" w:hAnsi="Arial"/>
          <w:sz w:val="24"/>
          <w:szCs w:val="24"/>
        </w:rPr>
        <w:t xml:space="preserve">time </w:t>
      </w:r>
      <w:ins w:id="897" w:author="Pubsure" w:date="2021-06-24T07:50:00Z">
        <w:r>
          <w:rPr>
            <w:rFonts w:ascii="Arial" w:hAnsi="Arial"/>
            <w:sz w:val="24"/>
            <w:szCs w:val="24"/>
            <w:shd w:val="clear" w:color="auto" w:fill="FFFFFF"/>
          </w:rPr>
          <w:t>at</w:t>
        </w:r>
      </w:ins>
      <w:del w:id="898"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899"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lastRenderedPageBreak/>
        <w:tab/>
      </w:r>
      <w:bookmarkStart w:id="900" w:name="_Toc75356621"/>
      <w:bookmarkStart w:id="901" w:name="_Toc75356861"/>
      <w:bookmarkStart w:id="902" w:name="_Toc75356952"/>
      <w:bookmarkStart w:id="903" w:name="_Toc75585033"/>
      <w:bookmarkStart w:id="904" w:name="_Toc75585326"/>
      <w:r>
        <w:rPr>
          <w:shd w:val="clear" w:color="auto" w:fill="FFFFFF"/>
        </w:rPr>
        <w:t>3.5.1 Authentication Sequence Diagram</w:t>
      </w:r>
      <w:bookmarkEnd w:id="900"/>
      <w:bookmarkEnd w:id="901"/>
      <w:bookmarkEnd w:id="902"/>
      <w:bookmarkEnd w:id="903"/>
      <w:bookmarkEnd w:id="904"/>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905" w:author="Pubsure" w:date="2021-06-24T07:50:00Z">
        <w:r>
          <w:rPr>
            <w:rFonts w:ascii="Arial" w:hAnsi="Arial"/>
            <w:sz w:val="24"/>
            <w:szCs w:val="24"/>
            <w:shd w:val="clear" w:color="auto" w:fill="FFFFFF"/>
          </w:rPr>
          <w:t>authentication sequence</w:t>
        </w:r>
      </w:ins>
      <w:del w:id="906"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907" w:author="Pubsure" w:date="2021-06-24T07:50:00Z">
        <w:r>
          <w:rPr>
            <w:rFonts w:ascii="Arial" w:hAnsi="Arial"/>
            <w:sz w:val="24"/>
            <w:szCs w:val="24"/>
            <w:shd w:val="clear" w:color="auto" w:fill="FFFFFF"/>
          </w:rPr>
          <w:t>diagram</w:t>
        </w:r>
      </w:ins>
      <w:del w:id="908"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909" w:author="Pubsure" w:date="2021-06-24T07:50:00Z">
        <w:r>
          <w:rPr>
            <w:rFonts w:ascii="Arial" w:hAnsi="Arial"/>
            <w:sz w:val="24"/>
            <w:szCs w:val="24"/>
            <w:shd w:val="clear" w:color="auto" w:fill="FFFFFF"/>
          </w:rPr>
          <w:t>how</w:t>
        </w:r>
      </w:ins>
      <w:del w:id="910"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911" w:author="Pubsure" w:date="2021-06-24T07:50:00Z">
        <w:r>
          <w:rPr>
            <w:rFonts w:ascii="Arial" w:hAnsi="Arial"/>
            <w:sz w:val="24"/>
            <w:szCs w:val="24"/>
            <w:shd w:val="clear" w:color="auto" w:fill="FFFFFF"/>
          </w:rPr>
          <w:t>can</w:t>
        </w:r>
      </w:ins>
      <w:del w:id="912"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913" w:author="Pubsure" w:date="2021-06-24T07:50:00Z">
        <w:r>
          <w:rPr>
            <w:rFonts w:ascii="Arial" w:hAnsi="Arial"/>
            <w:sz w:val="24"/>
            <w:szCs w:val="24"/>
            <w:shd w:val="clear" w:color="auto" w:fill="FFFFFF"/>
          </w:rPr>
          <w:delText xml:space="preserve">The </w:delText>
        </w:r>
      </w:del>
      <w:ins w:id="914" w:author="Pubsure" w:date="2021-06-24T07:50:00Z">
        <w:r>
          <w:rPr>
            <w:rFonts w:ascii="Arial" w:hAnsi="Arial"/>
            <w:sz w:val="24"/>
            <w:szCs w:val="24"/>
            <w:shd w:val="clear" w:color="auto" w:fill="FFFFFF"/>
          </w:rPr>
          <w:t>Authentication</w:t>
        </w:r>
      </w:ins>
      <w:del w:id="915"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916" w:author="Pubsure" w:date="2021-06-24T07:50:00Z">
        <w:r>
          <w:rPr>
            <w:rFonts w:ascii="Arial" w:hAnsi="Arial"/>
            <w:sz w:val="24"/>
            <w:szCs w:val="24"/>
            <w:shd w:val="clear" w:color="auto" w:fill="FFFFFF"/>
          </w:rPr>
          <w:t>successful</w:t>
        </w:r>
      </w:ins>
      <w:del w:id="917"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918" w:author="Pubsure" w:date="2021-06-24T07:50:00Z">
        <w:r>
          <w:rPr>
            <w:rFonts w:ascii="Arial" w:hAnsi="Arial"/>
            <w:sz w:val="24"/>
            <w:szCs w:val="24"/>
            <w:shd w:val="clear" w:color="auto" w:fill="FFFFFF"/>
          </w:rPr>
          <w:t>has</w:t>
        </w:r>
      </w:ins>
      <w:del w:id="919"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920" w:author="Pubsure" w:date="2021-06-24T07:50:00Z">
        <w:r>
          <w:rPr>
            <w:rFonts w:ascii="Arial" w:hAnsi="Arial"/>
            <w:sz w:val="24"/>
            <w:szCs w:val="24"/>
            <w:shd w:val="clear" w:color="auto" w:fill="FFFFFF"/>
          </w:rPr>
          <w:delText xml:space="preserve">that he </w:delText>
        </w:r>
      </w:del>
      <w:ins w:id="921" w:author="Pubsure" w:date="2021-06-24T07:50:00Z">
        <w:r>
          <w:rPr>
            <w:rFonts w:ascii="Arial" w:hAnsi="Arial"/>
            <w:sz w:val="24"/>
            <w:szCs w:val="24"/>
            <w:shd w:val="clear" w:color="auto" w:fill="FFFFFF"/>
          </w:rPr>
          <w:t>enters</w:t>
        </w:r>
      </w:ins>
      <w:del w:id="922"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has</w:t>
      </w:r>
      <w:ins w:id="923" w:author="Pubsure" w:date="2021-06-24T07:50:00Z">
        <w:r>
          <w:rPr>
            <w:rFonts w:ascii="Arial" w:hAnsi="Arial"/>
            <w:sz w:val="24"/>
            <w:szCs w:val="24"/>
            <w:shd w:val="clear" w:color="auto" w:fill="FFFFFF"/>
          </w:rPr>
          <w:t xml:space="preserve"> not</w:t>
        </w:r>
      </w:ins>
      <w:del w:id="924"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925"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926" w:author="Pubsure" w:date="2021-06-24T07:50:00Z">
        <w:r>
          <w:rPr>
            <w:rFonts w:ascii="Arial" w:hAnsi="Arial"/>
            <w:sz w:val="24"/>
            <w:szCs w:val="24"/>
            <w:shd w:val="clear" w:color="auto" w:fill="FFFFFF"/>
          </w:rPr>
          <w:t>he/she</w:t>
        </w:r>
      </w:ins>
      <w:del w:id="927"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928" w:author="Pubsure" w:date="2021-06-24T07:50:00Z">
        <w:r>
          <w:rPr>
            <w:rFonts w:ascii="Arial" w:hAnsi="Arial"/>
            <w:sz w:val="24"/>
            <w:szCs w:val="24"/>
          </w:rPr>
          <w:t>,</w:t>
        </w:r>
      </w:ins>
      <w:r>
        <w:rPr>
          <w:rFonts w:ascii="Arial" w:hAnsi="Arial"/>
          <w:sz w:val="24"/>
          <w:szCs w:val="24"/>
        </w:rPr>
        <w:t xml:space="preserve"> which will be saved in local storage</w:t>
      </w:r>
      <w:ins w:id="929" w:author="Pubsure" w:date="2021-06-24T07:50:00Z">
        <w:r>
          <w:rPr>
            <w:rFonts w:ascii="Arial" w:hAnsi="Arial"/>
            <w:sz w:val="24"/>
            <w:szCs w:val="24"/>
            <w:shd w:val="clear" w:color="auto" w:fill="FFFFFF"/>
          </w:rPr>
          <w:t>;</w:t>
        </w:r>
      </w:ins>
      <w:del w:id="930"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931"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6835611D" w14:textId="77777777" w:rsidR="000176A9" w:rsidRDefault="00310D3E" w:rsidP="000176A9">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632ADDCD" w14:textId="1F960B37" w:rsidR="004678AB" w:rsidRDefault="000176A9" w:rsidP="000176A9">
      <w:pPr>
        <w:pStyle w:val="Caption"/>
        <w:ind w:left="720" w:firstLine="720"/>
      </w:pPr>
      <w:bookmarkStart w:id="932" w:name="_Toc75590992"/>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11</w:t>
        </w:r>
      </w:fldSimple>
      <w:r w:rsidRPr="000176A9">
        <w:t>:Authentication Sequence Diagram</w:t>
      </w:r>
      <w:bookmarkEnd w:id="932"/>
      <w:r w:rsidR="00310D3E">
        <w:tab/>
        <w:t xml:space="preserve"> </w:t>
      </w:r>
    </w:p>
    <w:p w14:paraId="7E8BE74C" w14:textId="77777777" w:rsidR="004678AB" w:rsidRDefault="00310D3E">
      <w:pPr>
        <w:pStyle w:val="Heading3"/>
      </w:pPr>
      <w:r>
        <w:tab/>
      </w:r>
      <w:bookmarkStart w:id="933" w:name="_Toc75356622"/>
      <w:bookmarkStart w:id="934" w:name="_Toc75356862"/>
      <w:bookmarkStart w:id="935" w:name="_Toc75356953"/>
      <w:bookmarkStart w:id="936" w:name="_Toc75585034"/>
      <w:bookmarkStart w:id="937" w:name="_Toc75585327"/>
      <w:r>
        <w:rPr>
          <w:shd w:val="clear" w:color="auto" w:fill="FFFFFF"/>
        </w:rPr>
        <w:t>3.5.1 User Management Sequence Diagram</w:t>
      </w:r>
      <w:bookmarkEnd w:id="933"/>
      <w:bookmarkEnd w:id="934"/>
      <w:bookmarkEnd w:id="935"/>
      <w:bookmarkEnd w:id="936"/>
      <w:bookmarkEnd w:id="937"/>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938" w:author="Pubsure" w:date="2021-06-24T07:50:00Z">
        <w:r>
          <w:rPr>
            <w:rFonts w:ascii="Arial" w:hAnsi="Arial"/>
            <w:sz w:val="24"/>
            <w:szCs w:val="24"/>
          </w:rPr>
          <w:delText xml:space="preserve">The </w:delText>
        </w:r>
      </w:del>
      <w:ins w:id="939" w:author="Pubsure" w:date="2021-06-24T07:50:00Z">
        <w:r>
          <w:rPr>
            <w:rFonts w:ascii="Arial" w:hAnsi="Arial"/>
            <w:sz w:val="24"/>
            <w:szCs w:val="24"/>
          </w:rPr>
          <w:t>Use</w:t>
        </w:r>
      </w:ins>
      <w:del w:id="940"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941" w:author="Pubsure" w:date="2021-06-24T07:50:00Z">
        <w:r>
          <w:rPr>
            <w:rFonts w:ascii="Arial" w:hAnsi="Arial"/>
            <w:sz w:val="24"/>
            <w:szCs w:val="24"/>
          </w:rPr>
          <w:t>them</w:t>
        </w:r>
      </w:ins>
      <w:del w:id="942"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943" w:author="Pubsure" w:date="2021-06-24T07:50:00Z">
        <w:r>
          <w:rPr>
            <w:rFonts w:ascii="Arial" w:hAnsi="Arial"/>
            <w:sz w:val="24"/>
            <w:szCs w:val="24"/>
          </w:rPr>
          <w:t>successful</w:t>
        </w:r>
      </w:ins>
      <w:del w:id="944"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lastRenderedPageBreak/>
        <w:t>If there’s no users, the system displays an empty list.</w:t>
      </w:r>
    </w:p>
    <w:p w14:paraId="7A2E2F2B" w14:textId="77777777" w:rsidR="000176A9" w:rsidRDefault="00310D3E" w:rsidP="000176A9">
      <w:pPr>
        <w:keepNext/>
      </w:pPr>
      <w:r>
        <w:rPr>
          <w:noProof/>
          <w:lang w:val="fr-FR" w:eastAsia="fr-FR"/>
        </w:rPr>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58D4899E" w14:textId="1BF55E93" w:rsidR="000176A9" w:rsidRDefault="000176A9" w:rsidP="000176A9">
      <w:pPr>
        <w:pStyle w:val="Caption"/>
        <w:ind w:left="720" w:firstLine="720"/>
      </w:pPr>
      <w:bookmarkStart w:id="945" w:name="_Toc75590993"/>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12</w:t>
        </w:r>
      </w:fldSimple>
      <w:r w:rsidRPr="000176A9">
        <w:t>:User Management Sequence Diagram</w:t>
      </w:r>
      <w:bookmarkEnd w:id="945"/>
    </w:p>
    <w:p w14:paraId="54763A82" w14:textId="239DDCD9" w:rsidR="004678AB" w:rsidRDefault="00310D3E" w:rsidP="000176A9">
      <w:pPr>
        <w:keepNext/>
      </w:pPr>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46" w:name="_Toc75356623"/>
      <w:bookmarkStart w:id="947" w:name="_Toc75356863"/>
      <w:bookmarkStart w:id="948" w:name="_Toc75356954"/>
      <w:bookmarkStart w:id="949" w:name="_Toc75585035"/>
      <w:bookmarkStart w:id="950" w:name="_Toc75585328"/>
      <w:r>
        <w:rPr>
          <w:shd w:val="clear" w:color="auto" w:fill="FFFFFF"/>
        </w:rPr>
        <w:t>3.5.1 New Chat Sequence Diagram</w:t>
      </w:r>
      <w:bookmarkEnd w:id="946"/>
      <w:bookmarkEnd w:id="947"/>
      <w:bookmarkEnd w:id="948"/>
      <w:bookmarkEnd w:id="949"/>
      <w:bookmarkEnd w:id="950"/>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51" w:author="Pubsure" w:date="2021-06-24T07:50:00Z">
        <w:r>
          <w:rPr>
            <w:rFonts w:ascii="Arial" w:hAnsi="Arial"/>
            <w:sz w:val="24"/>
            <w:szCs w:val="24"/>
            <w:shd w:val="clear" w:color="auto" w:fill="FFFFFF"/>
          </w:rPr>
          <w:t>performed</w:t>
        </w:r>
      </w:ins>
      <w:del w:id="952"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53"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54"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55" w:author="Pubsure" w:date="2021-06-24T07:50:00Z">
        <w:r>
          <w:rPr>
            <w:rFonts w:ascii="Arial" w:hAnsi="Arial"/>
            <w:sz w:val="24"/>
            <w:szCs w:val="24"/>
            <w:shd w:val="clear" w:color="auto" w:fill="FFFFFF"/>
          </w:rPr>
          <w:t xml:space="preserve"> not</w:t>
        </w:r>
      </w:ins>
      <w:del w:id="956"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57" w:author="Pubsure" w:date="2021-06-24T07:50:00Z">
        <w:r>
          <w:rPr>
            <w:rFonts w:ascii="Arial" w:hAnsi="Arial"/>
            <w:sz w:val="24"/>
            <w:szCs w:val="24"/>
          </w:rPr>
          <w:t>;</w:t>
        </w:r>
        <w:r>
          <w:rPr>
            <w:rFonts w:ascii="Arial" w:hAnsi="Arial"/>
            <w:sz w:val="24"/>
            <w:szCs w:val="24"/>
            <w:shd w:val="clear" w:color="auto" w:fill="FFFFFF"/>
          </w:rPr>
          <w:t xml:space="preserve"> otherwise,</w:t>
        </w:r>
      </w:ins>
      <w:del w:id="958"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095FC25" w14:textId="77777777" w:rsidR="000176A9" w:rsidRDefault="00310D3E" w:rsidP="000176A9">
      <w:pPr>
        <w:keepNext/>
      </w:pPr>
      <w:r>
        <w:rPr>
          <w:noProof/>
          <w:lang w:val="fr-FR" w:eastAsia="fr-FR"/>
        </w:rPr>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2B68EFE9" w14:textId="7A270494" w:rsidR="004678AB" w:rsidRDefault="000176A9" w:rsidP="000176A9">
      <w:pPr>
        <w:pStyle w:val="Caption"/>
        <w:ind w:left="720" w:firstLine="720"/>
      </w:pPr>
      <w:bookmarkStart w:id="959" w:name="_Toc75590994"/>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13</w:t>
        </w:r>
      </w:fldSimple>
      <w:r w:rsidRPr="000176A9">
        <w:t>:Create New Conversation Sequence Diagram</w:t>
      </w:r>
      <w:bookmarkEnd w:id="959"/>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60" w:name="_Toc75356624"/>
      <w:bookmarkStart w:id="961" w:name="_Toc75356864"/>
      <w:bookmarkStart w:id="962" w:name="_Toc75356955"/>
      <w:bookmarkStart w:id="963" w:name="_Toc75585036"/>
      <w:bookmarkStart w:id="964" w:name="_Toc75585329"/>
      <w:r>
        <w:t>3.6 General Class Diagram</w:t>
      </w:r>
      <w:bookmarkEnd w:id="960"/>
      <w:bookmarkEnd w:id="961"/>
      <w:bookmarkEnd w:id="962"/>
      <w:bookmarkEnd w:id="963"/>
      <w:bookmarkEnd w:id="964"/>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65" w:author="Pubsure" w:date="2021-06-24T07:50:00Z">
        <w:r>
          <w:rPr>
            <w:rFonts w:ascii="Arial" w:hAnsi="Arial"/>
            <w:sz w:val="24"/>
            <w:szCs w:val="24"/>
            <w:shd w:val="clear" w:color="auto" w:fill="FFFFFF"/>
          </w:rPr>
          <w:t>for</w:t>
        </w:r>
      </w:ins>
      <w:del w:id="966"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67"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68"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69" w:author="Pubsure" w:date="2021-06-24T07:50:00Z">
        <w:r>
          <w:rPr>
            <w:rFonts w:ascii="Arial" w:hAnsi="Arial"/>
            <w:sz w:val="24"/>
            <w:szCs w:val="24"/>
            <w:shd w:val="clear" w:color="auto" w:fill="FFFFFF"/>
          </w:rPr>
          <w:t>Because</w:t>
        </w:r>
      </w:ins>
      <w:del w:id="970"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596AB7A8" w14:textId="77777777" w:rsidR="000176A9" w:rsidRDefault="00310D3E" w:rsidP="000176A9">
      <w:pPr>
        <w:keepNext/>
      </w:pPr>
      <w:r>
        <w:rPr>
          <w:noProof/>
          <w:lang w:val="fr-FR" w:eastAsia="fr-FR"/>
        </w:rPr>
        <w:lastRenderedPageBreak/>
        <w:drawing>
          <wp:inline distT="0" distB="0" distL="0" distR="0" wp14:anchorId="26920A9D" wp14:editId="4BADE2CE">
            <wp:extent cx="6001252" cy="3160705"/>
            <wp:effectExtent l="0" t="0" r="0" b="1595"/>
            <wp:docPr id="27" name="Picture 14"/>
            <wp:cNvGraphicFramePr/>
            <a:graphic xmlns:a="http://schemas.openxmlformats.org/drawingml/2006/main">
              <a:graphicData uri="http://schemas.openxmlformats.org/drawingml/2006/picture">
                <pic:pic xmlns:pic="http://schemas.openxmlformats.org/drawingml/2006/picture">
                  <pic:nvPicPr>
                    <pic:cNvPr id="1805844323" name=""/>
                    <pic:cNvPicPr/>
                  </pic:nvPicPr>
                  <pic:blipFill>
                    <a:blip r:embed="rId37"/>
                    <a:stretch>
                      <a:fillRect/>
                    </a:stretch>
                  </pic:blipFill>
                  <pic:spPr>
                    <a:xfrm>
                      <a:off x="0" y="0"/>
                      <a:ext cx="6001252" cy="3160705"/>
                    </a:xfrm>
                    <a:prstGeom prst="rect">
                      <a:avLst/>
                    </a:prstGeom>
                    <a:noFill/>
                    <a:ln>
                      <a:noFill/>
                    </a:ln>
                  </pic:spPr>
                </pic:pic>
              </a:graphicData>
            </a:graphic>
          </wp:inline>
        </w:drawing>
      </w:r>
    </w:p>
    <w:p w14:paraId="33EAF458" w14:textId="581F9E53" w:rsidR="004678AB" w:rsidRDefault="000176A9" w:rsidP="000176A9">
      <w:pPr>
        <w:pStyle w:val="Caption"/>
        <w:ind w:left="2160" w:firstLine="720"/>
      </w:pPr>
      <w:bookmarkStart w:id="971" w:name="_Toc75590995"/>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14</w:t>
        </w:r>
      </w:fldSimple>
      <w:r w:rsidRPr="000176A9">
        <w:t>:General Class Diagram</w:t>
      </w:r>
      <w:bookmarkEnd w:id="971"/>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72" w:name="_Toc75356625"/>
      <w:bookmarkStart w:id="973" w:name="_Toc75356865"/>
      <w:bookmarkStart w:id="974" w:name="_Toc75356956"/>
      <w:bookmarkStart w:id="975" w:name="_Toc75585037"/>
      <w:bookmarkStart w:id="976" w:name="_Toc75585330"/>
      <w:r>
        <w:t>3.7 Gantt Diagram</w:t>
      </w:r>
      <w:bookmarkEnd w:id="972"/>
      <w:bookmarkEnd w:id="973"/>
      <w:bookmarkEnd w:id="974"/>
      <w:bookmarkEnd w:id="975"/>
      <w:bookmarkEnd w:id="976"/>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77" w:author="Pubsure" w:date="2021-06-24T07:50:00Z">
        <w:r>
          <w:rPr>
            <w:rFonts w:ascii="Arial" w:hAnsi="Arial"/>
            <w:sz w:val="24"/>
            <w:szCs w:val="24"/>
          </w:rPr>
          <w:t>project</w:t>
        </w:r>
      </w:ins>
      <w:del w:id="978" w:author="Pubsure" w:date="2021-06-24T07:50:00Z">
        <w:r>
          <w:rPr>
            <w:rFonts w:ascii="Arial" w:hAnsi="Arial"/>
            <w:sz w:val="24"/>
            <w:szCs w:val="24"/>
          </w:rPr>
          <w:delText>the</w:delText>
        </w:r>
      </w:del>
      <w:r>
        <w:rPr>
          <w:rFonts w:ascii="Arial" w:hAnsi="Arial"/>
          <w:sz w:val="24"/>
          <w:szCs w:val="24"/>
        </w:rPr>
        <w:t xml:space="preserve"> management</w:t>
      </w:r>
      <w:del w:id="979" w:author="Pubsure" w:date="2021-06-24T07:50:00Z">
        <w:r>
          <w:rPr>
            <w:rFonts w:ascii="Arial" w:hAnsi="Arial"/>
            <w:sz w:val="24"/>
            <w:szCs w:val="24"/>
          </w:rPr>
          <w:delText xml:space="preserve"> of a project</w:delText>
        </w:r>
      </w:del>
      <w:r>
        <w:rPr>
          <w:rFonts w:ascii="Arial" w:hAnsi="Arial"/>
          <w:sz w:val="24"/>
          <w:szCs w:val="24"/>
        </w:rPr>
        <w:t xml:space="preserve">. </w:t>
      </w:r>
      <w:ins w:id="980" w:author="Pubsure" w:date="2021-06-24T07:50:00Z">
        <w:r>
          <w:rPr>
            <w:rFonts w:ascii="Arial" w:hAnsi="Arial"/>
            <w:sz w:val="24"/>
            <w:szCs w:val="24"/>
          </w:rPr>
          <w:t>It</w:t>
        </w:r>
      </w:ins>
      <w:del w:id="981" w:author="Pubsure" w:date="2021-06-24T07:50:00Z">
        <w:r>
          <w:rPr>
            <w:rFonts w:ascii="Arial" w:hAnsi="Arial"/>
            <w:sz w:val="24"/>
            <w:szCs w:val="24"/>
          </w:rPr>
          <w:delText>it</w:delText>
        </w:r>
      </w:del>
      <w:r>
        <w:rPr>
          <w:rFonts w:ascii="Arial" w:hAnsi="Arial"/>
          <w:sz w:val="24"/>
          <w:szCs w:val="24"/>
        </w:rPr>
        <w:t xml:space="preserve"> allows </w:t>
      </w:r>
      <w:del w:id="982" w:author="Pubsure" w:date="2021-06-24T07:50:00Z">
        <w:r>
          <w:rPr>
            <w:rFonts w:ascii="Arial" w:hAnsi="Arial"/>
            <w:sz w:val="24"/>
            <w:szCs w:val="24"/>
          </w:rPr>
          <w:delText xml:space="preserve">to </w:delText>
        </w:r>
      </w:del>
      <w:ins w:id="983" w:author="Pubsure" w:date="2021-06-24T07:50:00Z">
        <w:r>
          <w:rPr>
            <w:rFonts w:ascii="Arial" w:hAnsi="Arial"/>
            <w:sz w:val="24"/>
            <w:szCs w:val="24"/>
          </w:rPr>
          <w:t>representation</w:t>
        </w:r>
      </w:ins>
      <w:del w:id="984" w:author="Pubsure" w:date="2021-06-24T07:50:00Z">
        <w:r>
          <w:rPr>
            <w:rFonts w:ascii="Arial" w:hAnsi="Arial"/>
            <w:sz w:val="24"/>
            <w:szCs w:val="24"/>
          </w:rPr>
          <w:delText>represent</w:delText>
        </w:r>
      </w:del>
      <w:r>
        <w:rPr>
          <w:rFonts w:ascii="Arial" w:hAnsi="Arial"/>
          <w:sz w:val="24"/>
          <w:szCs w:val="24"/>
        </w:rPr>
        <w:t xml:space="preserve"> </w:t>
      </w:r>
      <w:ins w:id="985"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86" w:author="Pubsure" w:date="2021-06-24T07:50:00Z">
        <w:r>
          <w:rPr>
            <w:rFonts w:ascii="Arial" w:hAnsi="Arial"/>
            <w:sz w:val="24"/>
            <w:szCs w:val="24"/>
          </w:rPr>
          <w:t>was</w:t>
        </w:r>
      </w:ins>
      <w:del w:id="987"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88" w:author="Pubsure" w:date="2021-06-24T07:50:00Z">
        <w:r>
          <w:rPr>
            <w:rFonts w:ascii="Arial" w:hAnsi="Arial"/>
            <w:sz w:val="24"/>
            <w:szCs w:val="24"/>
          </w:rPr>
          <w:t>represented</w:t>
        </w:r>
      </w:ins>
      <w:del w:id="989" w:author="Pubsure" w:date="2021-06-24T07:50:00Z">
        <w:r>
          <w:rPr>
            <w:rFonts w:ascii="Arial" w:hAnsi="Arial"/>
            <w:sz w:val="24"/>
            <w:szCs w:val="24"/>
          </w:rPr>
          <w:delText>represent</w:delText>
        </w:r>
      </w:del>
      <w:r>
        <w:rPr>
          <w:rFonts w:ascii="Arial" w:hAnsi="Arial"/>
          <w:sz w:val="24"/>
          <w:szCs w:val="24"/>
        </w:rPr>
        <w:t xml:space="preserve"> the start date, </w:t>
      </w:r>
      <w:del w:id="990" w:author="Pubsure" w:date="2021-06-24T07:50:00Z">
        <w:r>
          <w:rPr>
            <w:rFonts w:ascii="Arial" w:hAnsi="Arial"/>
            <w:sz w:val="24"/>
            <w:szCs w:val="24"/>
          </w:rPr>
          <w:delText xml:space="preserve">the </w:delText>
        </w:r>
      </w:del>
      <w:r>
        <w:rPr>
          <w:rFonts w:ascii="Arial" w:hAnsi="Arial"/>
          <w:sz w:val="24"/>
          <w:szCs w:val="24"/>
        </w:rPr>
        <w:t>duration</w:t>
      </w:r>
      <w:ins w:id="991" w:author="Pubsure" w:date="2021-06-24T07:50:00Z">
        <w:r>
          <w:rPr>
            <w:rFonts w:ascii="Arial" w:hAnsi="Arial"/>
            <w:sz w:val="24"/>
            <w:szCs w:val="24"/>
          </w:rPr>
          <w:t>,</w:t>
        </w:r>
      </w:ins>
      <w:r>
        <w:rPr>
          <w:rFonts w:ascii="Arial" w:hAnsi="Arial"/>
          <w:sz w:val="24"/>
          <w:szCs w:val="24"/>
        </w:rPr>
        <w:t xml:space="preserve"> and </w:t>
      </w:r>
      <w:del w:id="992" w:author="Pubsure" w:date="2021-06-24T07:50:00Z">
        <w:r>
          <w:rPr>
            <w:rFonts w:ascii="Arial" w:hAnsi="Arial"/>
            <w:sz w:val="24"/>
            <w:szCs w:val="24"/>
          </w:rPr>
          <w:delText xml:space="preserve">the </w:delText>
        </w:r>
      </w:del>
      <w:r>
        <w:rPr>
          <w:rFonts w:ascii="Arial" w:hAnsi="Arial"/>
          <w:sz w:val="24"/>
          <w:szCs w:val="24"/>
        </w:rPr>
        <w:t>end date.</w:t>
      </w:r>
    </w:p>
    <w:p w14:paraId="44B91F7F" w14:textId="77777777" w:rsidR="000176A9" w:rsidRDefault="00310D3E" w:rsidP="000176A9">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5A0E7CE" w14:textId="6238C355" w:rsidR="004678AB" w:rsidRDefault="000176A9" w:rsidP="000176A9">
      <w:pPr>
        <w:pStyle w:val="Caption"/>
        <w:ind w:left="1440" w:firstLine="720"/>
      </w:pPr>
      <w:bookmarkStart w:id="993" w:name="_Toc75590996"/>
      <w:r>
        <w:t xml:space="preserve">Figure </w:t>
      </w:r>
      <w:fldSimple w:instr=" STYLEREF 1 \s ">
        <w:r w:rsidR="00FA5C82">
          <w:rPr>
            <w:noProof/>
            <w:cs/>
          </w:rPr>
          <w:t>‎</w:t>
        </w:r>
        <w:r w:rsidR="00FA5C82">
          <w:rPr>
            <w:noProof/>
          </w:rPr>
          <w:t>3</w:t>
        </w:r>
      </w:fldSimple>
      <w:r w:rsidR="00921914">
        <w:t>.</w:t>
      </w:r>
      <w:fldSimple w:instr=" SEQ Figure \* ARABIC \s 1 ">
        <w:r w:rsidR="00FA5C82">
          <w:rPr>
            <w:noProof/>
          </w:rPr>
          <w:t>15</w:t>
        </w:r>
      </w:fldSimple>
      <w:r w:rsidRPr="000176A9">
        <w:t>:Gantt Diagram</w:t>
      </w:r>
      <w:bookmarkEnd w:id="993"/>
    </w:p>
    <w:p w14:paraId="45478062" w14:textId="77777777" w:rsidR="004678AB" w:rsidRDefault="004678AB"/>
    <w:p w14:paraId="631509E3" w14:textId="77777777" w:rsidR="004678AB" w:rsidRDefault="00310D3E">
      <w:pPr>
        <w:pStyle w:val="Heading2"/>
      </w:pPr>
      <w:bookmarkStart w:id="994" w:name="_Toc75356626"/>
      <w:bookmarkStart w:id="995" w:name="_Toc75356866"/>
      <w:bookmarkStart w:id="996" w:name="_Toc75356957"/>
      <w:bookmarkStart w:id="997" w:name="_Toc75585038"/>
      <w:bookmarkStart w:id="998" w:name="_Toc75585331"/>
      <w:r>
        <w:t>3.8 Conclusion</w:t>
      </w:r>
      <w:bookmarkEnd w:id="994"/>
      <w:bookmarkEnd w:id="995"/>
      <w:bookmarkEnd w:id="996"/>
      <w:bookmarkEnd w:id="997"/>
      <w:bookmarkEnd w:id="998"/>
    </w:p>
    <w:p w14:paraId="392944F3" w14:textId="77777777" w:rsidR="004678AB" w:rsidRDefault="00310D3E">
      <w:r>
        <w:rPr>
          <w:rFonts w:ascii="Arial" w:hAnsi="Arial"/>
          <w:sz w:val="24"/>
          <w:szCs w:val="24"/>
        </w:rPr>
        <w:t xml:space="preserve">In this </w:t>
      </w:r>
      <w:ins w:id="999" w:author="Pubsure" w:date="2021-06-24T07:50:00Z">
        <w:r>
          <w:rPr>
            <w:rFonts w:ascii="Arial" w:hAnsi="Arial"/>
            <w:sz w:val="24"/>
            <w:szCs w:val="24"/>
          </w:rPr>
          <w:t>chapter</w:t>
        </w:r>
      </w:ins>
      <w:del w:id="1000" w:author="Pubsure" w:date="2021-06-24T07:50:00Z">
        <w:r>
          <w:rPr>
            <w:rFonts w:ascii="Arial" w:hAnsi="Arial"/>
            <w:sz w:val="24"/>
            <w:szCs w:val="24"/>
          </w:rPr>
          <w:delText>Chapter</w:delText>
        </w:r>
      </w:del>
      <w:ins w:id="1001"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1002" w:author="Pubsure" w:date="2021-06-24T07:50:00Z">
        <w:r>
          <w:rPr>
            <w:rFonts w:ascii="Arial" w:hAnsi="Arial"/>
            <w:sz w:val="24"/>
            <w:szCs w:val="24"/>
          </w:rPr>
          <w:t xml:space="preserve">and </w:t>
        </w:r>
      </w:ins>
      <w:r>
        <w:rPr>
          <w:rFonts w:ascii="Arial" w:hAnsi="Arial"/>
          <w:sz w:val="24"/>
          <w:szCs w:val="24"/>
        </w:rPr>
        <w:t xml:space="preserve">then </w:t>
      </w:r>
      <w:del w:id="1003" w:author="Pubsure" w:date="2021-06-24T07:50:00Z">
        <w:r>
          <w:rPr>
            <w:rFonts w:ascii="Arial" w:hAnsi="Arial"/>
            <w:sz w:val="24"/>
            <w:szCs w:val="24"/>
          </w:rPr>
          <w:delText xml:space="preserve">we </w:delText>
        </w:r>
      </w:del>
      <w:r>
        <w:rPr>
          <w:rFonts w:ascii="Arial" w:hAnsi="Arial"/>
          <w:sz w:val="24"/>
          <w:szCs w:val="24"/>
        </w:rPr>
        <w:t xml:space="preserve">moved on to present </w:t>
      </w:r>
      <w:ins w:id="1004" w:author="Pubsure" w:date="2021-06-24T07:50:00Z">
        <w:r>
          <w:rPr>
            <w:rFonts w:ascii="Arial" w:hAnsi="Arial"/>
            <w:sz w:val="24"/>
            <w:szCs w:val="24"/>
          </w:rPr>
          <w:t>a</w:t>
        </w:r>
      </w:ins>
      <w:del w:id="1005"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1006" w:name="_Toc75356627"/>
      <w:bookmarkStart w:id="1007" w:name="_Toc75356867"/>
      <w:bookmarkStart w:id="1008" w:name="_Toc75356958"/>
      <w:bookmarkStart w:id="1009" w:name="_Toc75585039"/>
      <w:bookmarkStart w:id="1010" w:name="_Toc75585332"/>
      <w:r>
        <w:t>: Realization</w:t>
      </w:r>
      <w:bookmarkEnd w:id="1006"/>
      <w:bookmarkEnd w:id="1007"/>
      <w:bookmarkEnd w:id="1008"/>
      <w:bookmarkEnd w:id="1009"/>
      <w:bookmarkEnd w:id="1010"/>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1011" w:name="_Toc75356628"/>
      <w:bookmarkStart w:id="1012" w:name="_Toc75356868"/>
      <w:bookmarkStart w:id="1013" w:name="_Toc75356959"/>
      <w:r>
        <w:rPr>
          <w:rStyle w:val="Heading2Char"/>
          <w:rFonts w:eastAsia="Calibri"/>
        </w:rPr>
        <w:t>4.1 Introduction</w:t>
      </w:r>
      <w:bookmarkEnd w:id="1011"/>
      <w:bookmarkEnd w:id="1012"/>
      <w:bookmarkEnd w:id="1013"/>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1014" w:author="Pubsure" w:date="2021-06-24T07:50:00Z">
        <w:r w:rsidRPr="00310D3E">
          <w:rPr>
            <w:rFonts w:ascii="Arial" w:hAnsi="Arial"/>
            <w:sz w:val="24"/>
            <w:szCs w:val="24"/>
          </w:rPr>
          <w:t xml:space="preserve"> is</w:t>
        </w:r>
      </w:ins>
      <w:del w:id="1015"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1016" w:author="Pubsure" w:date="2021-06-24T07:50:00Z">
        <w:r w:rsidRPr="00310D3E">
          <w:rPr>
            <w:rFonts w:ascii="Arial" w:hAnsi="Arial"/>
            <w:sz w:val="24"/>
            <w:szCs w:val="24"/>
          </w:rPr>
          <w:t>This</w:t>
        </w:r>
      </w:ins>
      <w:del w:id="1017" w:author="Pubsure" w:date="2021-06-24T07:50:00Z">
        <w:r w:rsidRPr="00310D3E">
          <w:rPr>
            <w:rFonts w:ascii="Arial" w:hAnsi="Arial"/>
            <w:sz w:val="24"/>
            <w:szCs w:val="24"/>
          </w:rPr>
          <w:delText>That</w:delText>
        </w:r>
      </w:del>
      <w:ins w:id="1018" w:author="Pubsure" w:date="2021-06-24T07:50:00Z">
        <w:r w:rsidRPr="00310D3E">
          <w:rPr>
            <w:rFonts w:ascii="Arial" w:hAnsi="Arial"/>
            <w:sz w:val="24"/>
            <w:szCs w:val="24"/>
          </w:rPr>
          <w:t xml:space="preserve"> is</w:t>
        </w:r>
      </w:ins>
      <w:del w:id="1019"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1020" w:author="Pubsure" w:date="2021-06-24T07:50:00Z">
        <w:r w:rsidRPr="00310D3E">
          <w:rPr>
            <w:rFonts w:ascii="Arial" w:hAnsi="Arial"/>
            <w:sz w:val="24"/>
            <w:szCs w:val="24"/>
          </w:rPr>
          <w:delText xml:space="preserve">move on to </w:delText>
        </w:r>
      </w:del>
      <w:ins w:id="1021" w:author="Pubsure" w:date="2021-06-24T07:50:00Z">
        <w:r w:rsidRPr="00310D3E">
          <w:rPr>
            <w:rFonts w:ascii="Arial" w:hAnsi="Arial"/>
            <w:sz w:val="24"/>
            <w:szCs w:val="24"/>
          </w:rPr>
          <w:t>present</w:t>
        </w:r>
      </w:ins>
      <w:del w:id="1022"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1023"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1024" w:name="_Toc75356629"/>
      <w:bookmarkStart w:id="1025" w:name="_Toc75356869"/>
      <w:bookmarkStart w:id="1026" w:name="_Toc75356960"/>
      <w:bookmarkStart w:id="1027" w:name="_Toc75585040"/>
      <w:bookmarkStart w:id="1028" w:name="_Toc75585333"/>
      <w:r>
        <w:t>4.2 Working environment and tools</w:t>
      </w:r>
      <w:bookmarkEnd w:id="1024"/>
      <w:bookmarkEnd w:id="1025"/>
      <w:bookmarkEnd w:id="1026"/>
      <w:bookmarkEnd w:id="1027"/>
      <w:bookmarkEnd w:id="1028"/>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1029" w:name="_Toc75356630"/>
      <w:bookmarkStart w:id="1030" w:name="_Toc75356870"/>
      <w:bookmarkStart w:id="1031" w:name="_Toc75356961"/>
      <w:bookmarkStart w:id="1032" w:name="_Toc75585041"/>
      <w:bookmarkStart w:id="1033" w:name="_Toc75585334"/>
      <w:r w:rsidRPr="00310D3E">
        <w:rPr>
          <w:sz w:val="24"/>
        </w:rPr>
        <w:t>4.2.1 Material Environment</w:t>
      </w:r>
      <w:bookmarkEnd w:id="1029"/>
      <w:bookmarkEnd w:id="1030"/>
      <w:bookmarkEnd w:id="1031"/>
      <w:bookmarkEnd w:id="1032"/>
      <w:bookmarkEnd w:id="1033"/>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5C27E92A" w14:textId="77777777" w:rsidR="000176A9" w:rsidRDefault="00310D3E" w:rsidP="000176A9">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4FEEFF5" w14:textId="43BF8D7C" w:rsidR="004678AB" w:rsidRDefault="000176A9" w:rsidP="000176A9">
      <w:pPr>
        <w:pStyle w:val="Caption"/>
        <w:ind w:left="1440" w:firstLine="720"/>
      </w:pPr>
      <w:bookmarkStart w:id="1034" w:name="_Toc75590997"/>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w:t>
        </w:r>
      </w:fldSimple>
      <w:r w:rsidRPr="000176A9">
        <w:t>:Computer characteristics</w:t>
      </w:r>
      <w:bookmarkEnd w:id="1034"/>
    </w:p>
    <w:p w14:paraId="7B7303E7" w14:textId="77777777" w:rsidR="004678AB" w:rsidRDefault="004678AB"/>
    <w:p w14:paraId="0669C0BD" w14:textId="77777777" w:rsidR="004678AB" w:rsidRDefault="00310D3E">
      <w:pPr>
        <w:pStyle w:val="Heading3"/>
      </w:pPr>
      <w:bookmarkStart w:id="1035" w:name="_Toc75356631"/>
      <w:bookmarkStart w:id="1036" w:name="_Toc75356871"/>
      <w:bookmarkStart w:id="1037" w:name="_Toc75356962"/>
      <w:bookmarkStart w:id="1038" w:name="_Toc75585042"/>
      <w:bookmarkStart w:id="1039" w:name="_Toc75585335"/>
      <w:r>
        <w:t>4.2.2 Software Environment</w:t>
      </w:r>
      <w:bookmarkEnd w:id="1035"/>
      <w:bookmarkEnd w:id="1036"/>
      <w:bookmarkEnd w:id="1037"/>
      <w:bookmarkEnd w:id="1038"/>
      <w:bookmarkEnd w:id="1039"/>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1040" w:author="Pubsure" w:date="2021-06-24T07:50:00Z">
        <w:r>
          <w:rPr>
            <w:rFonts w:ascii="Arial" w:hAnsi="Arial"/>
            <w:sz w:val="24"/>
            <w:szCs w:val="24"/>
            <w:lang w:bidi="ar-TN"/>
          </w:rPr>
          <w:t>front-end</w:t>
        </w:r>
      </w:ins>
      <w:del w:id="1041"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1042"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1043" w:author="Pubsure" w:date="2021-06-24T07:50:00Z">
        <w:r>
          <w:rPr>
            <w:rFonts w:ascii="Arial" w:hAnsi="Arial"/>
            <w:sz w:val="24"/>
            <w:szCs w:val="24"/>
            <w:lang w:bidi="ar-TN"/>
          </w:rPr>
          <w:t>allows</w:t>
        </w:r>
      </w:ins>
      <w:del w:id="1044"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1045" w:author="Pubsure" w:date="2021-06-24T07:50:00Z">
        <w:r>
          <w:rPr>
            <w:rFonts w:ascii="Arial" w:hAnsi="Arial"/>
            <w:sz w:val="24"/>
            <w:szCs w:val="24"/>
            <w:lang w:bidi="ar-TN"/>
          </w:rPr>
          <w:t xml:space="preserve"> and</w:t>
        </w:r>
      </w:ins>
      <w:del w:id="1046"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1047" w:author="Pubsure" w:date="2021-06-24T07:50:00Z">
        <w:r>
          <w:rPr>
            <w:rFonts w:ascii="Arial" w:hAnsi="Arial"/>
            <w:sz w:val="24"/>
            <w:szCs w:val="24"/>
            <w:lang w:bidi="ar-TN"/>
          </w:rPr>
          <w:t>create</w:t>
        </w:r>
      </w:ins>
      <w:del w:id="1048"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1049"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1050" w:author="Pubsure" w:date="2021-06-24T07:50:00Z">
        <w:r>
          <w:rPr>
            <w:rFonts w:ascii="Arial" w:hAnsi="Arial"/>
            <w:sz w:val="24"/>
            <w:szCs w:val="24"/>
            <w:lang w:bidi="ar-TN"/>
          </w:rPr>
          <w:t>UI</w:t>
        </w:r>
      </w:ins>
      <w:del w:id="1051"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React </w:t>
      </w:r>
      <w:del w:id="1052"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1053" w:author="Pubsure" w:date="2021-06-24T07:50:00Z">
        <w:r>
          <w:rPr>
            <w:rFonts w:ascii="Arial" w:hAnsi="Arial"/>
            <w:sz w:val="24"/>
            <w:szCs w:val="24"/>
            <w:lang w:bidi="ar-TN"/>
          </w:rPr>
          <w:t>updates</w:t>
        </w:r>
      </w:ins>
      <w:del w:id="1054" w:author="Pubsure" w:date="2021-06-24T07:50:00Z">
        <w:r>
          <w:rPr>
            <w:rFonts w:ascii="Arial" w:hAnsi="Arial"/>
            <w:sz w:val="24"/>
            <w:szCs w:val="24"/>
            <w:lang w:bidi="ar-TN"/>
          </w:rPr>
          <w:delText>update</w:delText>
        </w:r>
      </w:del>
      <w:r>
        <w:rPr>
          <w:rFonts w:ascii="Arial" w:hAnsi="Arial"/>
          <w:sz w:val="24"/>
          <w:szCs w:val="24"/>
          <w:lang w:bidi="ar-TN"/>
        </w:rPr>
        <w:t xml:space="preserve"> and </w:t>
      </w:r>
      <w:ins w:id="1055" w:author="Pubsure" w:date="2021-06-24T07:50:00Z">
        <w:r>
          <w:rPr>
            <w:rFonts w:ascii="Arial" w:hAnsi="Arial"/>
            <w:sz w:val="24"/>
            <w:szCs w:val="24"/>
            <w:lang w:bidi="ar-TN"/>
          </w:rPr>
          <w:t>renders</w:t>
        </w:r>
      </w:ins>
      <w:del w:id="1056"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1057"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5F3F9E43" w14:textId="77777777" w:rsidR="000176A9" w:rsidRDefault="00310D3E" w:rsidP="000176A9">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3B5009F8" w14:textId="0B786B8F" w:rsidR="004678AB" w:rsidRDefault="000176A9" w:rsidP="000176A9">
      <w:pPr>
        <w:pStyle w:val="Caption"/>
        <w:ind w:left="2880" w:firstLine="720"/>
      </w:pPr>
      <w:bookmarkStart w:id="1058" w:name="_Toc75590998"/>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w:t>
        </w:r>
      </w:fldSimple>
      <w:r w:rsidRPr="000176A9">
        <w:t>:ReactJS logo</w:t>
      </w:r>
      <w:bookmarkEnd w:id="1058"/>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1059" w:author="Pubsure" w:date="2021-06-24T07:50:00Z">
        <w:r w:rsidRPr="00310D3E">
          <w:rPr>
            <w:rFonts w:asciiTheme="minorBidi" w:hAnsiTheme="minorBidi" w:cstheme="minorBidi"/>
            <w:sz w:val="24"/>
            <w:szCs w:val="24"/>
          </w:rPr>
          <w:t xml:space="preserve"> that</w:t>
        </w:r>
      </w:ins>
      <w:del w:id="1060"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1061" w:author="Pubsure" w:date="2021-06-24T07:50:00Z">
        <w:r w:rsidRPr="00310D3E">
          <w:rPr>
            <w:rFonts w:asciiTheme="minorBidi" w:hAnsiTheme="minorBidi" w:cstheme="minorBidi"/>
            <w:sz w:val="24"/>
            <w:szCs w:val="24"/>
          </w:rPr>
          <w:t>manages</w:t>
        </w:r>
      </w:ins>
      <w:del w:id="1062"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63"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1251E386" w14:textId="77777777" w:rsidR="000176A9" w:rsidRDefault="00310D3E" w:rsidP="000176A9">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72C9F9AE" w14:textId="14405895" w:rsidR="004678AB" w:rsidRDefault="000176A9" w:rsidP="000176A9">
      <w:pPr>
        <w:pStyle w:val="Caption"/>
        <w:ind w:left="2880" w:firstLine="720"/>
      </w:pPr>
      <w:bookmarkStart w:id="1064" w:name="_Toc75590999"/>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3</w:t>
        </w:r>
      </w:fldSimple>
      <w:r w:rsidRPr="000176A9">
        <w:t>:Redux Logo</w:t>
      </w:r>
      <w:bookmarkEnd w:id="1064"/>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11C01CCA" w14:textId="77777777" w:rsidR="000176A9" w:rsidRDefault="00310D3E" w:rsidP="000176A9">
      <w:pPr>
        <w:keepNext/>
        <w:jc w:val="both"/>
      </w:pPr>
      <w:r>
        <w:tab/>
      </w:r>
      <w:r>
        <w:tab/>
      </w:r>
      <w:r>
        <w:tab/>
      </w:r>
      <w:r>
        <w:tab/>
        <w:t xml:space="preserve">  </w:t>
      </w:r>
      <w:r>
        <w:rPr>
          <w:noProof/>
          <w:lang w:val="fr-FR" w:eastAsia="fr-FR"/>
        </w:rPr>
        <w:drawing>
          <wp:inline distT="0" distB="0" distL="0" distR="0" wp14:anchorId="29AA1CBA" wp14:editId="5A11257D">
            <wp:extent cx="1838325" cy="1400175"/>
            <wp:effectExtent l="0" t="0" r="9525" b="9525"/>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1838639" cy="1400414"/>
                    </a:xfrm>
                    <a:prstGeom prst="rect">
                      <a:avLst/>
                    </a:prstGeom>
                    <a:noFill/>
                    <a:ln>
                      <a:noFill/>
                    </a:ln>
                  </pic:spPr>
                </pic:pic>
              </a:graphicData>
            </a:graphic>
          </wp:inline>
        </w:drawing>
      </w:r>
    </w:p>
    <w:p w14:paraId="601320BF" w14:textId="4564AD9E" w:rsidR="004678AB" w:rsidRPr="000176A9" w:rsidRDefault="000176A9" w:rsidP="000176A9">
      <w:pPr>
        <w:pStyle w:val="Caption"/>
        <w:ind w:left="2160" w:firstLine="720"/>
        <w:jc w:val="both"/>
      </w:pPr>
      <w:bookmarkStart w:id="1065" w:name="_Toc75591000"/>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4</w:t>
        </w:r>
      </w:fldSimple>
      <w:r w:rsidRPr="000176A9">
        <w:t>:Bootstrap Logo</w:t>
      </w:r>
      <w:bookmarkEnd w:id="1065"/>
    </w:p>
    <w:p w14:paraId="2C02D1B9" w14:textId="77777777" w:rsidR="000176A9" w:rsidRDefault="000176A9">
      <w:pPr>
        <w:jc w:val="both"/>
        <w:rPr>
          <w:rFonts w:ascii="Bahnschrift" w:hAnsi="Bahnschrift"/>
          <w:b/>
          <w:bCs/>
          <w:sz w:val="28"/>
          <w:szCs w:val="28"/>
        </w:rPr>
      </w:pPr>
    </w:p>
    <w:p w14:paraId="0F0B5462" w14:textId="49BB2838"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66"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67"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68" w:author="Pubsure" w:date="2021-06-24T07:50:00Z">
        <w:r w:rsidRPr="00825949">
          <w:rPr>
            <w:rFonts w:asciiTheme="minorBidi" w:hAnsiTheme="minorBidi" w:cstheme="minorBidi"/>
            <w:color w:val="212121"/>
            <w:sz w:val="24"/>
            <w:szCs w:val="24"/>
            <w:shd w:val="clear" w:color="auto" w:fill="FFFFFF"/>
          </w:rPr>
          <w:t>bootstrap</w:t>
        </w:r>
      </w:ins>
      <w:del w:id="1069"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70"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71"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72" w:author="Pubsure" w:date="2021-06-24T07:50:00Z">
        <w:r w:rsidRPr="00825949">
          <w:rPr>
            <w:rFonts w:asciiTheme="minorBidi" w:hAnsiTheme="minorBidi" w:cstheme="minorBidi"/>
            <w:color w:val="212121"/>
            <w:sz w:val="24"/>
            <w:szCs w:val="24"/>
            <w:shd w:val="clear" w:color="auto" w:fill="FFFFFF"/>
          </w:rPr>
          <w:t xml:space="preserve"> is</w:t>
        </w:r>
      </w:ins>
      <w:del w:id="1073"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74" w:author="Pubsure" w:date="2021-06-24T07:50:00Z">
        <w:r w:rsidRPr="00825949">
          <w:rPr>
            <w:rFonts w:asciiTheme="minorBidi" w:hAnsiTheme="minorBidi" w:cstheme="minorBidi"/>
            <w:color w:val="212121"/>
            <w:sz w:val="24"/>
            <w:szCs w:val="24"/>
            <w:shd w:val="clear" w:color="auto" w:fill="FFFFFF"/>
          </w:rPr>
          <w:t>supports</w:t>
        </w:r>
      </w:ins>
      <w:del w:id="1075"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6A44B0CA" w14:textId="77777777" w:rsidR="000176A9" w:rsidRDefault="00310D3E" w:rsidP="000176A9">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5EBD2F01" w14:textId="0EA8C79F" w:rsidR="004678AB" w:rsidRPr="000176A9" w:rsidRDefault="000176A9" w:rsidP="000176A9">
      <w:pPr>
        <w:pStyle w:val="Caption"/>
        <w:ind w:left="2880" w:firstLine="720"/>
        <w:jc w:val="both"/>
      </w:pPr>
      <w:bookmarkStart w:id="1076" w:name="_Toc75591001"/>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5</w:t>
        </w:r>
      </w:fldSimple>
      <w:r w:rsidRPr="000176A9">
        <w:t>:Reactstrap Logo</w:t>
      </w:r>
      <w:bookmarkEnd w:id="1076"/>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77" w:author="Pubsure" w:date="2021-06-24T07:50:00Z">
        <w:r w:rsidRPr="00825949">
          <w:rPr>
            <w:rFonts w:asciiTheme="minorBidi" w:hAnsiTheme="minorBidi" w:cstheme="minorBidi"/>
            <w:sz w:val="24"/>
            <w:szCs w:val="24"/>
            <w:lang w:bidi="ar-TN"/>
          </w:rPr>
          <w:t>browser, allowing</w:t>
        </w:r>
      </w:ins>
      <w:del w:id="1078"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79"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80"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81" w:author="Pubsure" w:date="2021-06-24T07:50:00Z">
        <w:r w:rsidRPr="00825949">
          <w:rPr>
            <w:rFonts w:asciiTheme="minorBidi" w:hAnsiTheme="minorBidi" w:cstheme="minorBidi"/>
            <w:sz w:val="24"/>
            <w:szCs w:val="24"/>
            <w:lang w:bidi="ar-TN"/>
          </w:rPr>
          <w:t>scripting-running</w:t>
        </w:r>
      </w:ins>
      <w:del w:id="1082"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318EC9AF" w14:textId="77777777" w:rsidR="000176A9" w:rsidRDefault="00310D3E" w:rsidP="000176A9">
      <w:pPr>
        <w:keepNext/>
      </w:pPr>
      <w:r>
        <w:rPr>
          <w:lang w:bidi="ar-TN"/>
        </w:rPr>
        <w:t xml:space="preserve">                                                               </w:t>
      </w:r>
      <w:r>
        <w:rPr>
          <w:noProof/>
          <w:lang w:val="fr-FR" w:eastAsia="fr-FR"/>
        </w:rPr>
        <w:drawing>
          <wp:inline distT="0" distB="0" distL="0" distR="0" wp14:anchorId="5E8FBFA5" wp14:editId="713B619A">
            <wp:extent cx="1990725" cy="1171575"/>
            <wp:effectExtent l="0" t="0" r="9525" b="9525"/>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1991439" cy="1171995"/>
                    </a:xfrm>
                    <a:prstGeom prst="rect">
                      <a:avLst/>
                    </a:prstGeom>
                    <a:noFill/>
                    <a:ln>
                      <a:noFill/>
                    </a:ln>
                  </pic:spPr>
                </pic:pic>
              </a:graphicData>
            </a:graphic>
          </wp:inline>
        </w:drawing>
      </w:r>
    </w:p>
    <w:p w14:paraId="2645AE81" w14:textId="21DF9115" w:rsidR="004678AB" w:rsidRDefault="00921914" w:rsidP="000176A9">
      <w:pPr>
        <w:pStyle w:val="Caption"/>
        <w:ind w:left="2160" w:firstLine="720"/>
      </w:pPr>
      <w:bookmarkStart w:id="1083" w:name="_Toc75591002"/>
      <w:r>
        <w:t xml:space="preserve">          </w:t>
      </w:r>
      <w:r w:rsidR="000176A9">
        <w:t xml:space="preserve">Figure </w:t>
      </w:r>
      <w:fldSimple w:instr=" STYLEREF 1 \s ">
        <w:r w:rsidR="00FA5C82">
          <w:rPr>
            <w:noProof/>
            <w:cs/>
          </w:rPr>
          <w:t>‎</w:t>
        </w:r>
        <w:r w:rsidR="00FA5C82">
          <w:rPr>
            <w:noProof/>
          </w:rPr>
          <w:t>4</w:t>
        </w:r>
      </w:fldSimple>
      <w:r>
        <w:t>.</w:t>
      </w:r>
      <w:fldSimple w:instr=" SEQ Figure \* ARABIC \s 1 ">
        <w:r w:rsidR="00FA5C82">
          <w:rPr>
            <w:noProof/>
          </w:rPr>
          <w:t>6</w:t>
        </w:r>
      </w:fldSimple>
      <w:r w:rsidR="000176A9" w:rsidRPr="000176A9">
        <w:t>:Node.js Logo</w:t>
      </w:r>
      <w:bookmarkEnd w:id="1083"/>
    </w:p>
    <w:p w14:paraId="0C62445E" w14:textId="33400029" w:rsidR="004678AB" w:rsidRDefault="00310D3E">
      <w:pPr>
        <w:rPr>
          <w:lang w:bidi="ar-TN"/>
        </w:rPr>
      </w:pPr>
      <w:r>
        <w:rPr>
          <w:lang w:bidi="ar-TN"/>
        </w:rPr>
        <w:tab/>
      </w:r>
      <w:r>
        <w:rPr>
          <w:lang w:bidi="ar-TN"/>
        </w:rPr>
        <w:tab/>
      </w:r>
      <w:r>
        <w:rPr>
          <w:lang w:bidi="ar-TN"/>
        </w:rPr>
        <w:tab/>
      </w:r>
      <w:r>
        <w:rPr>
          <w:lang w:bidi="ar-TN"/>
        </w:rPr>
        <w:tab/>
      </w:r>
      <w:r>
        <w:rPr>
          <w:lang w:bidi="ar-TN"/>
        </w:rPr>
        <w:tab/>
      </w:r>
      <w:r w:rsidR="00921914">
        <w:rPr>
          <w:lang w:bidi="ar-TN"/>
        </w:rPr>
        <w:t xml:space="preserve">    </w:t>
      </w:r>
      <w:r>
        <w:rPr>
          <w:lang w:bidi="ar-TN"/>
        </w:rPr>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84" w:author="Pubsure" w:date="2021-06-24T07:50:00Z">
        <w:r w:rsidRPr="00825949">
          <w:rPr>
            <w:rFonts w:asciiTheme="minorBidi" w:hAnsiTheme="minorBidi" w:cstheme="minorBidi"/>
            <w:sz w:val="24"/>
            <w:szCs w:val="24"/>
          </w:rPr>
          <w:t xml:space="preserve"> back-end </w:t>
        </w:r>
      </w:ins>
      <w:del w:id="1085"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86" w:author="Pubsure" w:date="2021-06-24T07:50:00Z">
        <w:r w:rsidRPr="00825949">
          <w:rPr>
            <w:rFonts w:asciiTheme="minorBidi" w:hAnsiTheme="minorBidi" w:cstheme="minorBidi"/>
            <w:sz w:val="24"/>
            <w:szCs w:val="24"/>
          </w:rPr>
          <w:t>license</w:t>
        </w:r>
      </w:ins>
      <w:del w:id="1087"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88" w:author="Pubsure" w:date="2021-06-24T07:50:00Z">
        <w:r w:rsidRPr="00825949">
          <w:rPr>
            <w:rFonts w:asciiTheme="minorBidi" w:hAnsiTheme="minorBidi" w:cstheme="minorBidi"/>
            <w:sz w:val="24"/>
            <w:szCs w:val="24"/>
          </w:rPr>
          <w:t>to</w:t>
        </w:r>
      </w:ins>
      <w:del w:id="1089"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90" w:author="Pubsure" w:date="2021-06-24T07:50:00Z">
        <w:r w:rsidRPr="00825949">
          <w:rPr>
            <w:rFonts w:asciiTheme="minorBidi" w:hAnsiTheme="minorBidi" w:cstheme="minorBidi"/>
            <w:sz w:val="24"/>
            <w:szCs w:val="24"/>
          </w:rPr>
          <w:t xml:space="preserve">build </w:t>
        </w:r>
      </w:ins>
      <w:del w:id="1091"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38AEDDA6" w14:textId="77777777" w:rsidR="000176A9" w:rsidRDefault="00310D3E" w:rsidP="000176A9">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198A173C" w14:textId="37257C03" w:rsidR="004678AB" w:rsidRDefault="000176A9" w:rsidP="000176A9">
      <w:pPr>
        <w:pStyle w:val="Caption"/>
        <w:ind w:left="2880" w:firstLine="720"/>
      </w:pPr>
      <w:bookmarkStart w:id="1092" w:name="_Toc75591003"/>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7</w:t>
        </w:r>
      </w:fldSimple>
      <w:r w:rsidRPr="000176A9">
        <w:t>:Express.js logo</w:t>
      </w:r>
      <w:bookmarkEnd w:id="1092"/>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93"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094"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095" w:author="Pubsure" w:date="2021-06-24T07:50:00Z">
        <w:r w:rsidRPr="00825949">
          <w:rPr>
            <w:rFonts w:asciiTheme="minorBidi" w:hAnsiTheme="minorBidi" w:cstheme="minorBidi"/>
            <w:sz w:val="24"/>
            <w:szCs w:val="24"/>
            <w:lang w:bidi="ar-TN"/>
          </w:rPr>
          <w:t>schemes.</w:t>
        </w:r>
      </w:ins>
      <w:del w:id="1096" w:author="Pubsure" w:date="2021-06-24T07:50:00Z">
        <w:r w:rsidRPr="00825949">
          <w:rPr>
            <w:rFonts w:asciiTheme="minorBidi" w:hAnsiTheme="minorBidi" w:cstheme="minorBidi"/>
            <w:sz w:val="24"/>
            <w:szCs w:val="24"/>
            <w:lang w:bidi="ar-TN"/>
          </w:rPr>
          <w:delText>Schemas</w:delText>
        </w:r>
      </w:del>
    </w:p>
    <w:p w14:paraId="73FF2145" w14:textId="77777777" w:rsidR="000176A9" w:rsidRDefault="00310D3E" w:rsidP="000176A9">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1572ED8C" w14:textId="581B29E1" w:rsidR="004678AB" w:rsidRPr="000176A9" w:rsidRDefault="000176A9" w:rsidP="000176A9">
      <w:pPr>
        <w:pStyle w:val="Caption"/>
        <w:ind w:left="2880" w:firstLine="720"/>
      </w:pPr>
      <w:bookmarkStart w:id="1097" w:name="_Toc75591004"/>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8</w:t>
        </w:r>
      </w:fldSimple>
      <w:r w:rsidRPr="000176A9">
        <w:t>:MongoDB logo</w:t>
      </w:r>
      <w:bookmarkEnd w:id="1097"/>
    </w:p>
    <w:p w14:paraId="750FBFD7" w14:textId="5F467470" w:rsidR="004678AB" w:rsidRDefault="00310D3E">
      <w:pPr>
        <w:pStyle w:val="Caption"/>
        <w:ind w:left="3600"/>
      </w:pPr>
      <w:r>
        <w:t xml:space="preserve">    </w:t>
      </w:r>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098" w:author="Pubsure" w:date="2021-06-24T07:50:00Z">
        <w:r w:rsidRPr="00825949">
          <w:rPr>
            <w:rFonts w:asciiTheme="minorBidi" w:hAnsiTheme="minorBidi" w:cstheme="minorBidi"/>
            <w:color w:val="202122"/>
            <w:sz w:val="24"/>
            <w:szCs w:val="24"/>
            <w:shd w:val="clear" w:color="auto" w:fill="FFFFFF"/>
          </w:rPr>
          <w:t xml:space="preserve">real-time </w:t>
        </w:r>
      </w:ins>
      <w:del w:id="1099"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100" w:author="Pubsure" w:date="2021-06-24T07:50:00Z">
        <w:r w:rsidRPr="00825949">
          <w:rPr>
            <w:rFonts w:asciiTheme="minorBidi" w:hAnsiTheme="minorBidi" w:cstheme="minorBidi"/>
            <w:color w:val="202122"/>
            <w:sz w:val="24"/>
            <w:szCs w:val="24"/>
            <w:shd w:val="clear" w:color="auto" w:fill="FFFFFF"/>
          </w:rPr>
          <w:t>real-time</w:t>
        </w:r>
      </w:ins>
      <w:del w:id="1101"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102" w:author="Pubsure" w:date="2021-06-24T07:50:00Z">
        <w:r w:rsidRPr="00825949">
          <w:rPr>
            <w:rFonts w:asciiTheme="minorBidi" w:hAnsiTheme="minorBidi" w:cstheme="minorBidi"/>
            <w:color w:val="202122"/>
            <w:sz w:val="24"/>
            <w:szCs w:val="24"/>
            <w:shd w:val="clear" w:color="auto" w:fill="FFFFFF"/>
          </w:rPr>
          <w:t>bidirectional</w:t>
        </w:r>
      </w:ins>
      <w:del w:id="1103"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104" w:author="Pubsure" w:date="2021-06-24T07:50:00Z">
        <w:r w:rsidRPr="00825949">
          <w:rPr>
            <w:rFonts w:asciiTheme="minorBidi" w:hAnsiTheme="minorBidi" w:cstheme="minorBidi"/>
            <w:color w:val="202122"/>
            <w:sz w:val="24"/>
            <w:szCs w:val="24"/>
            <w:shd w:val="clear" w:color="auto" w:fill="FFFFFF"/>
          </w:rPr>
          <w:t>had</w:t>
        </w:r>
      </w:ins>
      <w:del w:id="1105"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106"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107" w:author="Pubsure" w:date="2021-06-24T07:50:00Z">
        <w:r w:rsidRPr="00825949">
          <w:rPr>
            <w:rFonts w:asciiTheme="minorBidi" w:hAnsiTheme="minorBidi" w:cstheme="minorBidi"/>
            <w:sz w:val="24"/>
            <w:szCs w:val="24"/>
          </w:rPr>
          <w:t xml:space="preserve"> APIs</w:t>
        </w:r>
      </w:ins>
      <w:del w:id="1108"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585FB5F0" w14:textId="77777777" w:rsidR="000176A9" w:rsidRDefault="00310D3E" w:rsidP="000176A9">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D4FBBD1" w14:textId="2D2FBC0F" w:rsidR="004678AB" w:rsidRDefault="000176A9" w:rsidP="000176A9">
      <w:pPr>
        <w:pStyle w:val="Caption"/>
        <w:ind w:left="2160" w:firstLine="720"/>
      </w:pPr>
      <w:bookmarkStart w:id="1109" w:name="_Toc75591005"/>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9</w:t>
        </w:r>
      </w:fldSimple>
      <w:r w:rsidRPr="000176A9">
        <w:t>:Socket.io Logo</w:t>
      </w:r>
      <w:bookmarkEnd w:id="1109"/>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23E182BE" w14:textId="77777777" w:rsidR="000176A9" w:rsidRDefault="00310D3E" w:rsidP="000176A9">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4332BB3D" w14:textId="2AFBCC37" w:rsidR="004678AB" w:rsidRPr="000176A9" w:rsidRDefault="000176A9" w:rsidP="000176A9">
      <w:pPr>
        <w:pStyle w:val="Caption"/>
        <w:ind w:left="2160" w:firstLine="720"/>
      </w:pPr>
      <w:bookmarkStart w:id="1110" w:name="_Toc75591006"/>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10</w:t>
        </w:r>
      </w:fldSimple>
      <w:r w:rsidRPr="000176A9">
        <w:t>:Visual Studio Code Logo</w:t>
      </w:r>
      <w:bookmarkEnd w:id="1110"/>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r>
        <w:rPr>
          <w:rFonts w:ascii="Bahnschrift" w:hAnsi="Bahnschrift"/>
          <w:sz w:val="28"/>
          <w:szCs w:val="28"/>
        </w:rPr>
        <w:t>StarUml</w:t>
      </w:r>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111" w:author="Pubsure" w:date="2021-06-24T07:50:00Z">
        <w:r>
          <w:rPr>
            <w:rFonts w:ascii="Arial" w:hAnsi="Arial"/>
            <w:sz w:val="24"/>
            <w:szCs w:val="24"/>
          </w:rPr>
          <w:t xml:space="preserve">developed </w:t>
        </w:r>
      </w:ins>
      <w:r>
        <w:rPr>
          <w:rFonts w:ascii="Arial" w:hAnsi="Arial"/>
          <w:sz w:val="24"/>
          <w:szCs w:val="24"/>
        </w:rPr>
        <w:t>by MKLab.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3415E7E7" w14:textId="77777777" w:rsidR="000176A9" w:rsidRDefault="00310D3E" w:rsidP="000176A9">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76CD87E9" w14:textId="6A224132" w:rsidR="004678AB" w:rsidRDefault="000176A9" w:rsidP="000176A9">
      <w:pPr>
        <w:pStyle w:val="Caption"/>
        <w:ind w:left="2160" w:firstLine="720"/>
      </w:pPr>
      <w:bookmarkStart w:id="1112" w:name="_Toc75591007"/>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11</w:t>
        </w:r>
      </w:fldSimple>
      <w:r w:rsidRPr="000176A9">
        <w:t>:StarUML Logo</w:t>
      </w:r>
      <w:bookmarkEnd w:id="1112"/>
    </w:p>
    <w:p w14:paraId="45E3F001" w14:textId="0147A610" w:rsidR="004678AB" w:rsidRDefault="00310D3E">
      <w:pPr>
        <w:pStyle w:val="Caption"/>
        <w:ind w:left="2880"/>
      </w:pPr>
      <w:r>
        <w:t xml:space="preserve">       </w:t>
      </w:r>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113"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114" w:author="Pubsure" w:date="2021-06-24T07:50:00Z">
        <w:r>
          <w:rPr>
            <w:rFonts w:ascii="Arial" w:hAnsi="Arial"/>
            <w:color w:val="202124"/>
            <w:sz w:val="24"/>
            <w:szCs w:val="24"/>
            <w:shd w:val="clear" w:color="auto" w:fill="FFFFFF"/>
          </w:rPr>
          <w:t>It</w:t>
        </w:r>
      </w:ins>
      <w:del w:id="1115"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116" w:author="Pubsure" w:date="2021-06-24T07:50:00Z">
        <w:r>
          <w:rPr>
            <w:rFonts w:ascii="Arial" w:hAnsi="Arial"/>
            <w:color w:val="202124"/>
            <w:sz w:val="24"/>
            <w:szCs w:val="24"/>
            <w:shd w:val="clear" w:color="auto" w:fill="FFFFFF"/>
          </w:rPr>
          <w:t>be used</w:t>
        </w:r>
      </w:ins>
      <w:del w:id="1117"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118"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119" w:author="Pubsure" w:date="2021-06-24T07:50:00Z">
        <w:r>
          <w:rPr>
            <w:rFonts w:ascii="Arial" w:hAnsi="Arial"/>
            <w:color w:val="202124"/>
            <w:sz w:val="24"/>
            <w:szCs w:val="24"/>
            <w:shd w:val="clear" w:color="auto" w:fill="FFFFFF"/>
          </w:rPr>
          <w:t xml:space="preserve"> and</w:t>
        </w:r>
      </w:ins>
      <w:del w:id="1120"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121"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can import. vsdx, Gliffy™</w:t>
      </w:r>
      <w:ins w:id="1122" w:author="Pubsure" w:date="2021-06-24T07:50:00Z">
        <w:r>
          <w:rPr>
            <w:rFonts w:ascii="Arial" w:hAnsi="Arial"/>
            <w:color w:val="202124"/>
            <w:sz w:val="24"/>
            <w:szCs w:val="24"/>
          </w:rPr>
          <w:t>,</w:t>
        </w:r>
      </w:ins>
      <w:r>
        <w:rPr>
          <w:rFonts w:ascii="Arial" w:hAnsi="Arial"/>
          <w:color w:val="202124"/>
          <w:sz w:val="24"/>
          <w:szCs w:val="24"/>
        </w:rPr>
        <w:t xml:space="preserve"> and Lucidchart™ files </w:t>
      </w:r>
      <w:del w:id="1123" w:author="Pubsure" w:date="2021-06-24T07:50:00Z">
        <w:r>
          <w:rPr>
            <w:rFonts w:ascii="Arial" w:hAnsi="Arial"/>
            <w:color w:val="202124"/>
            <w:sz w:val="24"/>
            <w:szCs w:val="24"/>
            <w:shd w:val="clear" w:color="auto" w:fill="FFFFFF"/>
          </w:rPr>
          <w:delText>.</w:delText>
        </w:r>
      </w:del>
    </w:p>
    <w:p w14:paraId="1CA2F5BE" w14:textId="77777777" w:rsidR="000176A9" w:rsidRDefault="00310D3E" w:rsidP="000176A9">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3E85F91" w14:textId="2F90DD08" w:rsidR="004678AB" w:rsidRPr="000176A9" w:rsidRDefault="000176A9" w:rsidP="000176A9">
      <w:pPr>
        <w:pStyle w:val="Caption"/>
        <w:ind w:left="2880" w:firstLine="720"/>
      </w:pPr>
      <w:bookmarkStart w:id="1124" w:name="_Toc75591008"/>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12</w:t>
        </w:r>
      </w:fldSimple>
      <w:r w:rsidRPr="000176A9">
        <w:t>:draw.io Logo</w:t>
      </w:r>
      <w:bookmarkEnd w:id="1124"/>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125"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126"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127" w:author="Pubsure" w:date="2021-06-24T07:50:00Z">
        <w:r w:rsidRPr="00825949">
          <w:rPr>
            <w:rFonts w:asciiTheme="minorBidi" w:hAnsiTheme="minorBidi" w:cstheme="minorBidi"/>
            <w:color w:val="202122"/>
            <w:sz w:val="24"/>
            <w:szCs w:val="24"/>
          </w:rPr>
          <w:t>.</w:t>
        </w:r>
      </w:ins>
    </w:p>
    <w:p w14:paraId="6780860E" w14:textId="77777777" w:rsidR="000176A9" w:rsidRDefault="00310D3E" w:rsidP="000176A9">
      <w:pPr>
        <w:keepNext/>
        <w:ind w:left="2160" w:firstLine="720"/>
      </w:pPr>
      <w:r>
        <w:rPr>
          <w:noProof/>
          <w:lang w:val="fr-FR" w:eastAsia="fr-FR"/>
        </w:rPr>
        <w:drawing>
          <wp:inline distT="0" distB="0" distL="0" distR="0" wp14:anchorId="56EAFFEA" wp14:editId="7DC4C1BD">
            <wp:extent cx="1590040" cy="676275"/>
            <wp:effectExtent l="0" t="0" r="0" b="9525"/>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590511" cy="676475"/>
                    </a:xfrm>
                    <a:prstGeom prst="rect">
                      <a:avLst/>
                    </a:prstGeom>
                    <a:noFill/>
                    <a:ln>
                      <a:noFill/>
                    </a:ln>
                  </pic:spPr>
                </pic:pic>
              </a:graphicData>
            </a:graphic>
          </wp:inline>
        </w:drawing>
      </w:r>
    </w:p>
    <w:p w14:paraId="338EC9D6" w14:textId="497BEBF7" w:rsidR="004678AB" w:rsidRDefault="000176A9" w:rsidP="000176A9">
      <w:pPr>
        <w:pStyle w:val="Caption"/>
        <w:ind w:left="2880" w:firstLine="720"/>
      </w:pPr>
      <w:bookmarkStart w:id="1128" w:name="_Toc75591009"/>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13</w:t>
        </w:r>
      </w:fldSimple>
      <w:r w:rsidRPr="000176A9">
        <w:t>:Git Logo</w:t>
      </w:r>
      <w:bookmarkEnd w:id="1128"/>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129" w:author="Pubsure" w:date="2021-06-24T07:50:00Z">
        <w:r w:rsidRPr="00825949">
          <w:rPr>
            <w:rFonts w:ascii="Arial" w:hAnsi="Arial"/>
            <w:color w:val="202124"/>
            <w:sz w:val="24"/>
            <w:szCs w:val="24"/>
            <w:shd w:val="clear" w:color="auto" w:fill="FFFFFF"/>
          </w:rPr>
          <w:t>a</w:t>
        </w:r>
      </w:ins>
      <w:del w:id="1130"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131" w:author="Pubsure" w:date="2021-06-24T07:50:00Z">
        <w:r w:rsidRPr="00825949">
          <w:rPr>
            <w:rFonts w:ascii="Arial" w:hAnsi="Arial"/>
            <w:color w:val="202124"/>
            <w:sz w:val="24"/>
            <w:szCs w:val="24"/>
            <w:shd w:val="clear" w:color="auto" w:fill="FFFFFF"/>
          </w:rPr>
          <w:t>desktop</w:t>
        </w:r>
      </w:ins>
      <w:del w:id="1132"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133"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134" w:author="Pubsure" w:date="2021-06-24T07:50:00Z">
        <w:r w:rsidRPr="00825949">
          <w:rPr>
            <w:rFonts w:ascii="Arial" w:hAnsi="Arial"/>
            <w:color w:val="202124"/>
            <w:sz w:val="24"/>
            <w:szCs w:val="24"/>
            <w:shd w:val="clear" w:color="auto" w:fill="FFFFFF"/>
          </w:rPr>
          <w:t>ensures</w:t>
        </w:r>
      </w:ins>
      <w:del w:id="1135"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02A49311" w14:textId="77777777" w:rsidR="000176A9" w:rsidRDefault="00310D3E" w:rsidP="000176A9">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20ADB8A3" w14:textId="790F4010" w:rsidR="004678AB" w:rsidRPr="000176A9" w:rsidRDefault="000176A9" w:rsidP="000176A9">
      <w:pPr>
        <w:pStyle w:val="Caption"/>
        <w:ind w:left="2880" w:firstLine="720"/>
      </w:pPr>
      <w:bookmarkStart w:id="1136" w:name="_Toc75591010"/>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14</w:t>
        </w:r>
      </w:fldSimple>
      <w:r w:rsidRPr="000176A9">
        <w:t>:Postman Logo</w:t>
      </w:r>
      <w:bookmarkEnd w:id="1136"/>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137"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hyperlink r:id="rId110" w:tooltip="Xenix" w:history="1">
        <w:r w:rsidRPr="00825949">
          <w:rPr>
            <w:rStyle w:val="Hyperlink"/>
            <w:rFonts w:asciiTheme="minorBidi" w:hAnsiTheme="minorBidi" w:cstheme="minorBidi"/>
            <w:color w:val="auto"/>
            <w:sz w:val="24"/>
            <w:szCs w:val="24"/>
            <w:shd w:val="clear" w:color="auto" w:fill="FFFFFF"/>
          </w:rPr>
          <w:t>Xenix</w:t>
        </w:r>
      </w:hyperlink>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Subsequent versions were later written for several other platforms .</w:t>
      </w:r>
    </w:p>
    <w:p w14:paraId="02A99FE2" w14:textId="77777777" w:rsidR="000176A9" w:rsidRDefault="00310D3E" w:rsidP="000176A9">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1"/>
                    <a:stretch>
                      <a:fillRect/>
                    </a:stretch>
                  </pic:blipFill>
                  <pic:spPr>
                    <a:xfrm>
                      <a:off x="0" y="0"/>
                      <a:ext cx="2000250" cy="2000250"/>
                    </a:xfrm>
                    <a:prstGeom prst="rect">
                      <a:avLst/>
                    </a:prstGeom>
                    <a:noFill/>
                    <a:ln>
                      <a:noFill/>
                    </a:ln>
                  </pic:spPr>
                </pic:pic>
              </a:graphicData>
            </a:graphic>
          </wp:inline>
        </w:drawing>
      </w:r>
    </w:p>
    <w:p w14:paraId="3C84AE32" w14:textId="1FC001B1" w:rsidR="004678AB" w:rsidRDefault="000176A9" w:rsidP="000176A9">
      <w:pPr>
        <w:pStyle w:val="Caption"/>
        <w:ind w:left="2160" w:firstLine="720"/>
      </w:pPr>
      <w:bookmarkStart w:id="1138" w:name="_Toc75591011"/>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15</w:t>
        </w:r>
      </w:fldSimple>
      <w:r w:rsidRPr="000176A9">
        <w:t>:Microsoft Word Logo</w:t>
      </w:r>
      <w:bookmarkEnd w:id="1138"/>
      <w:r w:rsidR="00310D3E">
        <w:rPr>
          <w:rFonts w:ascii="Bahnschrift" w:hAnsi="Bahnschrift"/>
          <w:color w:val="000000"/>
          <w:sz w:val="28"/>
          <w:szCs w:val="28"/>
        </w:rPr>
        <w:tab/>
      </w:r>
      <w:r w:rsidR="00310D3E">
        <w:rPr>
          <w:rFonts w:ascii="Bahnschrift" w:hAnsi="Bahnschrift"/>
          <w:color w:val="000000"/>
          <w:sz w:val="28"/>
          <w:szCs w:val="28"/>
        </w:rPr>
        <w:tab/>
      </w:r>
    </w:p>
    <w:p w14:paraId="491B8084" w14:textId="77777777" w:rsidR="004678AB" w:rsidRDefault="00310D3E">
      <w:pPr>
        <w:pStyle w:val="Heading2"/>
      </w:pPr>
      <w:bookmarkStart w:id="1139" w:name="_Toc75356632"/>
      <w:bookmarkStart w:id="1140" w:name="_Toc75356872"/>
      <w:bookmarkStart w:id="1141" w:name="_Toc75356963"/>
      <w:bookmarkStart w:id="1142" w:name="_Toc75585043"/>
      <w:bookmarkStart w:id="1143" w:name="_Toc75585336"/>
      <w:r>
        <w:t>4.3 Implementation</w:t>
      </w:r>
      <w:bookmarkEnd w:id="1139"/>
      <w:bookmarkEnd w:id="1140"/>
      <w:bookmarkEnd w:id="1141"/>
      <w:bookmarkEnd w:id="1142"/>
      <w:bookmarkEnd w:id="1143"/>
    </w:p>
    <w:p w14:paraId="3F1E2550" w14:textId="77777777" w:rsidR="004678AB" w:rsidRDefault="00310D3E">
      <w:pPr>
        <w:rPr>
          <w:rFonts w:ascii="Arial" w:hAnsi="Arial"/>
          <w:sz w:val="24"/>
          <w:szCs w:val="24"/>
        </w:rPr>
      </w:pPr>
      <w:r>
        <w:rPr>
          <w:rFonts w:ascii="Arial" w:hAnsi="Arial"/>
          <w:sz w:val="24"/>
          <w:szCs w:val="24"/>
        </w:rPr>
        <w:t>In this section</w:t>
      </w:r>
      <w:ins w:id="1144" w:author="Pubsure" w:date="2021-06-24T07:50:00Z">
        <w:r>
          <w:rPr>
            <w:rFonts w:ascii="Arial" w:hAnsi="Arial"/>
            <w:sz w:val="24"/>
            <w:szCs w:val="24"/>
          </w:rPr>
          <w:t>,</w:t>
        </w:r>
      </w:ins>
      <w:r>
        <w:rPr>
          <w:rFonts w:ascii="Arial" w:hAnsi="Arial"/>
          <w:sz w:val="24"/>
          <w:szCs w:val="24"/>
        </w:rPr>
        <w:t xml:space="preserve"> we </w:t>
      </w:r>
      <w:del w:id="1145"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146" w:name="_Toc75356633"/>
      <w:bookmarkStart w:id="1147" w:name="_Toc75356873"/>
      <w:bookmarkStart w:id="1148" w:name="_Toc75356964"/>
      <w:bookmarkStart w:id="1149" w:name="_Toc75585044"/>
      <w:bookmarkStart w:id="1150" w:name="_Toc75585337"/>
      <w:r>
        <w:t>4.3.1 Home Interface</w:t>
      </w:r>
      <w:bookmarkEnd w:id="1146"/>
      <w:bookmarkEnd w:id="1147"/>
      <w:bookmarkEnd w:id="1148"/>
      <w:bookmarkEnd w:id="1149"/>
      <w:bookmarkEnd w:id="1150"/>
    </w:p>
    <w:p w14:paraId="157E361A" w14:textId="77777777" w:rsidR="004678AB" w:rsidRDefault="00310D3E">
      <w:pPr>
        <w:rPr>
          <w:rFonts w:ascii="Arial" w:hAnsi="Arial"/>
          <w:sz w:val="24"/>
          <w:szCs w:val="24"/>
        </w:rPr>
      </w:pPr>
      <w:r>
        <w:rPr>
          <w:rFonts w:ascii="Arial" w:hAnsi="Arial"/>
          <w:sz w:val="24"/>
          <w:szCs w:val="24"/>
        </w:rPr>
        <w:t xml:space="preserve">The home interface </w:t>
      </w:r>
      <w:ins w:id="1151" w:author="Pubsure" w:date="2021-06-24T07:50:00Z">
        <w:r>
          <w:rPr>
            <w:rFonts w:ascii="Arial" w:hAnsi="Arial"/>
            <w:sz w:val="24"/>
            <w:szCs w:val="24"/>
          </w:rPr>
          <w:t>provides</w:t>
        </w:r>
      </w:ins>
      <w:del w:id="1152"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153" w:author="Pubsure" w:date="2021-06-24T07:50:00Z">
        <w:r>
          <w:rPr>
            <w:rFonts w:ascii="Arial" w:hAnsi="Arial"/>
            <w:sz w:val="24"/>
            <w:szCs w:val="24"/>
          </w:rPr>
          <w:delText xml:space="preserve"> and</w:delText>
        </w:r>
      </w:del>
      <w:ins w:id="1154" w:author="Pubsure" w:date="2021-06-24T07:50:00Z">
        <w:r>
          <w:rPr>
            <w:rFonts w:ascii="Arial" w:hAnsi="Arial"/>
            <w:sz w:val="24"/>
            <w:szCs w:val="24"/>
          </w:rPr>
          <w:t>,</w:t>
        </w:r>
      </w:ins>
      <w:del w:id="1155" w:author="Pubsure" w:date="2021-06-24T07:50:00Z">
        <w:r>
          <w:rPr>
            <w:rFonts w:ascii="Arial" w:hAnsi="Arial"/>
            <w:sz w:val="24"/>
            <w:szCs w:val="24"/>
          </w:rPr>
          <w:delText xml:space="preserve"> its</w:delText>
        </w:r>
      </w:del>
      <w:r>
        <w:rPr>
          <w:rFonts w:ascii="Arial" w:hAnsi="Arial"/>
          <w:sz w:val="24"/>
          <w:szCs w:val="24"/>
        </w:rPr>
        <w:t xml:space="preserve"> content</w:t>
      </w:r>
      <w:ins w:id="1156" w:author="Pubsure" w:date="2021-06-24T07:50:00Z">
        <w:r>
          <w:rPr>
            <w:rFonts w:ascii="Arial" w:hAnsi="Arial"/>
            <w:sz w:val="24"/>
            <w:szCs w:val="24"/>
          </w:rPr>
          <w:t>,</w:t>
        </w:r>
      </w:ins>
      <w:r>
        <w:rPr>
          <w:rFonts w:ascii="Arial" w:hAnsi="Arial"/>
          <w:sz w:val="24"/>
          <w:szCs w:val="24"/>
        </w:rPr>
        <w:t xml:space="preserve"> and features. </w:t>
      </w:r>
      <w:del w:id="1157" w:author="Pubsure" w:date="2021-06-24T07:50:00Z">
        <w:r>
          <w:rPr>
            <w:rFonts w:ascii="Arial" w:hAnsi="Arial"/>
            <w:sz w:val="24"/>
            <w:szCs w:val="24"/>
          </w:rPr>
          <w:delText xml:space="preserve">The </w:delText>
        </w:r>
      </w:del>
      <w:ins w:id="1158" w:author="Pubsure" w:date="2021-06-24T07:50:00Z">
        <w:r>
          <w:rPr>
            <w:rFonts w:ascii="Arial" w:hAnsi="Arial"/>
            <w:sz w:val="24"/>
            <w:szCs w:val="24"/>
          </w:rPr>
          <w:t>Figure</w:t>
        </w:r>
      </w:ins>
      <w:del w:id="1159" w:author="Pubsure" w:date="2021-06-24T07:50:00Z">
        <w:r>
          <w:rPr>
            <w:rFonts w:ascii="Arial" w:hAnsi="Arial"/>
            <w:sz w:val="24"/>
            <w:szCs w:val="24"/>
          </w:rPr>
          <w:delText>figure</w:delText>
        </w:r>
      </w:del>
      <w:r>
        <w:rPr>
          <w:rFonts w:ascii="Arial" w:hAnsi="Arial"/>
          <w:sz w:val="24"/>
          <w:szCs w:val="24"/>
        </w:rPr>
        <w:t xml:space="preserve"> 4.15 represents the home page:</w:t>
      </w:r>
    </w:p>
    <w:p w14:paraId="4D65AE9F"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2"/>
                    <a:stretch>
                      <a:fillRect/>
                    </a:stretch>
                  </pic:blipFill>
                  <pic:spPr>
                    <a:xfrm>
                      <a:off x="0" y="0"/>
                      <a:ext cx="5725927" cy="3219081"/>
                    </a:xfrm>
                    <a:prstGeom prst="rect">
                      <a:avLst/>
                    </a:prstGeom>
                    <a:noFill/>
                    <a:ln>
                      <a:noFill/>
                    </a:ln>
                  </pic:spPr>
                </pic:pic>
              </a:graphicData>
            </a:graphic>
          </wp:inline>
        </w:drawing>
      </w:r>
    </w:p>
    <w:p w14:paraId="25EE33C7" w14:textId="0545A2E1" w:rsidR="004678AB" w:rsidRDefault="000176A9" w:rsidP="000176A9">
      <w:pPr>
        <w:pStyle w:val="Caption"/>
        <w:ind w:left="2160" w:firstLine="720"/>
      </w:pPr>
      <w:bookmarkStart w:id="1160" w:name="_Toc75591012"/>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16</w:t>
        </w:r>
      </w:fldSimple>
      <w:r w:rsidRPr="000176A9">
        <w:t>:Home page</w:t>
      </w:r>
      <w:bookmarkEnd w:id="1160"/>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161" w:name="_Toc75356634"/>
      <w:bookmarkStart w:id="1162" w:name="_Toc75356874"/>
      <w:bookmarkStart w:id="1163" w:name="_Toc75356965"/>
      <w:bookmarkStart w:id="1164" w:name="_Toc75585045"/>
      <w:bookmarkStart w:id="1165" w:name="_Toc75585338"/>
      <w:r>
        <w:t>4.3.2 Registration interface</w:t>
      </w:r>
      <w:bookmarkEnd w:id="1161"/>
      <w:bookmarkEnd w:id="1162"/>
      <w:bookmarkEnd w:id="1163"/>
      <w:bookmarkEnd w:id="1164"/>
      <w:bookmarkEnd w:id="1165"/>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166"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167" w:author="Pubsure" w:date="2021-06-24T07:50:00Z">
        <w:r>
          <w:rPr>
            <w:rFonts w:ascii="Arial" w:hAnsi="Arial"/>
            <w:sz w:val="24"/>
            <w:szCs w:val="24"/>
          </w:rPr>
          <w:t>shows</w:t>
        </w:r>
      </w:ins>
      <w:del w:id="1168" w:author="Pubsure" w:date="2021-06-24T07:50:00Z">
        <w:r>
          <w:rPr>
            <w:rFonts w:ascii="Arial" w:hAnsi="Arial"/>
            <w:sz w:val="24"/>
            <w:szCs w:val="24"/>
          </w:rPr>
          <w:delText>represents</w:delText>
        </w:r>
      </w:del>
      <w:r>
        <w:rPr>
          <w:rFonts w:ascii="Arial" w:hAnsi="Arial"/>
          <w:sz w:val="24"/>
          <w:szCs w:val="24"/>
        </w:rPr>
        <w:t xml:space="preserve"> the registration interface.</w:t>
      </w:r>
    </w:p>
    <w:p w14:paraId="260FE5B8" w14:textId="77777777" w:rsidR="000176A9" w:rsidRDefault="00310D3E" w:rsidP="000176A9">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3"/>
                    <a:stretch>
                      <a:fillRect/>
                    </a:stretch>
                  </pic:blipFill>
                  <pic:spPr>
                    <a:xfrm>
                      <a:off x="0" y="0"/>
                      <a:ext cx="5665101" cy="3570768"/>
                    </a:xfrm>
                    <a:prstGeom prst="rect">
                      <a:avLst/>
                    </a:prstGeom>
                    <a:noFill/>
                    <a:ln>
                      <a:noFill/>
                    </a:ln>
                  </pic:spPr>
                </pic:pic>
              </a:graphicData>
            </a:graphic>
          </wp:inline>
        </w:drawing>
      </w:r>
    </w:p>
    <w:p w14:paraId="307A5275" w14:textId="240DDB06" w:rsidR="004678AB" w:rsidRPr="000176A9" w:rsidRDefault="000176A9" w:rsidP="000176A9">
      <w:pPr>
        <w:pStyle w:val="Caption"/>
        <w:ind w:left="2160" w:firstLine="720"/>
      </w:pPr>
      <w:bookmarkStart w:id="1169" w:name="_Toc75591013"/>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17</w:t>
        </w:r>
      </w:fldSimple>
      <w:r w:rsidRPr="000176A9">
        <w:t>:Registration Interface</w:t>
      </w:r>
      <w:bookmarkEnd w:id="1169"/>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70" w:name="_Toc75356635"/>
      <w:bookmarkStart w:id="1171" w:name="_Toc75356875"/>
      <w:bookmarkStart w:id="1172" w:name="_Toc75356966"/>
      <w:bookmarkStart w:id="1173" w:name="_Toc75585046"/>
      <w:bookmarkStart w:id="1174" w:name="_Toc75585339"/>
      <w:r>
        <w:t>4.3.3 Login Interface</w:t>
      </w:r>
      <w:bookmarkEnd w:id="1170"/>
      <w:bookmarkEnd w:id="1171"/>
      <w:bookmarkEnd w:id="1172"/>
      <w:bookmarkEnd w:id="1173"/>
      <w:bookmarkEnd w:id="1174"/>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75" w:author="Pubsure" w:date="2021-06-24T07:50:00Z">
        <w:r>
          <w:rPr>
            <w:rFonts w:ascii="Arial" w:hAnsi="Arial"/>
            <w:sz w:val="24"/>
            <w:szCs w:val="24"/>
          </w:rPr>
          <w:t>the</w:t>
        </w:r>
      </w:ins>
      <w:del w:id="1176"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77" w:author="Pubsure" w:date="2021-06-24T07:50:00Z">
        <w:r>
          <w:rPr>
            <w:rFonts w:ascii="Arial" w:hAnsi="Arial"/>
            <w:sz w:val="24"/>
            <w:szCs w:val="24"/>
          </w:rPr>
          <w:t>shows</w:t>
        </w:r>
      </w:ins>
      <w:del w:id="1178" w:author="Pubsure" w:date="2021-06-24T07:50:00Z">
        <w:r>
          <w:rPr>
            <w:rFonts w:ascii="Arial" w:hAnsi="Arial"/>
            <w:sz w:val="24"/>
            <w:szCs w:val="24"/>
          </w:rPr>
          <w:delText>represents</w:delText>
        </w:r>
      </w:del>
      <w:r>
        <w:rPr>
          <w:rFonts w:ascii="Arial" w:hAnsi="Arial"/>
          <w:sz w:val="24"/>
          <w:szCs w:val="24"/>
        </w:rPr>
        <w:t xml:space="preserve"> the login interface.</w:t>
      </w:r>
    </w:p>
    <w:p w14:paraId="4473D50B"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4"/>
                    <a:stretch>
                      <a:fillRect/>
                    </a:stretch>
                  </pic:blipFill>
                  <pic:spPr>
                    <a:xfrm>
                      <a:off x="0" y="0"/>
                      <a:ext cx="5663436" cy="3390924"/>
                    </a:xfrm>
                    <a:prstGeom prst="rect">
                      <a:avLst/>
                    </a:prstGeom>
                    <a:noFill/>
                    <a:ln>
                      <a:noFill/>
                    </a:ln>
                  </pic:spPr>
                </pic:pic>
              </a:graphicData>
            </a:graphic>
          </wp:inline>
        </w:drawing>
      </w:r>
    </w:p>
    <w:p w14:paraId="0B802DC9" w14:textId="49088E39" w:rsidR="004678AB" w:rsidRDefault="000176A9" w:rsidP="000176A9">
      <w:pPr>
        <w:pStyle w:val="Caption"/>
        <w:ind w:left="2160" w:firstLine="720"/>
      </w:pPr>
      <w:bookmarkStart w:id="1179" w:name="_Toc75591014"/>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18</w:t>
        </w:r>
      </w:fldSimple>
      <w:r w:rsidRPr="000176A9">
        <w:t>:Login interface</w:t>
      </w:r>
      <w:bookmarkEnd w:id="1179"/>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80" w:name="_Toc75356636"/>
      <w:bookmarkStart w:id="1181" w:name="_Toc75356876"/>
      <w:bookmarkStart w:id="1182" w:name="_Toc75356967"/>
      <w:bookmarkStart w:id="1183" w:name="_Toc75585047"/>
      <w:bookmarkStart w:id="1184" w:name="_Toc75585340"/>
      <w:r>
        <w:t>4.3.4 Admin Dashboard interface</w:t>
      </w:r>
      <w:bookmarkEnd w:id="1180"/>
      <w:bookmarkEnd w:id="1181"/>
      <w:bookmarkEnd w:id="1182"/>
      <w:bookmarkEnd w:id="1183"/>
      <w:bookmarkEnd w:id="1184"/>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85" w:author="Pubsure" w:date="2021-06-24T07:50:00Z">
        <w:r>
          <w:rPr>
            <w:rFonts w:ascii="Arial" w:hAnsi="Arial"/>
            <w:sz w:val="24"/>
            <w:szCs w:val="24"/>
          </w:rPr>
          <w:t>,</w:t>
        </w:r>
      </w:ins>
      <w:r>
        <w:rPr>
          <w:rFonts w:ascii="Arial" w:hAnsi="Arial"/>
          <w:sz w:val="24"/>
          <w:szCs w:val="24"/>
        </w:rPr>
        <w:t xml:space="preserve"> which gives the admin more </w:t>
      </w:r>
      <w:del w:id="1186" w:author="Pubsure" w:date="2021-06-24T07:50:00Z">
        <w:r>
          <w:rPr>
            <w:rFonts w:ascii="Arial" w:hAnsi="Arial"/>
            <w:sz w:val="24"/>
            <w:szCs w:val="24"/>
          </w:rPr>
          <w:delText xml:space="preserve">the </w:delText>
        </w:r>
      </w:del>
      <w:r>
        <w:rPr>
          <w:rFonts w:ascii="Arial" w:hAnsi="Arial"/>
          <w:sz w:val="24"/>
          <w:szCs w:val="24"/>
        </w:rPr>
        <w:t>functionalities than the normal user</w:t>
      </w:r>
      <w:ins w:id="1187" w:author="Pubsure" w:date="2021-06-24T07:50:00Z">
        <w:r>
          <w:rPr>
            <w:rFonts w:ascii="Arial" w:hAnsi="Arial"/>
            <w:sz w:val="24"/>
            <w:szCs w:val="24"/>
          </w:rPr>
          <w:t>.</w:t>
        </w:r>
      </w:ins>
      <w:del w:id="1188" w:author="Pubsure" w:date="2021-06-24T07:50:00Z">
        <w:r>
          <w:rPr>
            <w:rFonts w:ascii="Arial" w:hAnsi="Arial"/>
            <w:sz w:val="24"/>
            <w:szCs w:val="24"/>
          </w:rPr>
          <w:delText>:</w:delText>
        </w:r>
      </w:del>
    </w:p>
    <w:p w14:paraId="140A9A3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5"/>
                    <a:stretch>
                      <a:fillRect/>
                    </a:stretch>
                  </pic:blipFill>
                  <pic:spPr>
                    <a:xfrm>
                      <a:off x="0" y="0"/>
                      <a:ext cx="5757364" cy="3366391"/>
                    </a:xfrm>
                    <a:prstGeom prst="rect">
                      <a:avLst/>
                    </a:prstGeom>
                    <a:noFill/>
                    <a:ln>
                      <a:noFill/>
                    </a:ln>
                  </pic:spPr>
                </pic:pic>
              </a:graphicData>
            </a:graphic>
          </wp:inline>
        </w:drawing>
      </w:r>
    </w:p>
    <w:p w14:paraId="6DB8603D" w14:textId="51D09267" w:rsidR="004678AB" w:rsidRDefault="000176A9" w:rsidP="000176A9">
      <w:pPr>
        <w:pStyle w:val="Caption"/>
        <w:ind w:left="2880"/>
      </w:pPr>
      <w:bookmarkStart w:id="1189" w:name="_Toc75591015"/>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19</w:t>
        </w:r>
      </w:fldSimple>
      <w:r w:rsidRPr="000176A9">
        <w:t>:Admin Dashboard</w:t>
      </w:r>
      <w:bookmarkEnd w:id="1189"/>
    </w:p>
    <w:p w14:paraId="400084B9" w14:textId="46FFA274" w:rsidR="00921914" w:rsidRDefault="00A078DB" w:rsidP="00921914">
      <w:pPr>
        <w:pStyle w:val="Caption"/>
        <w:keepNext/>
      </w:pPr>
      <w:r>
        <w:rPr>
          <w:noProof/>
        </w:rPr>
        <w:drawing>
          <wp:inline distT="0" distB="0" distL="0" distR="0" wp14:anchorId="5808292A" wp14:editId="1A01CA55">
            <wp:extent cx="5972810" cy="335788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extLst>
                        <a:ext uri="{28A0092B-C50C-407E-A947-70E740481C1C}">
                          <a14:useLocalDpi xmlns:a14="http://schemas.microsoft.com/office/drawing/2010/main" val="0"/>
                        </a:ext>
                      </a:extLst>
                    </a:blip>
                    <a:stretch>
                      <a:fillRect/>
                    </a:stretch>
                  </pic:blipFill>
                  <pic:spPr>
                    <a:xfrm>
                      <a:off x="0" y="0"/>
                      <a:ext cx="5972810" cy="3357880"/>
                    </a:xfrm>
                    <a:prstGeom prst="rect">
                      <a:avLst/>
                    </a:prstGeom>
                  </pic:spPr>
                </pic:pic>
              </a:graphicData>
            </a:graphic>
          </wp:inline>
        </w:drawing>
      </w:r>
    </w:p>
    <w:p w14:paraId="5550EA5D" w14:textId="32E174B5" w:rsidR="004678AB" w:rsidRPr="00921914" w:rsidRDefault="00921914" w:rsidP="00921914">
      <w:pPr>
        <w:pStyle w:val="Caption"/>
        <w:ind w:left="2160" w:firstLine="720"/>
      </w:pPr>
      <w:bookmarkStart w:id="1190" w:name="_Toc75591016"/>
      <w:r>
        <w:t xml:space="preserve">Figure </w:t>
      </w:r>
      <w:fldSimple w:instr=" STYLEREF 1 \s ">
        <w:r w:rsidR="00FA5C82">
          <w:rPr>
            <w:noProof/>
            <w:cs/>
          </w:rPr>
          <w:t>‎</w:t>
        </w:r>
        <w:r w:rsidR="00FA5C82">
          <w:rPr>
            <w:noProof/>
          </w:rPr>
          <w:t>4</w:t>
        </w:r>
      </w:fldSimple>
      <w:r>
        <w:t>.</w:t>
      </w:r>
      <w:fldSimple w:instr=" SEQ Figure \* ARABIC \s 1 ">
        <w:r w:rsidR="00FA5C82">
          <w:rPr>
            <w:noProof/>
          </w:rPr>
          <w:t>20</w:t>
        </w:r>
      </w:fldSimple>
      <w:r w:rsidRPr="00921914">
        <w:t>:User Dashboard</w:t>
      </w:r>
      <w:bookmarkEnd w:id="1190"/>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91" w:name="_Toc75356637"/>
      <w:bookmarkStart w:id="1192" w:name="_Toc75356877"/>
      <w:bookmarkStart w:id="1193" w:name="_Toc75356968"/>
      <w:bookmarkStart w:id="1194" w:name="_Toc75585048"/>
      <w:bookmarkStart w:id="1195" w:name="_Toc75585341"/>
      <w:r>
        <w:lastRenderedPageBreak/>
        <w:t>4.3.5 Create workout interface</w:t>
      </w:r>
      <w:bookmarkEnd w:id="1191"/>
      <w:bookmarkEnd w:id="1192"/>
      <w:bookmarkEnd w:id="1193"/>
      <w:bookmarkEnd w:id="1194"/>
      <w:bookmarkEnd w:id="1195"/>
    </w:p>
    <w:p w14:paraId="56565C95" w14:textId="77777777" w:rsidR="004678AB" w:rsidRDefault="00310D3E">
      <w:pPr>
        <w:rPr>
          <w:rFonts w:ascii="Arial" w:hAnsi="Arial"/>
          <w:sz w:val="24"/>
          <w:szCs w:val="24"/>
        </w:rPr>
      </w:pPr>
      <w:r>
        <w:rPr>
          <w:rFonts w:ascii="Arial" w:hAnsi="Arial"/>
          <w:sz w:val="24"/>
          <w:szCs w:val="24"/>
        </w:rPr>
        <w:t xml:space="preserve"> </w:t>
      </w:r>
      <w:ins w:id="1196" w:author="Pubsure" w:date="2021-06-24T07:50:00Z">
        <w:r>
          <w:rPr>
            <w:rFonts w:ascii="Arial" w:hAnsi="Arial"/>
            <w:sz w:val="24"/>
            <w:szCs w:val="24"/>
          </w:rPr>
          <w:t>The</w:t>
        </w:r>
      </w:ins>
      <w:del w:id="1197" w:author="Pubsure" w:date="2021-06-24T07:50:00Z">
        <w:r>
          <w:rPr>
            <w:rFonts w:ascii="Arial" w:hAnsi="Arial"/>
            <w:sz w:val="24"/>
            <w:szCs w:val="24"/>
          </w:rPr>
          <w:delText>the</w:delText>
        </w:r>
      </w:del>
      <w:r>
        <w:rPr>
          <w:rFonts w:ascii="Arial" w:hAnsi="Arial"/>
          <w:sz w:val="24"/>
          <w:szCs w:val="24"/>
        </w:rPr>
        <w:t xml:space="preserve"> </w:t>
      </w:r>
      <w:ins w:id="1198" w:author="Pubsure" w:date="2021-06-24T07:50:00Z">
        <w:r>
          <w:rPr>
            <w:rFonts w:ascii="Arial" w:hAnsi="Arial"/>
            <w:sz w:val="24"/>
            <w:szCs w:val="24"/>
          </w:rPr>
          <w:t>created</w:t>
        </w:r>
      </w:ins>
      <w:del w:id="1199"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200" w:author="Pubsure" w:date="2021-06-24T07:50:00Z">
        <w:r>
          <w:rPr>
            <w:rFonts w:ascii="Arial" w:hAnsi="Arial"/>
            <w:sz w:val="24"/>
            <w:szCs w:val="24"/>
          </w:rPr>
          <w:t>required</w:t>
        </w:r>
      </w:ins>
      <w:del w:id="1201" w:author="Pubsure" w:date="2021-06-24T07:50:00Z">
        <w:r>
          <w:rPr>
            <w:rFonts w:ascii="Arial" w:hAnsi="Arial"/>
            <w:sz w:val="24"/>
            <w:szCs w:val="24"/>
          </w:rPr>
          <w:delText>needed</w:delText>
        </w:r>
      </w:del>
      <w:r>
        <w:rPr>
          <w:rFonts w:ascii="Arial" w:hAnsi="Arial"/>
          <w:sz w:val="24"/>
          <w:szCs w:val="24"/>
        </w:rPr>
        <w:t xml:space="preserve"> fields, after </w:t>
      </w:r>
      <w:ins w:id="1202" w:author="Pubsure" w:date="2021-06-24T07:50:00Z">
        <w:r>
          <w:rPr>
            <w:rFonts w:ascii="Arial" w:hAnsi="Arial"/>
            <w:sz w:val="24"/>
            <w:szCs w:val="24"/>
          </w:rPr>
          <w:t>which</w:t>
        </w:r>
      </w:ins>
      <w:del w:id="1203" w:author="Pubsure" w:date="2021-06-24T07:50:00Z">
        <w:r>
          <w:rPr>
            <w:rFonts w:ascii="Arial" w:hAnsi="Arial"/>
            <w:sz w:val="24"/>
            <w:szCs w:val="24"/>
          </w:rPr>
          <w:delText>that</w:delText>
        </w:r>
      </w:del>
      <w:r>
        <w:rPr>
          <w:rFonts w:ascii="Arial" w:hAnsi="Arial"/>
          <w:sz w:val="24"/>
          <w:szCs w:val="24"/>
        </w:rPr>
        <w:t xml:space="preserve"> he can press the submit button so </w:t>
      </w:r>
      <w:ins w:id="1204"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205" w:author="Pubsure" w:date="2021-06-24T07:50:00Z">
        <w:r>
          <w:rPr>
            <w:rFonts w:ascii="Arial" w:hAnsi="Arial"/>
            <w:sz w:val="24"/>
            <w:szCs w:val="24"/>
          </w:rPr>
          <w:delText xml:space="preserve">figure </w:delText>
        </w:r>
      </w:del>
      <w:r>
        <w:rPr>
          <w:rFonts w:ascii="Arial" w:hAnsi="Arial"/>
          <w:sz w:val="24"/>
          <w:szCs w:val="24"/>
        </w:rPr>
        <w:t xml:space="preserve">4.20 represent the </w:t>
      </w:r>
      <w:ins w:id="1206" w:author="Pubsure" w:date="2021-06-24T07:50:00Z">
        <w:r>
          <w:rPr>
            <w:rFonts w:ascii="Arial" w:hAnsi="Arial"/>
            <w:sz w:val="24"/>
            <w:szCs w:val="24"/>
          </w:rPr>
          <w:t>created</w:t>
        </w:r>
      </w:ins>
      <w:del w:id="1207" w:author="Pubsure" w:date="2021-06-24T07:50:00Z">
        <w:r>
          <w:rPr>
            <w:rFonts w:ascii="Arial" w:hAnsi="Arial"/>
            <w:sz w:val="24"/>
            <w:szCs w:val="24"/>
          </w:rPr>
          <w:delText>create</w:delText>
        </w:r>
      </w:del>
      <w:r>
        <w:rPr>
          <w:rFonts w:ascii="Arial" w:hAnsi="Arial"/>
          <w:sz w:val="24"/>
          <w:szCs w:val="24"/>
        </w:rPr>
        <w:t xml:space="preserve"> workout interface.</w:t>
      </w:r>
    </w:p>
    <w:p w14:paraId="6554CC7B" w14:textId="77777777" w:rsidR="000176A9" w:rsidRDefault="00310D3E" w:rsidP="000176A9">
      <w:pPr>
        <w:keepNext/>
      </w:pPr>
      <w:r>
        <w:rPr>
          <w:rFonts w:ascii="Arial" w:hAnsi="Arial"/>
          <w:noProof/>
          <w:sz w:val="24"/>
          <w:szCs w:val="24"/>
          <w:lang w:val="fr-FR" w:eastAsia="fr-FR"/>
        </w:rPr>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7"/>
                    <a:stretch>
                      <a:fillRect/>
                    </a:stretch>
                  </pic:blipFill>
                  <pic:spPr>
                    <a:xfrm>
                      <a:off x="0" y="0"/>
                      <a:ext cx="5518696" cy="3102577"/>
                    </a:xfrm>
                    <a:prstGeom prst="rect">
                      <a:avLst/>
                    </a:prstGeom>
                    <a:noFill/>
                    <a:ln>
                      <a:noFill/>
                    </a:ln>
                  </pic:spPr>
                </pic:pic>
              </a:graphicData>
            </a:graphic>
          </wp:inline>
        </w:drawing>
      </w:r>
    </w:p>
    <w:p w14:paraId="4A2A9A91" w14:textId="2C43DF67" w:rsidR="004678AB" w:rsidRDefault="000176A9" w:rsidP="000176A9">
      <w:pPr>
        <w:pStyle w:val="Caption"/>
        <w:ind w:left="2160" w:firstLine="720"/>
      </w:pPr>
      <w:bookmarkStart w:id="1208" w:name="_Toc75591017"/>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21</w:t>
        </w:r>
      </w:fldSimple>
      <w:r>
        <w:rPr>
          <w:lang w:val="fr-FR"/>
        </w:rPr>
        <w:t>:</w:t>
      </w:r>
      <w:r w:rsidRPr="00416569">
        <w:rPr>
          <w:lang w:val="fr-FR"/>
        </w:rPr>
        <w:t>Create workout 1</w:t>
      </w:r>
      <w:bookmarkEnd w:id="1208"/>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9C7A5EC" w14:textId="77777777" w:rsidR="000176A9" w:rsidRDefault="00310D3E" w:rsidP="000176A9">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8"/>
                    <a:stretch>
                      <a:fillRect/>
                    </a:stretch>
                  </pic:blipFill>
                  <pic:spPr>
                    <a:xfrm>
                      <a:off x="0" y="0"/>
                      <a:ext cx="5509735" cy="3097539"/>
                    </a:xfrm>
                    <a:prstGeom prst="rect">
                      <a:avLst/>
                    </a:prstGeom>
                    <a:noFill/>
                    <a:ln>
                      <a:noFill/>
                    </a:ln>
                  </pic:spPr>
                </pic:pic>
              </a:graphicData>
            </a:graphic>
          </wp:inline>
        </w:drawing>
      </w:r>
    </w:p>
    <w:p w14:paraId="33167F11" w14:textId="394A1CDD" w:rsidR="004678AB" w:rsidRPr="000176A9" w:rsidRDefault="000176A9" w:rsidP="000176A9">
      <w:pPr>
        <w:pStyle w:val="Caption"/>
        <w:ind w:left="2160" w:firstLine="720"/>
      </w:pPr>
      <w:bookmarkStart w:id="1209" w:name="_Toc75591018"/>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22</w:t>
        </w:r>
      </w:fldSimple>
      <w:r w:rsidRPr="000176A9">
        <w:t>:Create Workout 2</w:t>
      </w:r>
      <w:bookmarkEnd w:id="1209"/>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210" w:name="_Toc75356638"/>
      <w:bookmarkStart w:id="1211" w:name="_Toc75356878"/>
      <w:bookmarkStart w:id="1212" w:name="_Toc75356969"/>
      <w:bookmarkStart w:id="1213" w:name="_Toc75585049"/>
      <w:bookmarkStart w:id="1214" w:name="_Toc75585342"/>
      <w:r>
        <w:t>4.3.6 Manage Workout Interface</w:t>
      </w:r>
      <w:bookmarkEnd w:id="1210"/>
      <w:bookmarkEnd w:id="1211"/>
      <w:bookmarkEnd w:id="1212"/>
      <w:bookmarkEnd w:id="1213"/>
      <w:bookmarkEnd w:id="1214"/>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215" w:author="Pubsure" w:date="2021-06-24T07:50:00Z">
        <w:r>
          <w:rPr>
            <w:rFonts w:ascii="Arial" w:hAnsi="Arial"/>
            <w:sz w:val="24"/>
            <w:szCs w:val="24"/>
          </w:rPr>
          <w:t>,</w:t>
        </w:r>
      </w:ins>
      <w:r>
        <w:rPr>
          <w:rFonts w:ascii="Arial" w:hAnsi="Arial"/>
          <w:sz w:val="24"/>
          <w:szCs w:val="24"/>
        </w:rPr>
        <w:t xml:space="preserve"> which allows the admin </w:t>
      </w:r>
      <w:ins w:id="1216" w:author="Pubsure" w:date="2021-06-24T07:50:00Z">
        <w:r>
          <w:rPr>
            <w:rFonts w:ascii="Arial" w:hAnsi="Arial"/>
            <w:sz w:val="24"/>
            <w:szCs w:val="24"/>
          </w:rPr>
          <w:t>to</w:t>
        </w:r>
      </w:ins>
      <w:del w:id="1217"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F3AEA7A" w14:textId="77777777" w:rsidR="000176A9" w:rsidRDefault="00310D3E" w:rsidP="000176A9">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9"/>
                    <a:stretch>
                      <a:fillRect/>
                    </a:stretch>
                  </pic:blipFill>
                  <pic:spPr>
                    <a:xfrm>
                      <a:off x="0" y="0"/>
                      <a:ext cx="5427476" cy="3051297"/>
                    </a:xfrm>
                    <a:prstGeom prst="rect">
                      <a:avLst/>
                    </a:prstGeom>
                    <a:noFill/>
                    <a:ln>
                      <a:noFill/>
                    </a:ln>
                  </pic:spPr>
                </pic:pic>
              </a:graphicData>
            </a:graphic>
          </wp:inline>
        </w:drawing>
      </w:r>
    </w:p>
    <w:p w14:paraId="37E4D1FA" w14:textId="47B27374" w:rsidR="004678AB" w:rsidRDefault="000176A9" w:rsidP="000176A9">
      <w:pPr>
        <w:pStyle w:val="Caption"/>
        <w:ind w:left="1440" w:firstLine="720"/>
      </w:pPr>
      <w:bookmarkStart w:id="1218" w:name="_Toc75591019"/>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23</w:t>
        </w:r>
      </w:fldSimple>
      <w:r w:rsidRPr="000176A9">
        <w:t>:The Manage Workout Interface</w:t>
      </w:r>
      <w:bookmarkEnd w:id="1218"/>
    </w:p>
    <w:p w14:paraId="31A76C12" w14:textId="77777777" w:rsidR="004678AB" w:rsidRDefault="00310D3E">
      <w:pPr>
        <w:pStyle w:val="Heading3"/>
      </w:pPr>
      <w:bookmarkStart w:id="1219" w:name="_Toc75356639"/>
      <w:bookmarkStart w:id="1220" w:name="_Toc75356879"/>
      <w:bookmarkStart w:id="1221" w:name="_Toc75356970"/>
      <w:bookmarkStart w:id="1222" w:name="_Toc75585050"/>
      <w:bookmarkStart w:id="1223" w:name="_Toc75585343"/>
      <w:r>
        <w:t>4.3.7 Manage Workout Interface</w:t>
      </w:r>
      <w:bookmarkEnd w:id="1219"/>
      <w:bookmarkEnd w:id="1220"/>
      <w:bookmarkEnd w:id="1221"/>
      <w:bookmarkEnd w:id="1222"/>
      <w:bookmarkEnd w:id="1223"/>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224"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225" w:author="Pubsure" w:date="2021-06-24T07:50:00Z">
        <w:r>
          <w:rPr>
            <w:rFonts w:ascii="Arial" w:hAnsi="Arial"/>
            <w:sz w:val="24"/>
            <w:szCs w:val="24"/>
          </w:rPr>
          <w:t>.</w:t>
        </w:r>
      </w:ins>
    </w:p>
    <w:p w14:paraId="188A826C"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E42AF2F" wp14:editId="79F8A3CA">
            <wp:extent cx="5086350" cy="2628900"/>
            <wp:effectExtent l="0" t="0" r="0" b="0"/>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20"/>
                    <a:stretch>
                      <a:fillRect/>
                    </a:stretch>
                  </pic:blipFill>
                  <pic:spPr>
                    <a:xfrm>
                      <a:off x="0" y="0"/>
                      <a:ext cx="5086857" cy="2629162"/>
                    </a:xfrm>
                    <a:prstGeom prst="rect">
                      <a:avLst/>
                    </a:prstGeom>
                    <a:noFill/>
                    <a:ln>
                      <a:noFill/>
                    </a:ln>
                  </pic:spPr>
                </pic:pic>
              </a:graphicData>
            </a:graphic>
          </wp:inline>
        </w:drawing>
      </w:r>
    </w:p>
    <w:p w14:paraId="6934C8DB" w14:textId="0F9FC100" w:rsidR="004678AB" w:rsidRDefault="000176A9" w:rsidP="000176A9">
      <w:pPr>
        <w:pStyle w:val="Caption"/>
        <w:ind w:left="1440" w:firstLine="720"/>
      </w:pPr>
      <w:bookmarkStart w:id="1226" w:name="_Toc75591020"/>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24</w:t>
        </w:r>
      </w:fldSimple>
      <w:r w:rsidRPr="000176A9">
        <w:t>:Manage Users Interface</w:t>
      </w:r>
      <w:bookmarkEnd w:id="1226"/>
    </w:p>
    <w:p w14:paraId="1186842C"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227" w:name="_Toc75356640"/>
      <w:bookmarkStart w:id="1228" w:name="_Toc75356880"/>
      <w:bookmarkStart w:id="1229" w:name="_Toc75356971"/>
      <w:bookmarkStart w:id="1230" w:name="_Toc75585051"/>
      <w:bookmarkStart w:id="1231" w:name="_Toc75585344"/>
      <w:r>
        <w:t>4.3.8 Chat Interface</w:t>
      </w:r>
      <w:bookmarkEnd w:id="1227"/>
      <w:bookmarkEnd w:id="1228"/>
      <w:bookmarkEnd w:id="1229"/>
      <w:bookmarkEnd w:id="1230"/>
      <w:bookmarkEnd w:id="1231"/>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232"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233" w:author="Pubsure" w:date="2021-06-24T07:50:00Z">
        <w:r>
          <w:rPr>
            <w:rFonts w:ascii="Arial" w:hAnsi="Arial"/>
            <w:sz w:val="24"/>
            <w:szCs w:val="24"/>
          </w:rPr>
          <w:t>names</w:t>
        </w:r>
      </w:ins>
      <w:del w:id="1234" w:author="Pubsure" w:date="2021-06-24T07:50:00Z">
        <w:r>
          <w:rPr>
            <w:rFonts w:ascii="Arial" w:hAnsi="Arial"/>
            <w:sz w:val="24"/>
            <w:szCs w:val="24"/>
          </w:rPr>
          <w:delText>name</w:delText>
        </w:r>
      </w:del>
      <w:r>
        <w:rPr>
          <w:rFonts w:ascii="Arial" w:hAnsi="Arial"/>
          <w:sz w:val="24"/>
          <w:szCs w:val="24"/>
        </w:rPr>
        <w:t xml:space="preserve">, </w:t>
      </w:r>
      <w:ins w:id="1235" w:author="Pubsure" w:date="2021-06-24T07:50:00Z">
        <w:r>
          <w:rPr>
            <w:rFonts w:ascii="Arial" w:hAnsi="Arial"/>
            <w:sz w:val="24"/>
            <w:szCs w:val="24"/>
          </w:rPr>
          <w:t xml:space="preserve">and </w:t>
        </w:r>
      </w:ins>
      <w:r>
        <w:rPr>
          <w:rFonts w:ascii="Arial" w:hAnsi="Arial"/>
          <w:sz w:val="24"/>
          <w:szCs w:val="24"/>
        </w:rPr>
        <w:t>the user then clicks on the user he chooses.</w:t>
      </w:r>
    </w:p>
    <w:p w14:paraId="2A958BF5" w14:textId="43521DA5" w:rsidR="000176A9" w:rsidRDefault="00921914" w:rsidP="000176A9">
      <w:pPr>
        <w:keepNext/>
      </w:pPr>
      <w:r w:rsidRPr="00AF7159">
        <w:rPr>
          <w:rFonts w:ascii="Arial" w:hAnsi="Arial"/>
          <w:noProof/>
          <w:sz w:val="24"/>
          <w:szCs w:val="24"/>
          <w:lang w:eastAsia="fr-FR"/>
        </w:rPr>
        <w:t>s</w:t>
      </w:r>
      <w:r w:rsidR="00310D3E">
        <w:rPr>
          <w:rFonts w:ascii="Arial" w:hAnsi="Arial"/>
          <w:noProof/>
          <w:sz w:val="24"/>
          <w:szCs w:val="24"/>
          <w:lang w:val="fr-FR" w:eastAsia="fr-FR"/>
        </w:rPr>
        <w:drawing>
          <wp:inline distT="0" distB="0" distL="0" distR="0" wp14:anchorId="71467AE8" wp14:editId="00EA9B3D">
            <wp:extent cx="5337545" cy="3125972"/>
            <wp:effectExtent l="0" t="0" r="0"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21"/>
                    <a:stretch>
                      <a:fillRect/>
                    </a:stretch>
                  </pic:blipFill>
                  <pic:spPr>
                    <a:xfrm>
                      <a:off x="0" y="0"/>
                      <a:ext cx="5341241" cy="3128136"/>
                    </a:xfrm>
                    <a:prstGeom prst="rect">
                      <a:avLst/>
                    </a:prstGeom>
                    <a:noFill/>
                    <a:ln>
                      <a:noFill/>
                    </a:ln>
                  </pic:spPr>
                </pic:pic>
              </a:graphicData>
            </a:graphic>
          </wp:inline>
        </w:drawing>
      </w:r>
    </w:p>
    <w:p w14:paraId="24A279E7" w14:textId="6B80CDBD" w:rsidR="004678AB" w:rsidRPr="000176A9" w:rsidRDefault="000176A9" w:rsidP="000176A9">
      <w:pPr>
        <w:pStyle w:val="Caption"/>
        <w:ind w:left="2160" w:firstLine="720"/>
      </w:pPr>
      <w:bookmarkStart w:id="1236" w:name="_Toc75591021"/>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25</w:t>
        </w:r>
      </w:fldSimple>
      <w:r w:rsidRPr="000176A9">
        <w:t>:Chat Interface</w:t>
      </w:r>
      <w:bookmarkEnd w:id="1236"/>
    </w:p>
    <w:p w14:paraId="082B56BB" w14:textId="40276352" w:rsidR="004678AB" w:rsidRDefault="00310D3E">
      <w:pPr>
        <w:pStyle w:val="Caption"/>
        <w:ind w:left="2160" w:firstLine="720"/>
      </w:pPr>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237" w:name="_Toc75356641"/>
      <w:bookmarkStart w:id="1238" w:name="_Toc75356881"/>
      <w:bookmarkStart w:id="1239" w:name="_Toc75356972"/>
      <w:bookmarkStart w:id="1240" w:name="_Toc75585052"/>
      <w:bookmarkStart w:id="1241" w:name="_Toc75585345"/>
      <w:r>
        <w:lastRenderedPageBreak/>
        <w:t>4.3.8 Create Group Chat Interface</w:t>
      </w:r>
      <w:bookmarkEnd w:id="1237"/>
      <w:bookmarkEnd w:id="1238"/>
      <w:bookmarkEnd w:id="1239"/>
      <w:bookmarkEnd w:id="1240"/>
      <w:bookmarkEnd w:id="1241"/>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242" w:author="Pubsure" w:date="2021-06-24T07:50:00Z">
        <w:r>
          <w:rPr>
            <w:rFonts w:ascii="Arial" w:hAnsi="Arial"/>
            <w:sz w:val="24"/>
            <w:szCs w:val="24"/>
          </w:rPr>
          <w:t>represents</w:t>
        </w:r>
      </w:ins>
      <w:del w:id="1243" w:author="Pubsure" w:date="2021-06-24T07:50:00Z">
        <w:r>
          <w:rPr>
            <w:rFonts w:ascii="Arial" w:hAnsi="Arial"/>
            <w:sz w:val="24"/>
            <w:szCs w:val="24"/>
          </w:rPr>
          <w:delText>represent</w:delText>
        </w:r>
      </w:del>
      <w:r>
        <w:rPr>
          <w:rFonts w:ascii="Arial" w:hAnsi="Arial"/>
          <w:sz w:val="24"/>
          <w:szCs w:val="24"/>
        </w:rPr>
        <w:t xml:space="preserve"> the Create Group Chat Interface, </w:t>
      </w:r>
      <w:ins w:id="1244"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245" w:author="Pubsure" w:date="2021-06-24T07:50:00Z">
        <w:r>
          <w:rPr>
            <w:rFonts w:ascii="Arial" w:hAnsi="Arial"/>
            <w:sz w:val="24"/>
            <w:szCs w:val="24"/>
          </w:rPr>
          <w:delText xml:space="preserve">he </w:delText>
        </w:r>
      </w:del>
      <w:r>
        <w:rPr>
          <w:rFonts w:ascii="Arial" w:hAnsi="Arial"/>
          <w:sz w:val="24"/>
          <w:szCs w:val="24"/>
        </w:rPr>
        <w:t xml:space="preserve">adds the users and </w:t>
      </w:r>
      <w:ins w:id="1246" w:author="Pubsure" w:date="2021-06-24T07:50:00Z">
        <w:r>
          <w:rPr>
            <w:rFonts w:ascii="Arial" w:hAnsi="Arial"/>
            <w:sz w:val="24"/>
            <w:szCs w:val="24"/>
          </w:rPr>
          <w:t>submits</w:t>
        </w:r>
      </w:ins>
      <w:del w:id="1247" w:author="Pubsure" w:date="2021-06-24T07:50:00Z">
        <w:r>
          <w:rPr>
            <w:rFonts w:ascii="Arial" w:hAnsi="Arial"/>
            <w:sz w:val="24"/>
            <w:szCs w:val="24"/>
          </w:rPr>
          <w:delText>submit</w:delText>
        </w:r>
      </w:del>
      <w:r>
        <w:rPr>
          <w:rFonts w:ascii="Arial" w:hAnsi="Arial"/>
          <w:sz w:val="24"/>
          <w:szCs w:val="24"/>
        </w:rPr>
        <w:t>.</w:t>
      </w:r>
    </w:p>
    <w:p w14:paraId="427E0A12" w14:textId="77777777" w:rsidR="000176A9" w:rsidRDefault="00310D3E" w:rsidP="000176A9">
      <w:pPr>
        <w:keepNext/>
      </w:pPr>
      <w:r>
        <w:rPr>
          <w:rFonts w:ascii="Bahnschrift" w:hAnsi="Bahnschrift"/>
          <w:noProof/>
          <w:sz w:val="28"/>
          <w:szCs w:val="28"/>
          <w:lang w:val="fr-FR" w:eastAsia="fr-FR"/>
        </w:rPr>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2"/>
                    <a:stretch>
                      <a:fillRect/>
                    </a:stretch>
                  </pic:blipFill>
                  <pic:spPr>
                    <a:xfrm>
                      <a:off x="0" y="0"/>
                      <a:ext cx="5638437" cy="2997650"/>
                    </a:xfrm>
                    <a:prstGeom prst="rect">
                      <a:avLst/>
                    </a:prstGeom>
                    <a:noFill/>
                    <a:ln>
                      <a:noFill/>
                    </a:ln>
                  </pic:spPr>
                </pic:pic>
              </a:graphicData>
            </a:graphic>
          </wp:inline>
        </w:drawing>
      </w:r>
    </w:p>
    <w:p w14:paraId="5112E799" w14:textId="08A9FB2D" w:rsidR="004678AB" w:rsidRDefault="000176A9" w:rsidP="000176A9">
      <w:pPr>
        <w:pStyle w:val="Caption"/>
        <w:ind w:left="1440" w:firstLine="720"/>
      </w:pPr>
      <w:bookmarkStart w:id="1248" w:name="_Toc75591022"/>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26</w:t>
        </w:r>
      </w:fldSimple>
      <w:r w:rsidRPr="000176A9">
        <w:t>:Create Group Chat Interface</w:t>
      </w:r>
      <w:bookmarkEnd w:id="1248"/>
    </w:p>
    <w:p w14:paraId="5D4BBE68" w14:textId="37D5B109" w:rsidR="004678AB" w:rsidRDefault="00310D3E">
      <w:pPr>
        <w:pStyle w:val="Caption"/>
        <w:ind w:left="2160" w:firstLine="720"/>
      </w:pPr>
      <w:r>
        <w:tab/>
      </w:r>
      <w:r>
        <w:tab/>
      </w:r>
      <w:r>
        <w:rPr>
          <w:sz w:val="24"/>
          <w:szCs w:val="24"/>
        </w:rPr>
        <w:t xml:space="preserve"> </w:t>
      </w:r>
    </w:p>
    <w:p w14:paraId="3DD49637" w14:textId="77777777" w:rsidR="004678AB" w:rsidRDefault="00310D3E">
      <w:pPr>
        <w:pStyle w:val="Heading3"/>
      </w:pPr>
      <w:bookmarkStart w:id="1249" w:name="_Toc75356642"/>
      <w:bookmarkStart w:id="1250" w:name="_Toc75356882"/>
      <w:bookmarkStart w:id="1251" w:name="_Toc75356973"/>
      <w:bookmarkStart w:id="1252" w:name="_Toc75585053"/>
      <w:bookmarkStart w:id="1253" w:name="_Toc75585346"/>
      <w:r>
        <w:t>4.3.8 Leaderboard Interface</w:t>
      </w:r>
      <w:bookmarkEnd w:id="1249"/>
      <w:bookmarkEnd w:id="1250"/>
      <w:bookmarkEnd w:id="1251"/>
      <w:bookmarkEnd w:id="1252"/>
      <w:bookmarkEnd w:id="1253"/>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254" w:author="Pubsure" w:date="2021-06-24T07:50:00Z">
        <w:r>
          <w:rPr>
            <w:rFonts w:ascii="Arial" w:hAnsi="Arial"/>
            <w:sz w:val="24"/>
            <w:szCs w:val="24"/>
          </w:rPr>
          <w:t>leaderboard</w:t>
        </w:r>
      </w:ins>
      <w:del w:id="1255" w:author="Pubsure" w:date="2021-06-24T07:50:00Z">
        <w:r>
          <w:rPr>
            <w:rFonts w:ascii="Arial" w:hAnsi="Arial"/>
            <w:sz w:val="24"/>
            <w:szCs w:val="24"/>
          </w:rPr>
          <w:delText>Leaderboard</w:delText>
        </w:r>
      </w:del>
      <w:r>
        <w:rPr>
          <w:rFonts w:ascii="Arial" w:hAnsi="Arial"/>
          <w:sz w:val="24"/>
          <w:szCs w:val="24"/>
        </w:rPr>
        <w:t xml:space="preserve"> </w:t>
      </w:r>
      <w:ins w:id="1256" w:author="Pubsure" w:date="2021-06-24T07:50:00Z">
        <w:r>
          <w:rPr>
            <w:rFonts w:ascii="Arial" w:hAnsi="Arial"/>
            <w:sz w:val="24"/>
            <w:szCs w:val="24"/>
          </w:rPr>
          <w:t>interface</w:t>
        </w:r>
      </w:ins>
      <w:del w:id="1257" w:author="Pubsure" w:date="2021-06-24T07:50:00Z">
        <w:r>
          <w:rPr>
            <w:rFonts w:ascii="Arial" w:hAnsi="Arial"/>
            <w:sz w:val="24"/>
            <w:szCs w:val="24"/>
          </w:rPr>
          <w:delText>Interface</w:delText>
        </w:r>
      </w:del>
      <w:r>
        <w:rPr>
          <w:rFonts w:ascii="Arial" w:hAnsi="Arial"/>
          <w:sz w:val="24"/>
          <w:szCs w:val="24"/>
        </w:rPr>
        <w:t>; any user or admin can check the leaderboard</w:t>
      </w:r>
      <w:ins w:id="1258"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46D88CE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3"/>
                    <a:stretch>
                      <a:fillRect/>
                    </a:stretch>
                  </pic:blipFill>
                  <pic:spPr>
                    <a:xfrm>
                      <a:off x="0" y="0"/>
                      <a:ext cx="5711644" cy="3593573"/>
                    </a:xfrm>
                    <a:prstGeom prst="rect">
                      <a:avLst/>
                    </a:prstGeom>
                    <a:noFill/>
                    <a:ln>
                      <a:noFill/>
                    </a:ln>
                  </pic:spPr>
                </pic:pic>
              </a:graphicData>
            </a:graphic>
          </wp:inline>
        </w:drawing>
      </w:r>
    </w:p>
    <w:p w14:paraId="7AC23826" w14:textId="639AFC16" w:rsidR="004678AB" w:rsidRPr="000176A9" w:rsidRDefault="000176A9" w:rsidP="000176A9">
      <w:pPr>
        <w:pStyle w:val="Caption"/>
        <w:ind w:left="2160" w:firstLine="720"/>
      </w:pPr>
      <w:bookmarkStart w:id="1259" w:name="_Toc75591023"/>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27</w:t>
        </w:r>
      </w:fldSimple>
      <w:r w:rsidRPr="000176A9">
        <w:t>:Leaderboard Interface</w:t>
      </w:r>
      <w:bookmarkEnd w:id="1259"/>
    </w:p>
    <w:p w14:paraId="44C94418" w14:textId="77777777" w:rsidR="004678AB" w:rsidRDefault="00310D3E">
      <w:r>
        <w:rPr>
          <w:rFonts w:ascii="Arial" w:hAnsi="Arial"/>
          <w:sz w:val="24"/>
          <w:szCs w:val="24"/>
        </w:rPr>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260" w:name="_Toc75356643"/>
      <w:bookmarkStart w:id="1261" w:name="_Toc75356883"/>
      <w:bookmarkStart w:id="1262" w:name="_Toc75356974"/>
      <w:bookmarkStart w:id="1263" w:name="_Toc75585054"/>
      <w:bookmarkStart w:id="1264" w:name="_Toc75585347"/>
      <w:r>
        <w:t>4.3.9 Profile Interface</w:t>
      </w:r>
      <w:bookmarkEnd w:id="1260"/>
      <w:bookmarkEnd w:id="1261"/>
      <w:bookmarkEnd w:id="1262"/>
      <w:bookmarkEnd w:id="1263"/>
      <w:bookmarkEnd w:id="1264"/>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265" w:author="Pubsure" w:date="2021-06-24T07:50:00Z">
        <w:r>
          <w:rPr>
            <w:rFonts w:ascii="Arial" w:hAnsi="Arial"/>
            <w:sz w:val="24"/>
            <w:szCs w:val="24"/>
          </w:rPr>
          <w:t>profile</w:t>
        </w:r>
      </w:ins>
      <w:del w:id="1266" w:author="Pubsure" w:date="2021-06-24T07:50:00Z">
        <w:r>
          <w:rPr>
            <w:rFonts w:ascii="Arial" w:hAnsi="Arial"/>
            <w:sz w:val="24"/>
            <w:szCs w:val="24"/>
          </w:rPr>
          <w:delText>Profile</w:delText>
        </w:r>
      </w:del>
      <w:r>
        <w:rPr>
          <w:rFonts w:ascii="Arial" w:hAnsi="Arial"/>
          <w:sz w:val="24"/>
          <w:szCs w:val="24"/>
        </w:rPr>
        <w:t xml:space="preserve"> </w:t>
      </w:r>
      <w:ins w:id="1267" w:author="Pubsure" w:date="2021-06-24T07:50:00Z">
        <w:r>
          <w:rPr>
            <w:rFonts w:ascii="Arial" w:hAnsi="Arial"/>
            <w:sz w:val="24"/>
            <w:szCs w:val="24"/>
          </w:rPr>
          <w:t>interface</w:t>
        </w:r>
      </w:ins>
      <w:del w:id="1268" w:author="Pubsure" w:date="2021-06-24T07:50:00Z">
        <w:r>
          <w:rPr>
            <w:rFonts w:ascii="Arial" w:hAnsi="Arial"/>
            <w:sz w:val="24"/>
            <w:szCs w:val="24"/>
          </w:rPr>
          <w:delText>Interface</w:delText>
        </w:r>
      </w:del>
      <w:r>
        <w:rPr>
          <w:rFonts w:ascii="Arial" w:hAnsi="Arial"/>
          <w:sz w:val="24"/>
          <w:szCs w:val="24"/>
        </w:rPr>
        <w:t xml:space="preserve">; the user can modify </w:t>
      </w:r>
      <w:ins w:id="1269" w:author="Pubsure" w:date="2021-06-24T07:50:00Z">
        <w:r>
          <w:rPr>
            <w:rFonts w:ascii="Arial" w:hAnsi="Arial"/>
            <w:sz w:val="24"/>
            <w:szCs w:val="24"/>
          </w:rPr>
          <w:t>the</w:t>
        </w:r>
      </w:ins>
      <w:del w:id="1270" w:author="Pubsure" w:date="2021-06-24T07:50:00Z">
        <w:r>
          <w:rPr>
            <w:rFonts w:ascii="Arial" w:hAnsi="Arial"/>
            <w:sz w:val="24"/>
            <w:szCs w:val="24"/>
          </w:rPr>
          <w:delText>his</w:delText>
        </w:r>
      </w:del>
      <w:r>
        <w:rPr>
          <w:rFonts w:ascii="Arial" w:hAnsi="Arial"/>
          <w:sz w:val="24"/>
          <w:szCs w:val="24"/>
        </w:rPr>
        <w:t xml:space="preserve"> profile pictures and </w:t>
      </w:r>
      <w:ins w:id="1271" w:author="Pubsure" w:date="2021-06-24T07:50:00Z">
        <w:r>
          <w:rPr>
            <w:rFonts w:ascii="Arial" w:hAnsi="Arial"/>
            <w:sz w:val="24"/>
            <w:szCs w:val="24"/>
          </w:rPr>
          <w:t>information</w:t>
        </w:r>
      </w:ins>
      <w:del w:id="1272" w:author="Pubsure" w:date="2021-06-24T07:50:00Z">
        <w:r>
          <w:rPr>
            <w:rFonts w:ascii="Arial" w:hAnsi="Arial"/>
            <w:sz w:val="24"/>
            <w:szCs w:val="24"/>
          </w:rPr>
          <w:delText>info</w:delText>
        </w:r>
      </w:del>
      <w:r>
        <w:rPr>
          <w:rFonts w:ascii="Arial" w:hAnsi="Arial"/>
          <w:sz w:val="24"/>
          <w:szCs w:val="24"/>
        </w:rPr>
        <w:t xml:space="preserve"> using this interface.</w:t>
      </w:r>
    </w:p>
    <w:p w14:paraId="1DD9ED4A" w14:textId="77777777" w:rsidR="000176A9" w:rsidRDefault="00BA176C" w:rsidP="000176A9">
      <w:pPr>
        <w:keepNext/>
      </w:pPr>
      <w:r>
        <w:rPr>
          <w:noProof/>
        </w:rPr>
        <w:lastRenderedPageBreak/>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52190A47" w14:textId="7462E51E" w:rsidR="004678AB" w:rsidRDefault="000176A9" w:rsidP="000176A9">
      <w:pPr>
        <w:pStyle w:val="Caption"/>
        <w:ind w:left="2880" w:firstLine="720"/>
      </w:pPr>
      <w:bookmarkStart w:id="1273" w:name="_Toc75591024"/>
      <w:r>
        <w:t xml:space="preserve">Figure </w:t>
      </w:r>
      <w:fldSimple w:instr=" STYLEREF 1 \s ">
        <w:r w:rsidR="00FA5C82">
          <w:rPr>
            <w:noProof/>
            <w:cs/>
          </w:rPr>
          <w:t>‎</w:t>
        </w:r>
        <w:r w:rsidR="00FA5C82">
          <w:rPr>
            <w:noProof/>
          </w:rPr>
          <w:t>4</w:t>
        </w:r>
      </w:fldSimple>
      <w:r w:rsidR="00921914">
        <w:t>.</w:t>
      </w:r>
      <w:fldSimple w:instr=" SEQ Figure \* ARABIC \s 1 ">
        <w:r w:rsidR="00FA5C82">
          <w:rPr>
            <w:noProof/>
          </w:rPr>
          <w:t>28</w:t>
        </w:r>
      </w:fldSimple>
      <w:r w:rsidRPr="000176A9">
        <w:t>::Profile Interface</w:t>
      </w:r>
      <w:bookmarkEnd w:id="1273"/>
    </w:p>
    <w:p w14:paraId="55F04AEA" w14:textId="7C77F477" w:rsidR="004678AB" w:rsidRDefault="004678AB"/>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274" w:name="_Toc75356644"/>
      <w:bookmarkStart w:id="1275" w:name="_Toc75356884"/>
      <w:bookmarkStart w:id="1276" w:name="_Toc75356975"/>
      <w:bookmarkStart w:id="1277" w:name="_Toc75585055"/>
      <w:bookmarkStart w:id="1278" w:name="_Toc75585348"/>
      <w:r>
        <w:t>Conclusion</w:t>
      </w:r>
      <w:bookmarkEnd w:id="1274"/>
      <w:bookmarkEnd w:id="1275"/>
      <w:bookmarkEnd w:id="1276"/>
      <w:bookmarkEnd w:id="1277"/>
      <w:bookmarkEnd w:id="1278"/>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279" w:author="Pubsure" w:date="2021-06-24T07:50:00Z">
        <w:r>
          <w:rPr>
            <w:rFonts w:ascii="Bahnschrift" w:hAnsi="Bahnschrift"/>
            <w:sz w:val="24"/>
            <w:szCs w:val="24"/>
          </w:rPr>
          <w:t>describe</w:t>
        </w:r>
      </w:ins>
      <w:del w:id="1280"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281" w:author="Pubsure" w:date="2021-06-24T07:50:00Z">
        <w:r>
          <w:rPr>
            <w:rFonts w:ascii="Bahnschrift" w:hAnsi="Bahnschrift"/>
            <w:sz w:val="24"/>
            <w:szCs w:val="24"/>
          </w:rPr>
          <w:t>frameworks used</w:t>
        </w:r>
      </w:ins>
      <w:del w:id="1282" w:author="Pubsure" w:date="2021-06-24T07:50:00Z">
        <w:r>
          <w:rPr>
            <w:rFonts w:ascii="Bahnschrift" w:hAnsi="Bahnschrift"/>
            <w:sz w:val="24"/>
            <w:szCs w:val="24"/>
          </w:rPr>
          <w:delText>used frameworks</w:delText>
        </w:r>
      </w:del>
      <w:r>
        <w:rPr>
          <w:rFonts w:ascii="Bahnschrift" w:hAnsi="Bahnschrift"/>
          <w:sz w:val="24"/>
          <w:szCs w:val="24"/>
        </w:rPr>
        <w:t xml:space="preserve">. </w:t>
      </w:r>
      <w:ins w:id="1283" w:author="Pubsure" w:date="2021-06-24T07:50:00Z">
        <w:r>
          <w:rPr>
            <w:rFonts w:ascii="Bahnschrift" w:hAnsi="Bahnschrift"/>
            <w:sz w:val="24"/>
            <w:szCs w:val="24"/>
          </w:rPr>
          <w:t>This is followed</w:t>
        </w:r>
      </w:ins>
      <w:del w:id="1284"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Pr="0069263C" w:rsidRDefault="00310D3E">
      <w:pPr>
        <w:pStyle w:val="Heading2"/>
        <w:rPr>
          <w:szCs w:val="32"/>
        </w:rPr>
      </w:pPr>
      <w:bookmarkStart w:id="1285" w:name="_Toc75356645"/>
      <w:bookmarkStart w:id="1286" w:name="_Toc75356885"/>
      <w:bookmarkStart w:id="1287" w:name="_Toc75356976"/>
      <w:bookmarkStart w:id="1288" w:name="_Toc75585056"/>
      <w:bookmarkStart w:id="1289" w:name="_Toc75585349"/>
      <w:r w:rsidRPr="0069263C">
        <w:rPr>
          <w:szCs w:val="32"/>
        </w:rPr>
        <w:t>General conclusion and perspectives</w:t>
      </w:r>
      <w:bookmarkEnd w:id="1285"/>
      <w:bookmarkEnd w:id="1286"/>
      <w:bookmarkEnd w:id="1287"/>
      <w:bookmarkEnd w:id="1288"/>
      <w:bookmarkEnd w:id="1289"/>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290" w:author="Pubsure" w:date="2021-06-24T07:50:00Z">
        <w:r>
          <w:rPr>
            <w:rFonts w:ascii="Arial" w:hAnsi="Arial"/>
            <w:sz w:val="24"/>
            <w:szCs w:val="24"/>
          </w:rPr>
          <w:delText xml:space="preserve">the </w:delText>
        </w:r>
      </w:del>
      <w:r>
        <w:rPr>
          <w:rFonts w:ascii="Arial" w:hAnsi="Arial"/>
          <w:sz w:val="24"/>
          <w:szCs w:val="24"/>
        </w:rPr>
        <w:t xml:space="preserve">Mega-DEV </w:t>
      </w:r>
      <w:del w:id="1291"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92" w:author="Pubsure" w:date="2021-06-24T07:50:00Z">
        <w:r>
          <w:rPr>
            <w:rFonts w:ascii="Arial" w:hAnsi="Arial"/>
            <w:sz w:val="24"/>
            <w:szCs w:val="24"/>
          </w:rPr>
          <w:t>developers</w:t>
        </w:r>
      </w:ins>
      <w:del w:id="1293"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294" w:author="Pubsure" w:date="2021-06-24T07:50:00Z">
        <w:r>
          <w:rPr>
            <w:rFonts w:ascii="Arial" w:hAnsi="Arial"/>
            <w:sz w:val="24"/>
            <w:szCs w:val="24"/>
          </w:rPr>
          <w:delText xml:space="preserve">new </w:delText>
        </w:r>
      </w:del>
      <w:r>
        <w:rPr>
          <w:rFonts w:ascii="Arial" w:hAnsi="Arial"/>
          <w:sz w:val="24"/>
          <w:szCs w:val="24"/>
        </w:rPr>
        <w:t>methodologies</w:t>
      </w:r>
      <w:ins w:id="1295" w:author="Pubsure" w:date="2021-06-24T07:50:00Z">
        <w:r>
          <w:rPr>
            <w:rFonts w:ascii="Arial" w:hAnsi="Arial"/>
            <w:sz w:val="24"/>
            <w:szCs w:val="24"/>
          </w:rPr>
          <w:t>,</w:t>
        </w:r>
      </w:ins>
      <w:r>
        <w:rPr>
          <w:rFonts w:ascii="Arial" w:hAnsi="Arial"/>
          <w:sz w:val="24"/>
          <w:szCs w:val="24"/>
        </w:rPr>
        <w:t xml:space="preserve"> and </w:t>
      </w:r>
      <w:del w:id="1296" w:author="Pubsure" w:date="2021-06-24T07:50:00Z">
        <w:r>
          <w:rPr>
            <w:rFonts w:ascii="Arial" w:hAnsi="Arial"/>
            <w:sz w:val="24"/>
            <w:szCs w:val="24"/>
          </w:rPr>
          <w:delText xml:space="preserve">new </w:delText>
        </w:r>
      </w:del>
      <w:r>
        <w:rPr>
          <w:rFonts w:ascii="Arial" w:hAnsi="Arial"/>
          <w:sz w:val="24"/>
          <w:szCs w:val="24"/>
        </w:rPr>
        <w:t xml:space="preserve">working </w:t>
      </w:r>
      <w:ins w:id="1297" w:author="Pubsure" w:date="2021-06-24T07:50:00Z">
        <w:r>
          <w:rPr>
            <w:rFonts w:ascii="Arial" w:hAnsi="Arial"/>
            <w:sz w:val="24"/>
            <w:szCs w:val="24"/>
          </w:rPr>
          <w:t>environments</w:t>
        </w:r>
      </w:ins>
      <w:del w:id="1298"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299" w:author="Pubsure" w:date="2021-06-24T07:50:00Z">
        <w:r>
          <w:rPr>
            <w:rFonts w:ascii="Arial" w:hAnsi="Arial"/>
            <w:sz w:val="24"/>
            <w:szCs w:val="24"/>
          </w:rPr>
          <w:t>based</w:t>
        </w:r>
      </w:ins>
      <w:del w:id="1300" w:author="Pubsure" w:date="2021-06-24T07:50:00Z">
        <w:r>
          <w:rPr>
            <w:rFonts w:ascii="Arial" w:hAnsi="Arial"/>
            <w:sz w:val="24"/>
            <w:szCs w:val="24"/>
          </w:rPr>
          <w:delText>as</w:delText>
        </w:r>
      </w:del>
      <w:r>
        <w:rPr>
          <w:rFonts w:ascii="Arial" w:hAnsi="Arial"/>
          <w:sz w:val="24"/>
          <w:szCs w:val="24"/>
        </w:rPr>
        <w:t xml:space="preserve"> </w:t>
      </w:r>
      <w:ins w:id="1301" w:author="Pubsure" w:date="2021-06-24T07:50:00Z">
        <w:r>
          <w:rPr>
            <w:rFonts w:ascii="Arial" w:hAnsi="Arial"/>
            <w:sz w:val="24"/>
            <w:szCs w:val="24"/>
          </w:rPr>
          <w:t>on</w:t>
        </w:r>
      </w:ins>
      <w:del w:id="1302"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303" w:author="Pubsure" w:date="2021-06-24T07:50:00Z">
        <w:r>
          <w:rPr>
            <w:rFonts w:ascii="Arial" w:hAnsi="Arial"/>
            <w:sz w:val="24"/>
            <w:szCs w:val="24"/>
          </w:rPr>
          <w:t>by</w:t>
        </w:r>
      </w:ins>
      <w:del w:id="1304"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305" w:author="Pubsure" w:date="2021-06-24T07:50:00Z">
        <w:r>
          <w:rPr>
            <w:rFonts w:ascii="Arial" w:hAnsi="Arial"/>
            <w:sz w:val="24"/>
            <w:szCs w:val="24"/>
          </w:rPr>
          <w:t>,</w:t>
        </w:r>
      </w:ins>
      <w:r>
        <w:rPr>
          <w:rFonts w:ascii="Arial" w:hAnsi="Arial"/>
          <w:sz w:val="24"/>
          <w:szCs w:val="24"/>
        </w:rPr>
        <w:t xml:space="preserve"> such as </w:t>
      </w:r>
      <w:ins w:id="1306" w:author="Pubsure" w:date="2021-06-24T07:50:00Z">
        <w:r>
          <w:rPr>
            <w:rFonts w:ascii="Arial" w:hAnsi="Arial"/>
            <w:sz w:val="24"/>
            <w:szCs w:val="24"/>
          </w:rPr>
          <w:t>workout</w:t>
        </w:r>
      </w:ins>
      <w:del w:id="1307" w:author="Pubsure" w:date="2021-06-24T07:50:00Z">
        <w:r>
          <w:rPr>
            <w:rFonts w:ascii="Arial" w:hAnsi="Arial"/>
            <w:sz w:val="24"/>
            <w:szCs w:val="24"/>
          </w:rPr>
          <w:delText>Workout</w:delText>
        </w:r>
      </w:del>
      <w:r>
        <w:rPr>
          <w:rFonts w:ascii="Arial" w:hAnsi="Arial"/>
          <w:sz w:val="24"/>
          <w:szCs w:val="24"/>
        </w:rPr>
        <w:t xml:space="preserve"> </w:t>
      </w:r>
      <w:ins w:id="1308" w:author="Pubsure" w:date="2021-06-24T07:50:00Z">
        <w:r>
          <w:rPr>
            <w:rFonts w:ascii="Arial" w:hAnsi="Arial"/>
            <w:sz w:val="24"/>
            <w:szCs w:val="24"/>
          </w:rPr>
          <w:t>management</w:t>
        </w:r>
      </w:ins>
      <w:del w:id="1309" w:author="Pubsure" w:date="2021-06-24T07:50:00Z">
        <w:r>
          <w:rPr>
            <w:rFonts w:ascii="Arial" w:hAnsi="Arial"/>
            <w:sz w:val="24"/>
            <w:szCs w:val="24"/>
          </w:rPr>
          <w:delText>Management</w:delText>
        </w:r>
      </w:del>
      <w:r>
        <w:rPr>
          <w:rFonts w:ascii="Arial" w:hAnsi="Arial"/>
          <w:sz w:val="24"/>
          <w:szCs w:val="24"/>
        </w:rPr>
        <w:t xml:space="preserve">, </w:t>
      </w:r>
      <w:ins w:id="1310" w:author="Pubsure" w:date="2021-06-24T07:50:00Z">
        <w:r>
          <w:rPr>
            <w:rFonts w:ascii="Arial" w:hAnsi="Arial"/>
            <w:sz w:val="24"/>
            <w:szCs w:val="24"/>
          </w:rPr>
          <w:t xml:space="preserve">chat </w:t>
        </w:r>
      </w:ins>
      <w:del w:id="1311"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312" w:author="Pubsure" w:date="2021-06-24T07:50:00Z">
        <w:r>
          <w:rPr>
            <w:rFonts w:ascii="Arial" w:hAnsi="Arial"/>
            <w:sz w:val="24"/>
            <w:szCs w:val="24"/>
          </w:rPr>
          <w:t>;</w:t>
        </w:r>
      </w:ins>
      <w:del w:id="1313" w:author="Pubsure" w:date="2021-06-24T07:50:00Z">
        <w:r>
          <w:rPr>
            <w:rFonts w:ascii="Arial" w:hAnsi="Arial"/>
            <w:sz w:val="24"/>
            <w:szCs w:val="24"/>
          </w:rPr>
          <w:delText>,</w:delText>
        </w:r>
      </w:del>
      <w:r>
        <w:rPr>
          <w:rFonts w:ascii="Arial" w:hAnsi="Arial"/>
          <w:sz w:val="24"/>
          <w:szCs w:val="24"/>
        </w:rPr>
        <w:t xml:space="preserve"> in fact</w:t>
      </w:r>
      <w:ins w:id="1314" w:author="Pubsure" w:date="2021-06-24T07:50:00Z">
        <w:r>
          <w:rPr>
            <w:rFonts w:ascii="Arial" w:hAnsi="Arial"/>
            <w:sz w:val="24"/>
            <w:szCs w:val="24"/>
          </w:rPr>
          <w:t>,</w:t>
        </w:r>
      </w:ins>
      <w:r>
        <w:rPr>
          <w:rFonts w:ascii="Arial" w:hAnsi="Arial"/>
          <w:sz w:val="24"/>
          <w:szCs w:val="24"/>
        </w:rPr>
        <w:t xml:space="preserve"> the </w:t>
      </w:r>
      <w:ins w:id="1315" w:author="Pubsure" w:date="2021-06-24T07:50:00Z">
        <w:r>
          <w:rPr>
            <w:rFonts w:ascii="Arial" w:hAnsi="Arial"/>
            <w:sz w:val="24"/>
            <w:szCs w:val="24"/>
          </w:rPr>
          <w:t>agile</w:t>
        </w:r>
      </w:ins>
      <w:del w:id="1316"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317" w:author="Pubsure" w:date="2021-06-24T07:50:00Z">
        <w:r>
          <w:rPr>
            <w:rFonts w:ascii="Arial" w:hAnsi="Arial"/>
            <w:sz w:val="24"/>
            <w:szCs w:val="24"/>
          </w:rPr>
          <w:t>waves</w:t>
        </w:r>
      </w:ins>
      <w:del w:id="1318" w:author="Pubsure" w:date="2021-06-24T07:50:00Z">
        <w:r>
          <w:rPr>
            <w:rFonts w:ascii="Arial" w:hAnsi="Arial"/>
            <w:sz w:val="24"/>
            <w:szCs w:val="24"/>
          </w:rPr>
          <w:delText>wave</w:delText>
        </w:r>
      </w:del>
      <w:r>
        <w:rPr>
          <w:rFonts w:ascii="Arial" w:hAnsi="Arial"/>
          <w:sz w:val="24"/>
          <w:szCs w:val="24"/>
        </w:rPr>
        <w:t xml:space="preserve"> </w:t>
      </w:r>
      <w:ins w:id="1319" w:author="Pubsure" w:date="2021-06-24T07:50:00Z">
        <w:r>
          <w:rPr>
            <w:rFonts w:ascii="Arial" w:hAnsi="Arial"/>
            <w:sz w:val="24"/>
            <w:szCs w:val="24"/>
          </w:rPr>
          <w:t>were</w:t>
        </w:r>
      </w:ins>
      <w:del w:id="1320"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321" w:author="Pubsure" w:date="2021-06-24T07:50:00Z">
        <w:r>
          <w:rPr>
            <w:rFonts w:ascii="Arial" w:hAnsi="Arial"/>
            <w:sz w:val="24"/>
            <w:szCs w:val="24"/>
          </w:rPr>
          <w:t>there</w:t>
        </w:r>
      </w:ins>
      <w:del w:id="1322" w:author="Pubsure" w:date="2021-06-24T07:50:00Z">
        <w:r>
          <w:rPr>
            <w:rFonts w:ascii="Arial" w:hAnsi="Arial"/>
            <w:sz w:val="24"/>
            <w:szCs w:val="24"/>
          </w:rPr>
          <w:delText>theres</w:delText>
        </w:r>
      </w:del>
      <w:r>
        <w:rPr>
          <w:rFonts w:ascii="Arial" w:hAnsi="Arial"/>
          <w:sz w:val="24"/>
          <w:szCs w:val="24"/>
        </w:rPr>
        <w:t xml:space="preserve"> </w:t>
      </w:r>
      <w:ins w:id="1323" w:author="Pubsure" w:date="2021-06-24T07:50:00Z">
        <w:r>
          <w:rPr>
            <w:rFonts w:ascii="Arial" w:hAnsi="Arial"/>
            <w:sz w:val="24"/>
            <w:szCs w:val="24"/>
          </w:rPr>
          <w:t xml:space="preserve">is </w:t>
        </w:r>
      </w:ins>
      <w:r>
        <w:rPr>
          <w:rFonts w:ascii="Arial" w:hAnsi="Arial"/>
          <w:sz w:val="24"/>
          <w:szCs w:val="24"/>
        </w:rPr>
        <w:t xml:space="preserve">room for </w:t>
      </w:r>
      <w:ins w:id="1324" w:author="Pubsure" w:date="2021-06-24T07:50:00Z">
        <w:r>
          <w:rPr>
            <w:rFonts w:ascii="Arial" w:hAnsi="Arial"/>
            <w:sz w:val="24"/>
            <w:szCs w:val="24"/>
          </w:rPr>
          <w:t>improvement</w:t>
        </w:r>
      </w:ins>
      <w:del w:id="1325"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326" w:author="Pubsure" w:date="2021-06-24T07:50:00Z">
        <w:r>
          <w:rPr>
            <w:rFonts w:ascii="Arial" w:hAnsi="Arial"/>
            <w:sz w:val="24"/>
            <w:szCs w:val="24"/>
          </w:rPr>
          <w:t>adding</w:t>
        </w:r>
      </w:ins>
      <w:del w:id="1327"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328"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329" w:name="_Toc75356646"/>
      <w:bookmarkStart w:id="1330" w:name="_Toc75356886"/>
      <w:bookmarkStart w:id="1331" w:name="_Toc75356977"/>
      <w:bookmarkStart w:id="1332" w:name="_Toc75585057"/>
      <w:bookmarkStart w:id="1333" w:name="_Toc75585350"/>
      <w:r>
        <w:t>Webography</w:t>
      </w:r>
      <w:bookmarkEnd w:id="1329"/>
      <w:bookmarkEnd w:id="1330"/>
      <w:bookmarkEnd w:id="1331"/>
      <w:bookmarkEnd w:id="1332"/>
      <w:bookmarkEnd w:id="1333"/>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Three tier architecture.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5"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://en.wikipedia.org/wiki/Agile_software_development</w:t>
      </w:r>
      <w:ins w:id="1334" w:author="Pubsure" w:date="2021-06-24T07:50:00Z">
        <w:r>
          <w:rPr>
            <w:rFonts w:ascii="Arial" w:hAnsi="Arial"/>
            <w:sz w:val="24"/>
            <w:szCs w:val="24"/>
          </w:rPr>
          <w:t>.</w:t>
        </w:r>
      </w:ins>
    </w:p>
    <w:p w14:paraId="3B248C92" w14:textId="39422483" w:rsidR="004678AB" w:rsidRDefault="00310D3E">
      <w:pPr>
        <w:pStyle w:val="ListParagraph"/>
        <w:numPr>
          <w:ilvl w:val="0"/>
          <w:numId w:val="10"/>
        </w:numPr>
        <w:spacing w:line="244" w:lineRule="auto"/>
      </w:pPr>
      <w:r>
        <w:rPr>
          <w:rFonts w:ascii="Arial" w:hAnsi="Arial"/>
          <w:sz w:val="24"/>
          <w:szCs w:val="24"/>
        </w:rPr>
        <w:t>React Design pattern Accessed</w:t>
      </w:r>
      <w:r w:rsidR="00AF7159">
        <w:rPr>
          <w:rFonts w:ascii="Arial" w:hAnsi="Arial"/>
          <w:sz w:val="24"/>
          <w:szCs w:val="24"/>
        </w:rPr>
        <w:t xml:space="preserve"> 2021-03-25</w:t>
      </w:r>
      <w:r>
        <w:rPr>
          <w:rFonts w:ascii="Arial" w:hAnsi="Arial"/>
          <w:sz w:val="24"/>
          <w:szCs w:val="24"/>
        </w:rPr>
        <w:t xml:space="preserve">: </w:t>
      </w:r>
      <w:hyperlink r:id="rId126" w:history="1">
        <w:r>
          <w:rPr>
            <w:rFonts w:ascii="Arial" w:hAnsi="Arial"/>
            <w:sz w:val="24"/>
            <w:szCs w:val="24"/>
          </w:rPr>
          <w:t>https://www.educative.io/blog/react-design-patterns-best-practices</w:t>
        </w:r>
      </w:hyperlink>
    </w:p>
    <w:p w14:paraId="04319263" w14:textId="783BEC56" w:rsidR="004678AB" w:rsidRDefault="00AF7159">
      <w:pPr>
        <w:pStyle w:val="ListParagraph"/>
        <w:numPr>
          <w:ilvl w:val="0"/>
          <w:numId w:val="10"/>
        </w:numPr>
        <w:spacing w:line="244" w:lineRule="auto"/>
        <w:rPr>
          <w:rFonts w:ascii="Arial" w:hAnsi="Arial"/>
          <w:sz w:val="24"/>
          <w:szCs w:val="24"/>
        </w:rPr>
      </w:pPr>
      <w:r>
        <w:rPr>
          <w:rFonts w:ascii="Arial" w:hAnsi="Arial"/>
          <w:sz w:val="24"/>
          <w:szCs w:val="24"/>
        </w:rPr>
        <w:t>Socket.io Accessed : 2021-04-14:</w:t>
      </w:r>
      <w:r w:rsidR="00310D3E">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7"/>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4E82D" w14:textId="77777777" w:rsidR="008F1845" w:rsidRDefault="008F1845" w:rsidP="000750C4">
      <w:pPr>
        <w:spacing w:after="0"/>
      </w:pPr>
      <w:r>
        <w:separator/>
      </w:r>
    </w:p>
  </w:endnote>
  <w:endnote w:type="continuationSeparator" w:id="0">
    <w:p w14:paraId="2DB3854F" w14:textId="77777777" w:rsidR="008F1845" w:rsidRDefault="008F1845"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399F5" w14:textId="77777777" w:rsidR="008F1845" w:rsidRDefault="008F1845" w:rsidP="000750C4">
      <w:pPr>
        <w:spacing w:after="0"/>
      </w:pPr>
      <w:r>
        <w:separator/>
      </w:r>
    </w:p>
  </w:footnote>
  <w:footnote w:type="continuationSeparator" w:id="0">
    <w:p w14:paraId="6936768A" w14:textId="77777777" w:rsidR="008F1845" w:rsidRDefault="008F1845"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0301C"/>
    <w:rsid w:val="000176A9"/>
    <w:rsid w:val="000750C4"/>
    <w:rsid w:val="00117AA8"/>
    <w:rsid w:val="001D4B23"/>
    <w:rsid w:val="002A797C"/>
    <w:rsid w:val="002E271B"/>
    <w:rsid w:val="00310D3E"/>
    <w:rsid w:val="0045264A"/>
    <w:rsid w:val="004678AB"/>
    <w:rsid w:val="00490EE4"/>
    <w:rsid w:val="0052328B"/>
    <w:rsid w:val="005F1F42"/>
    <w:rsid w:val="00690C80"/>
    <w:rsid w:val="0069263C"/>
    <w:rsid w:val="007A5497"/>
    <w:rsid w:val="00825949"/>
    <w:rsid w:val="00877A09"/>
    <w:rsid w:val="008C68D1"/>
    <w:rsid w:val="008F1845"/>
    <w:rsid w:val="00921914"/>
    <w:rsid w:val="009E3704"/>
    <w:rsid w:val="00A078DB"/>
    <w:rsid w:val="00AF7159"/>
    <w:rsid w:val="00B2790F"/>
    <w:rsid w:val="00B867CD"/>
    <w:rsid w:val="00BA176C"/>
    <w:rsid w:val="00CF54F5"/>
    <w:rsid w:val="00E02526"/>
    <w:rsid w:val="00E77B2A"/>
    <w:rsid w:val="00EA41CB"/>
    <w:rsid w:val="00EF30E4"/>
    <w:rsid w:val="00F02A24"/>
    <w:rsid w:val="00FA5C8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TOC1"/>
    <w:next w:val="Normal"/>
    <w:uiPriority w:val="39"/>
    <w:qFormat/>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uiPriority w:val="39"/>
    <w:pPr>
      <w:spacing w:after="100"/>
      <w:ind w:left="220"/>
    </w:p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0.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5.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image" Target="media/image5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6.png"/><Relationship Id="rId118" Type="http://schemas.openxmlformats.org/officeDocument/2006/relationships/image" Target="media/image51.png"/><Relationship Id="rId126" Type="http://schemas.openxmlformats.org/officeDocument/2006/relationships/hyperlink" Target="https://www.educative.io/blog/react-design-patterns-best-practices" TargetMode="Externa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footer" Target="footer1.xml"/><Relationship Id="rId10" Type="http://schemas.openxmlformats.org/officeDocument/2006/relationships/hyperlink" Target="file:///D:\Projects\node-projects\fitness\testing%20words\more%20testing\current%20final2.docx"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3.png"/><Relationship Id="rId125" Type="http://schemas.openxmlformats.org/officeDocument/2006/relationships/hyperlink" Target="https://www.axelerant.com/resources/team-blog/api-testing-with-postman" TargetMode="Externa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hyperlink" Target="https://en.wikipedia.org/wiki/Xenix" TargetMode="External"/><Relationship Id="rId115" Type="http://schemas.openxmlformats.org/officeDocument/2006/relationships/image" Target="media/image48.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69</Pages>
  <Words>11183</Words>
  <Characters>63745</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74779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10</cp:revision>
  <cp:lastPrinted>2021-06-28T08:15:00Z</cp:lastPrinted>
  <dcterms:created xsi:type="dcterms:W3CDTF">2021-06-26T08:15:00Z</dcterms:created>
  <dcterms:modified xsi:type="dcterms:W3CDTF">2021-06-28T09:46:00Z</dcterms:modified>
</cp:coreProperties>
</file>